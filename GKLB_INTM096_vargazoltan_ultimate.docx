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B726D72" w14:textId="77777777" w:rsidR="007C5DF4" w:rsidRDefault="007C5DF4">
      <w:pPr>
        <w:jc w:val="center"/>
        <w:rPr>
          <w:rFonts w:ascii="Arial" w:hAnsi="Arial" w:cs="Arial"/>
        </w:rPr>
      </w:pPr>
    </w:p>
    <w:p w14:paraId="5FDD6F60" w14:textId="77777777" w:rsidR="007C5DF4" w:rsidRDefault="007C5DF4">
      <w:pPr>
        <w:rPr>
          <w:rFonts w:ascii="Arial" w:hAnsi="Arial" w:cs="Arial"/>
        </w:rPr>
      </w:pPr>
    </w:p>
    <w:p w14:paraId="4D06A239" w14:textId="77777777" w:rsidR="007C5DF4" w:rsidRDefault="007C5DF4">
      <w:pPr>
        <w:jc w:val="center"/>
        <w:rPr>
          <w:rFonts w:ascii="Arial" w:hAnsi="Arial" w:cs="Arial"/>
          <w:sz w:val="36"/>
          <w:szCs w:val="36"/>
        </w:rPr>
      </w:pPr>
      <w:r>
        <w:rPr>
          <w:rFonts w:ascii="Arial" w:hAnsi="Arial" w:cs="Arial"/>
          <w:sz w:val="36"/>
          <w:szCs w:val="36"/>
        </w:rPr>
        <w:t>Széchenyi</w:t>
      </w:r>
      <w:r>
        <w:rPr>
          <w:rFonts w:ascii="Arial" w:eastAsia="Arial" w:hAnsi="Arial" w:cs="Arial"/>
          <w:sz w:val="36"/>
          <w:szCs w:val="36"/>
        </w:rPr>
        <w:t xml:space="preserve"> </w:t>
      </w:r>
      <w:r>
        <w:rPr>
          <w:rFonts w:ascii="Arial" w:hAnsi="Arial" w:cs="Arial"/>
          <w:sz w:val="36"/>
          <w:szCs w:val="36"/>
        </w:rPr>
        <w:t>István</w:t>
      </w:r>
      <w:r>
        <w:rPr>
          <w:rFonts w:ascii="Arial" w:eastAsia="Arial" w:hAnsi="Arial" w:cs="Arial"/>
          <w:sz w:val="36"/>
          <w:szCs w:val="36"/>
        </w:rPr>
        <w:t xml:space="preserve"> </w:t>
      </w:r>
      <w:r>
        <w:rPr>
          <w:rFonts w:ascii="Arial" w:hAnsi="Arial" w:cs="Arial"/>
          <w:sz w:val="36"/>
          <w:szCs w:val="36"/>
        </w:rPr>
        <w:t>Egyetem</w:t>
      </w:r>
    </w:p>
    <w:p w14:paraId="128A3136" w14:textId="77777777" w:rsidR="007C5DF4" w:rsidRDefault="00DF651E">
      <w:pPr>
        <w:jc w:val="center"/>
        <w:rPr>
          <w:rFonts w:ascii="Arial" w:hAnsi="Arial" w:cs="Arial"/>
          <w:sz w:val="36"/>
          <w:szCs w:val="36"/>
        </w:rPr>
      </w:pPr>
      <w:r>
        <w:rPr>
          <w:rFonts w:ascii="Arial" w:hAnsi="Arial" w:cs="Arial"/>
          <w:sz w:val="36"/>
          <w:szCs w:val="36"/>
        </w:rPr>
        <w:t>Gépészmérnöki, Informatikai és Villamosmérnöki Kar</w:t>
      </w:r>
    </w:p>
    <w:p w14:paraId="5A8EA98D" w14:textId="77777777" w:rsidR="00C44965" w:rsidRDefault="00C44965">
      <w:pPr>
        <w:jc w:val="center"/>
        <w:rPr>
          <w:rFonts w:ascii="Arial" w:hAnsi="Arial" w:cs="Arial"/>
          <w:b/>
          <w:bCs/>
          <w:sz w:val="52"/>
          <w:szCs w:val="52"/>
        </w:rPr>
      </w:pPr>
      <w:r>
        <w:rPr>
          <w:rFonts w:ascii="Arial" w:hAnsi="Arial" w:cs="Arial"/>
          <w:sz w:val="36"/>
          <w:szCs w:val="36"/>
        </w:rPr>
        <w:t>Informatika Tanszék</w:t>
      </w:r>
    </w:p>
    <w:p w14:paraId="2E0B6442" w14:textId="77777777" w:rsidR="007C5DF4" w:rsidRDefault="007C5DF4">
      <w:pPr>
        <w:spacing w:before="2268"/>
        <w:jc w:val="center"/>
        <w:rPr>
          <w:rFonts w:ascii="Arial" w:hAnsi="Arial" w:cs="Arial"/>
          <w:b/>
          <w:bCs/>
          <w:color w:val="800000"/>
          <w:sz w:val="44"/>
          <w:szCs w:val="44"/>
        </w:rPr>
      </w:pPr>
      <w:r>
        <w:rPr>
          <w:rFonts w:ascii="Arial" w:hAnsi="Arial" w:cs="Arial"/>
          <w:b/>
          <w:bCs/>
          <w:sz w:val="52"/>
          <w:szCs w:val="52"/>
        </w:rPr>
        <w:t>SZAKDOLGOZAT</w:t>
      </w:r>
    </w:p>
    <w:p w14:paraId="0612103F" w14:textId="77777777" w:rsidR="007C5DF4" w:rsidRDefault="003E62DA">
      <w:pPr>
        <w:spacing w:before="2835"/>
        <w:jc w:val="center"/>
        <w:rPr>
          <w:rFonts w:ascii="Arial" w:hAnsi="Arial" w:cs="Arial"/>
          <w:b/>
          <w:color w:val="800000"/>
          <w:sz w:val="32"/>
          <w:szCs w:val="32"/>
        </w:rPr>
      </w:pPr>
      <w:r>
        <w:rPr>
          <w:rFonts w:ascii="Arial" w:hAnsi="Arial" w:cs="Arial"/>
          <w:b/>
          <w:bCs/>
          <w:color w:val="800000"/>
          <w:sz w:val="44"/>
          <w:szCs w:val="44"/>
        </w:rPr>
        <w:t>Varga Zoltán</w:t>
      </w:r>
    </w:p>
    <w:p w14:paraId="7E05F34F" w14:textId="19EBCBEE" w:rsidR="007C5DF4" w:rsidRPr="003E62DA" w:rsidRDefault="00C44965" w:rsidP="003E62DA">
      <w:pPr>
        <w:spacing w:line="252" w:lineRule="auto"/>
        <w:jc w:val="center"/>
        <w:rPr>
          <w:rFonts w:ascii="Arial" w:hAnsi="Arial" w:cs="Arial"/>
          <w:b/>
          <w:color w:val="800000"/>
          <w:sz w:val="32"/>
          <w:szCs w:val="32"/>
        </w:rPr>
      </w:pPr>
      <w:r>
        <w:rPr>
          <w:rFonts w:ascii="Arial" w:hAnsi="Arial" w:cs="Arial"/>
          <w:b/>
          <w:color w:val="800000"/>
          <w:sz w:val="32"/>
          <w:szCs w:val="32"/>
        </w:rPr>
        <w:t>Mérnök</w:t>
      </w:r>
      <w:del w:id="2" w:author="Rudolf Krecht" w:date="2021-07-03T13:26:00Z">
        <w:r w:rsidDel="006B3EA8">
          <w:rPr>
            <w:rFonts w:ascii="Arial" w:hAnsi="Arial" w:cs="Arial"/>
            <w:b/>
            <w:color w:val="800000"/>
            <w:sz w:val="32"/>
            <w:szCs w:val="32"/>
          </w:rPr>
          <w:delText xml:space="preserve"> </w:delText>
        </w:r>
      </w:del>
      <w:ins w:id="3" w:author="Rudolf Krecht" w:date="2021-07-03T11:01:00Z">
        <w:r w:rsidR="009773CD">
          <w:rPr>
            <w:rFonts w:ascii="Arial" w:hAnsi="Arial" w:cs="Arial"/>
            <w:b/>
            <w:color w:val="800000"/>
            <w:sz w:val="32"/>
            <w:szCs w:val="32"/>
          </w:rPr>
          <w:t>i</w:t>
        </w:r>
      </w:ins>
      <w:del w:id="4" w:author="Rudolf Krecht" w:date="2021-07-03T11:01:00Z">
        <w:r w:rsidDel="009773CD">
          <w:rPr>
            <w:rFonts w:ascii="Arial" w:hAnsi="Arial" w:cs="Arial"/>
            <w:b/>
            <w:color w:val="800000"/>
            <w:sz w:val="32"/>
            <w:szCs w:val="32"/>
          </w:rPr>
          <w:delText>I</w:delText>
        </w:r>
      </w:del>
      <w:r>
        <w:rPr>
          <w:rFonts w:ascii="Arial" w:hAnsi="Arial" w:cs="Arial"/>
          <w:b/>
          <w:color w:val="800000"/>
          <w:sz w:val="32"/>
          <w:szCs w:val="32"/>
        </w:rPr>
        <w:t>nformatikus</w:t>
      </w:r>
      <w:r w:rsidR="007C5DF4">
        <w:rPr>
          <w:rFonts w:ascii="Arial" w:hAnsi="Arial" w:cs="Arial"/>
          <w:b/>
          <w:color w:val="800000"/>
          <w:sz w:val="32"/>
          <w:szCs w:val="32"/>
        </w:rPr>
        <w:t xml:space="preserve"> BSc szak</w:t>
      </w:r>
      <w:del w:id="5" w:author="Rudolf Krecht" w:date="2021-07-03T11:00:00Z">
        <w:r w:rsidR="007C5DF4" w:rsidDel="009773CD">
          <w:rPr>
            <w:rFonts w:ascii="Arial" w:hAnsi="Arial" w:cs="Arial"/>
            <w:b/>
            <w:color w:val="800000"/>
            <w:sz w:val="32"/>
            <w:szCs w:val="32"/>
          </w:rPr>
          <w:delText>]</w:delText>
        </w:r>
      </w:del>
    </w:p>
    <w:p w14:paraId="45542744" w14:textId="77777777" w:rsidR="007C5DF4" w:rsidDel="002E7CA5" w:rsidRDefault="007C5DF4" w:rsidP="0015379F">
      <w:pPr>
        <w:spacing w:before="840"/>
        <w:jc w:val="center"/>
        <w:rPr>
          <w:del w:id="6" w:author="VARGA Zoltan" w:date="2021-12-14T17:25:00Z"/>
          <w:rFonts w:ascii="Arial" w:hAnsi="Arial" w:cs="Arial"/>
          <w:color w:val="800000"/>
          <w:sz w:val="36"/>
          <w:szCs w:val="36"/>
        </w:rPr>
      </w:pPr>
      <w:del w:id="7" w:author="Rudolf Krecht" w:date="2021-07-03T11:00:00Z">
        <w:r w:rsidDel="009773CD">
          <w:rPr>
            <w:rFonts w:ascii="Arial" w:hAnsi="Arial" w:cs="Arial"/>
            <w:color w:val="800000"/>
            <w:sz w:val="36"/>
            <w:szCs w:val="36"/>
          </w:rPr>
          <w:delText>[</w:delText>
        </w:r>
      </w:del>
      <w:r w:rsidR="00B32212">
        <w:rPr>
          <w:rFonts w:ascii="Arial" w:hAnsi="Arial" w:cs="Arial"/>
          <w:color w:val="800000"/>
          <w:sz w:val="36"/>
          <w:szCs w:val="36"/>
        </w:rPr>
        <w:t>2021</w:t>
      </w:r>
      <w:del w:id="8" w:author="Rudolf Krecht" w:date="2021-07-03T11:00:00Z">
        <w:r w:rsidDel="009773CD">
          <w:rPr>
            <w:rFonts w:ascii="Arial" w:hAnsi="Arial" w:cs="Arial"/>
            <w:color w:val="800000"/>
            <w:sz w:val="36"/>
            <w:szCs w:val="36"/>
          </w:rPr>
          <w:delText>]</w:delText>
        </w:r>
      </w:del>
    </w:p>
    <w:p w14:paraId="4873486D" w14:textId="77777777" w:rsidR="007C5DF4" w:rsidRDefault="007C5DF4">
      <w:pPr>
        <w:spacing w:before="840"/>
        <w:jc w:val="center"/>
        <w:rPr>
          <w:rFonts w:ascii="Arial" w:hAnsi="Arial" w:cs="Arial"/>
          <w:color w:val="800000"/>
          <w:sz w:val="36"/>
          <w:szCs w:val="36"/>
        </w:rPr>
        <w:pPrChange w:id="9" w:author="VARGA Zoltan" w:date="2021-12-14T17:25:00Z">
          <w:pPr>
            <w:jc w:val="center"/>
          </w:pPr>
        </w:pPrChange>
      </w:pPr>
    </w:p>
    <w:tbl>
      <w:tblPr>
        <w:tblW w:w="8747" w:type="dxa"/>
        <w:tblInd w:w="39" w:type="dxa"/>
        <w:tblLayout w:type="fixed"/>
        <w:tblCellMar>
          <w:top w:w="55" w:type="dxa"/>
          <w:left w:w="42" w:type="dxa"/>
          <w:bottom w:w="55" w:type="dxa"/>
          <w:right w:w="55" w:type="dxa"/>
        </w:tblCellMar>
        <w:tblLook w:val="0000" w:firstRow="0" w:lastRow="0" w:firstColumn="0" w:lastColumn="0" w:noHBand="0" w:noVBand="0"/>
      </w:tblPr>
      <w:tblGrid>
        <w:gridCol w:w="8747"/>
      </w:tblGrid>
      <w:tr w:rsidR="007C5DF4" w14:paraId="7DD67274" w14:textId="77777777" w:rsidTr="0015379F">
        <w:tc>
          <w:tcPr>
            <w:tcW w:w="8747" w:type="dxa"/>
            <w:tcBorders>
              <w:top w:val="single" w:sz="2" w:space="0" w:color="000000"/>
              <w:left w:val="single" w:sz="2" w:space="0" w:color="000000"/>
              <w:bottom w:val="single" w:sz="2" w:space="0" w:color="000000"/>
              <w:right w:val="single" w:sz="2" w:space="0" w:color="000000"/>
            </w:tcBorders>
            <w:shd w:val="clear" w:color="auto" w:fill="FFFFFF"/>
          </w:tcPr>
          <w:p w14:paraId="09AE4695" w14:textId="77777777" w:rsidR="007C5DF4" w:rsidRDefault="003E62DA">
            <w:r>
              <w:rPr>
                <w:rFonts w:ascii="Arial" w:hAnsi="Arial" w:cs="Arial"/>
                <w:color w:val="800000"/>
                <w:sz w:val="36"/>
                <w:szCs w:val="36"/>
              </w:rPr>
              <w:lastRenderedPageBreak/>
              <w:t>Varga Zoltán</w:t>
            </w:r>
            <w:r w:rsidR="007C5DF4">
              <w:rPr>
                <w:rFonts w:ascii="Arial" w:hAnsi="Arial" w:cs="Arial"/>
                <w:color w:val="800000"/>
                <w:sz w:val="36"/>
                <w:szCs w:val="36"/>
              </w:rPr>
              <w:t>,</w:t>
            </w:r>
            <w:r w:rsidR="007C5DF4">
              <w:rPr>
                <w:rFonts w:ascii="Arial" w:eastAsia="Arial" w:hAnsi="Arial" w:cs="Arial"/>
                <w:color w:val="800000"/>
                <w:sz w:val="36"/>
                <w:szCs w:val="36"/>
              </w:rPr>
              <w:t xml:space="preserve"> </w:t>
            </w:r>
            <w:r w:rsidR="00B32212">
              <w:rPr>
                <w:rFonts w:ascii="Arial" w:hAnsi="Arial" w:cs="Arial"/>
                <w:color w:val="800000"/>
                <w:sz w:val="36"/>
                <w:szCs w:val="36"/>
              </w:rPr>
              <w:t>2021</w:t>
            </w:r>
          </w:p>
        </w:tc>
      </w:tr>
    </w:tbl>
    <w:p w14:paraId="26F1D26A" w14:textId="77777777" w:rsidR="007C5DF4" w:rsidRDefault="007C5DF4" w:rsidP="00C44965">
      <w:pPr>
        <w:pageBreakBefore/>
        <w:tabs>
          <w:tab w:val="right" w:pos="9645"/>
        </w:tabs>
        <w:jc w:val="right"/>
        <w:rPr>
          <w:rFonts w:ascii="Arial" w:hAnsi="Arial" w:cs="Arial"/>
          <w:color w:val="800000"/>
        </w:rPr>
      </w:pPr>
    </w:p>
    <w:p w14:paraId="2621F32B" w14:textId="77777777" w:rsidR="007C5DF4" w:rsidRDefault="00041081" w:rsidP="00041081">
      <w:pPr>
        <w:tabs>
          <w:tab w:val="right" w:pos="8787"/>
          <w:tab w:val="right" w:pos="9645"/>
        </w:tabs>
        <w:rPr>
          <w:color w:val="800000"/>
        </w:rPr>
      </w:pPr>
      <w:r w:rsidRPr="00041081">
        <w:rPr>
          <w:noProof/>
        </w:rPr>
        <mc:AlternateContent>
          <mc:Choice Requires="wpg">
            <w:drawing>
              <wp:inline distT="0" distB="0" distL="0" distR="0" wp14:anchorId="651B45B1" wp14:editId="624D7C3A">
                <wp:extent cx="2250641" cy="569704"/>
                <wp:effectExtent l="0" t="0" r="0" b="1905"/>
                <wp:docPr id="11" name="Graphic 6">
                  <a:extLst xmlns:a="http://schemas.openxmlformats.org/drawingml/2006/main">
                    <a:ext uri="{FF2B5EF4-FFF2-40B4-BE49-F238E27FC236}">
                      <a16:creationId xmlns:a16="http://schemas.microsoft.com/office/drawing/2014/main" id="{7E7A6A3F-0BAF-4345-8FE8-5B24618EF398}"/>
                    </a:ext>
                  </a:extLst>
                </wp:docPr>
                <wp:cNvGraphicFramePr/>
                <a:graphic xmlns:a="http://schemas.openxmlformats.org/drawingml/2006/main">
                  <a:graphicData uri="http://schemas.microsoft.com/office/word/2010/wordprocessingGroup">
                    <wpg:wgp>
                      <wpg:cNvGrpSpPr/>
                      <wpg:grpSpPr>
                        <a:xfrm>
                          <a:off x="0" y="0"/>
                          <a:ext cx="2250641" cy="569704"/>
                          <a:chOff x="38100" y="-137160"/>
                          <a:chExt cx="1959768" cy="496526"/>
                        </a:xfrm>
                        <a:solidFill>
                          <a:schemeClr val="accent1"/>
                        </a:solidFill>
                      </wpg:grpSpPr>
                      <wps:wsp>
                        <wps:cNvPr id="2" name="Freeform: Shape 2">
                          <a:extLst>
                            <a:ext uri="{FF2B5EF4-FFF2-40B4-BE49-F238E27FC236}">
                              <a16:creationId xmlns:a16="http://schemas.microsoft.com/office/drawing/2014/main" id="{887B34EC-4E49-4AAE-9748-27CDA4497194}"/>
                            </a:ext>
                          </a:extLst>
                        </wps:cNvPr>
                        <wps:cNvSpPr/>
                        <wps:spPr>
                          <a:xfrm>
                            <a:off x="38100" y="-137160"/>
                            <a:ext cx="1959768" cy="496526"/>
                          </a:xfrm>
                          <a:custGeom>
                            <a:avLst/>
                            <a:gdLst>
                              <a:gd name="connsiteX0" fmla="*/ 117157 w 1959768"/>
                              <a:gd name="connsiteY0" fmla="*/ 317087 h 496527"/>
                              <a:gd name="connsiteX1" fmla="*/ 129349 w 1959768"/>
                              <a:gd name="connsiteY1" fmla="*/ 304038 h 496527"/>
                              <a:gd name="connsiteX2" fmla="*/ 331089 w 1959768"/>
                              <a:gd name="connsiteY2" fmla="*/ 199263 h 496527"/>
                              <a:gd name="connsiteX3" fmla="*/ 388239 w 1959768"/>
                              <a:gd name="connsiteY3" fmla="*/ 44291 h 496527"/>
                              <a:gd name="connsiteX4" fmla="*/ 407289 w 1959768"/>
                              <a:gd name="connsiteY4" fmla="*/ 33052 h 496527"/>
                              <a:gd name="connsiteX5" fmla="*/ 415957 w 1959768"/>
                              <a:gd name="connsiteY5" fmla="*/ 46196 h 496527"/>
                              <a:gd name="connsiteX6" fmla="*/ 187357 w 1959768"/>
                              <a:gd name="connsiteY6" fmla="*/ 323374 h 496527"/>
                              <a:gd name="connsiteX7" fmla="*/ 131159 w 1959768"/>
                              <a:gd name="connsiteY7" fmla="*/ 331375 h 496527"/>
                              <a:gd name="connsiteX8" fmla="*/ 117157 w 1959768"/>
                              <a:gd name="connsiteY8" fmla="*/ 317087 h 496527"/>
                              <a:gd name="connsiteX9" fmla="*/ 360712 w 1959768"/>
                              <a:gd name="connsiteY9" fmla="*/ 46482 h 496527"/>
                              <a:gd name="connsiteX10" fmla="*/ 351187 w 1959768"/>
                              <a:gd name="connsiteY10" fmla="*/ 33623 h 496527"/>
                              <a:gd name="connsiteX11" fmla="*/ 333375 w 1959768"/>
                              <a:gd name="connsiteY11" fmla="*/ 44672 h 496527"/>
                              <a:gd name="connsiteX12" fmla="*/ 319468 w 1959768"/>
                              <a:gd name="connsiteY12" fmla="*/ 110681 h 496527"/>
                              <a:gd name="connsiteX13" fmla="*/ 126968 w 1959768"/>
                              <a:gd name="connsiteY13" fmla="*/ 250031 h 496527"/>
                              <a:gd name="connsiteX14" fmla="*/ 117443 w 1959768"/>
                              <a:gd name="connsiteY14" fmla="*/ 268415 h 496527"/>
                              <a:gd name="connsiteX15" fmla="*/ 129064 w 1959768"/>
                              <a:gd name="connsiteY15" fmla="*/ 277273 h 496527"/>
                              <a:gd name="connsiteX16" fmla="*/ 162116 w 1959768"/>
                              <a:gd name="connsiteY16" fmla="*/ 273558 h 496527"/>
                              <a:gd name="connsiteX17" fmla="*/ 360235 w 1959768"/>
                              <a:gd name="connsiteY17" fmla="*/ 53912 h 496527"/>
                              <a:gd name="connsiteX18" fmla="*/ 360712 w 1959768"/>
                              <a:gd name="connsiteY18" fmla="*/ 46482 h 496527"/>
                              <a:gd name="connsiteX19" fmla="*/ 816959 w 1959768"/>
                              <a:gd name="connsiteY19" fmla="*/ 76676 h 496527"/>
                              <a:gd name="connsiteX20" fmla="*/ 856012 w 1959768"/>
                              <a:gd name="connsiteY20" fmla="*/ 90964 h 496527"/>
                              <a:gd name="connsiteX21" fmla="*/ 872395 w 1959768"/>
                              <a:gd name="connsiteY21" fmla="*/ 67342 h 496527"/>
                              <a:gd name="connsiteX22" fmla="*/ 847058 w 1959768"/>
                              <a:gd name="connsiteY22" fmla="*/ 53245 h 496527"/>
                              <a:gd name="connsiteX23" fmla="*/ 818483 w 1959768"/>
                              <a:gd name="connsiteY23" fmla="*/ 48292 h 496527"/>
                              <a:gd name="connsiteX24" fmla="*/ 780955 w 1959768"/>
                              <a:gd name="connsiteY24" fmla="*/ 59912 h 496527"/>
                              <a:gd name="connsiteX25" fmla="*/ 766572 w 1959768"/>
                              <a:gd name="connsiteY25" fmla="*/ 91345 h 496527"/>
                              <a:gd name="connsiteX26" fmla="*/ 778288 w 1959768"/>
                              <a:gd name="connsiteY26" fmla="*/ 121634 h 496527"/>
                              <a:gd name="connsiteX27" fmla="*/ 815340 w 1959768"/>
                              <a:gd name="connsiteY27" fmla="*/ 137255 h 496527"/>
                              <a:gd name="connsiteX28" fmla="*/ 836771 w 1959768"/>
                              <a:gd name="connsiteY28" fmla="*/ 145066 h 496527"/>
                              <a:gd name="connsiteX29" fmla="*/ 842105 w 1959768"/>
                              <a:gd name="connsiteY29" fmla="*/ 155448 h 496527"/>
                              <a:gd name="connsiteX30" fmla="*/ 837057 w 1959768"/>
                              <a:gd name="connsiteY30" fmla="*/ 165830 h 496527"/>
                              <a:gd name="connsiteX31" fmla="*/ 823055 w 1959768"/>
                              <a:gd name="connsiteY31" fmla="*/ 169640 h 496527"/>
                              <a:gd name="connsiteX32" fmla="*/ 779621 w 1959768"/>
                              <a:gd name="connsiteY32" fmla="*/ 149162 h 496527"/>
                              <a:gd name="connsiteX33" fmla="*/ 760571 w 1959768"/>
                              <a:gd name="connsiteY33" fmla="*/ 172784 h 496527"/>
                              <a:gd name="connsiteX34" fmla="*/ 822579 w 1959768"/>
                              <a:gd name="connsiteY34" fmla="*/ 198311 h 496527"/>
                              <a:gd name="connsiteX35" fmla="*/ 861155 w 1959768"/>
                              <a:gd name="connsiteY35" fmla="*/ 186214 h 496527"/>
                              <a:gd name="connsiteX36" fmla="*/ 875729 w 1959768"/>
                              <a:gd name="connsiteY36" fmla="*/ 154496 h 496527"/>
                              <a:gd name="connsiteX37" fmla="*/ 864298 w 1959768"/>
                              <a:gd name="connsiteY37" fmla="*/ 124873 h 496527"/>
                              <a:gd name="connsiteX38" fmla="*/ 832294 w 1959768"/>
                              <a:gd name="connsiteY38" fmla="*/ 109633 h 496527"/>
                              <a:gd name="connsiteX39" fmla="*/ 805910 w 1959768"/>
                              <a:gd name="connsiteY39" fmla="*/ 100775 h 496527"/>
                              <a:gd name="connsiteX40" fmla="*/ 800195 w 1959768"/>
                              <a:gd name="connsiteY40" fmla="*/ 90678 h 496527"/>
                              <a:gd name="connsiteX41" fmla="*/ 804863 w 1959768"/>
                              <a:gd name="connsiteY41" fmla="*/ 80486 h 496527"/>
                              <a:gd name="connsiteX42" fmla="*/ 816959 w 1959768"/>
                              <a:gd name="connsiteY42" fmla="*/ 76676 h 496527"/>
                              <a:gd name="connsiteX43" fmla="*/ 1015841 w 1959768"/>
                              <a:gd name="connsiteY43" fmla="*/ 196691 h 496527"/>
                              <a:gd name="connsiteX44" fmla="*/ 1015841 w 1959768"/>
                              <a:gd name="connsiteY44" fmla="*/ 168116 h 496527"/>
                              <a:gd name="connsiteX45" fmla="*/ 938784 w 1959768"/>
                              <a:gd name="connsiteY45" fmla="*/ 168116 h 496527"/>
                              <a:gd name="connsiteX46" fmla="*/ 1014984 w 1959768"/>
                              <a:gd name="connsiteY46" fmla="*/ 73724 h 496527"/>
                              <a:gd name="connsiteX47" fmla="*/ 1014984 w 1959768"/>
                              <a:gd name="connsiteY47" fmla="*/ 51530 h 496527"/>
                              <a:gd name="connsiteX48" fmla="*/ 896874 w 1959768"/>
                              <a:gd name="connsiteY48" fmla="*/ 51530 h 496527"/>
                              <a:gd name="connsiteX49" fmla="*/ 896874 w 1959768"/>
                              <a:gd name="connsiteY49" fmla="*/ 79629 h 496527"/>
                              <a:gd name="connsiteX50" fmla="*/ 970407 w 1959768"/>
                              <a:gd name="connsiteY50" fmla="*/ 79629 h 496527"/>
                              <a:gd name="connsiteX51" fmla="*/ 894207 w 1959768"/>
                              <a:gd name="connsiteY51" fmla="*/ 174879 h 496527"/>
                              <a:gd name="connsiteX52" fmla="*/ 894207 w 1959768"/>
                              <a:gd name="connsiteY52" fmla="*/ 197072 h 496527"/>
                              <a:gd name="connsiteX53" fmla="*/ 1044416 w 1959768"/>
                              <a:gd name="connsiteY53" fmla="*/ 51530 h 496527"/>
                              <a:gd name="connsiteX54" fmla="*/ 1044416 w 1959768"/>
                              <a:gd name="connsiteY54" fmla="*/ 196691 h 496527"/>
                              <a:gd name="connsiteX55" fmla="*/ 1151382 w 1959768"/>
                              <a:gd name="connsiteY55" fmla="*/ 196691 h 496527"/>
                              <a:gd name="connsiteX56" fmla="*/ 1151382 w 1959768"/>
                              <a:gd name="connsiteY56" fmla="*/ 168116 h 496527"/>
                              <a:gd name="connsiteX57" fmla="*/ 1076801 w 1959768"/>
                              <a:gd name="connsiteY57" fmla="*/ 168116 h 496527"/>
                              <a:gd name="connsiteX58" fmla="*/ 1076801 w 1959768"/>
                              <a:gd name="connsiteY58" fmla="*/ 137922 h 496527"/>
                              <a:gd name="connsiteX59" fmla="*/ 1141762 w 1959768"/>
                              <a:gd name="connsiteY59" fmla="*/ 137922 h 496527"/>
                              <a:gd name="connsiteX60" fmla="*/ 1141762 w 1959768"/>
                              <a:gd name="connsiteY60" fmla="*/ 110300 h 496527"/>
                              <a:gd name="connsiteX61" fmla="*/ 1076801 w 1959768"/>
                              <a:gd name="connsiteY61" fmla="*/ 110300 h 496527"/>
                              <a:gd name="connsiteX62" fmla="*/ 1076801 w 1959768"/>
                              <a:gd name="connsiteY62" fmla="*/ 80391 h 496527"/>
                              <a:gd name="connsiteX63" fmla="*/ 1149096 w 1959768"/>
                              <a:gd name="connsiteY63" fmla="*/ 80391 h 496527"/>
                              <a:gd name="connsiteX64" fmla="*/ 1149096 w 1959768"/>
                              <a:gd name="connsiteY64" fmla="*/ 51816 h 496527"/>
                              <a:gd name="connsiteX65" fmla="*/ 1137476 w 1959768"/>
                              <a:gd name="connsiteY65" fmla="*/ 13430 h 496527"/>
                              <a:gd name="connsiteX66" fmla="*/ 1105281 w 1959768"/>
                              <a:gd name="connsiteY66" fmla="*/ 0 h 496527"/>
                              <a:gd name="connsiteX67" fmla="*/ 1078897 w 1959768"/>
                              <a:gd name="connsiteY67" fmla="*/ 36671 h 496527"/>
                              <a:gd name="connsiteX68" fmla="*/ 1108615 w 1959768"/>
                              <a:gd name="connsiteY68" fmla="*/ 36671 h 496527"/>
                              <a:gd name="connsiteX69" fmla="*/ 1217200 w 1959768"/>
                              <a:gd name="connsiteY69" fmla="*/ 156305 h 496527"/>
                              <a:gd name="connsiteX70" fmla="*/ 1204722 w 1959768"/>
                              <a:gd name="connsiteY70" fmla="*/ 123254 h 496527"/>
                              <a:gd name="connsiteX71" fmla="*/ 1217676 w 1959768"/>
                              <a:gd name="connsiteY71" fmla="*/ 91154 h 496527"/>
                              <a:gd name="connsiteX72" fmla="*/ 1248728 w 1959768"/>
                              <a:gd name="connsiteY72" fmla="*/ 78962 h 496527"/>
                              <a:gd name="connsiteX73" fmla="*/ 1286828 w 1959768"/>
                              <a:gd name="connsiteY73" fmla="*/ 98012 h 496527"/>
                              <a:gd name="connsiteX74" fmla="*/ 1307021 w 1959768"/>
                              <a:gd name="connsiteY74" fmla="*/ 75152 h 496527"/>
                              <a:gd name="connsiteX75" fmla="*/ 1247204 w 1959768"/>
                              <a:gd name="connsiteY75" fmla="*/ 48006 h 496527"/>
                              <a:gd name="connsiteX76" fmla="*/ 1193197 w 1959768"/>
                              <a:gd name="connsiteY76" fmla="*/ 69437 h 496527"/>
                              <a:gd name="connsiteX77" fmla="*/ 1171099 w 1959768"/>
                              <a:gd name="connsiteY77" fmla="*/ 123349 h 496527"/>
                              <a:gd name="connsiteX78" fmla="*/ 1192816 w 1959768"/>
                              <a:gd name="connsiteY78" fmla="*/ 176784 h 496527"/>
                              <a:gd name="connsiteX79" fmla="*/ 1303620 w 1959768"/>
                              <a:gd name="connsiteY79" fmla="*/ 173089 h 496527"/>
                              <a:gd name="connsiteX80" fmla="*/ 1306259 w 1959768"/>
                              <a:gd name="connsiteY80" fmla="*/ 170117 h 496527"/>
                              <a:gd name="connsiteX81" fmla="*/ 1285494 w 1959768"/>
                              <a:gd name="connsiteY81" fmla="*/ 148781 h 496527"/>
                              <a:gd name="connsiteX82" fmla="*/ 1246442 w 1959768"/>
                              <a:gd name="connsiteY82" fmla="*/ 167831 h 496527"/>
                              <a:gd name="connsiteX83" fmla="*/ 1216819 w 1959768"/>
                              <a:gd name="connsiteY83" fmla="*/ 155734 h 496527"/>
                              <a:gd name="connsiteX84" fmla="*/ 1422273 w 1959768"/>
                              <a:gd name="connsiteY84" fmla="*/ 112776 h 496527"/>
                              <a:gd name="connsiteX85" fmla="*/ 1364552 w 1959768"/>
                              <a:gd name="connsiteY85" fmla="*/ 112776 h 496527"/>
                              <a:gd name="connsiteX86" fmla="*/ 1364552 w 1959768"/>
                              <a:gd name="connsiteY86" fmla="*/ 51530 h 496527"/>
                              <a:gd name="connsiteX87" fmla="*/ 1332167 w 1959768"/>
                              <a:gd name="connsiteY87" fmla="*/ 51530 h 496527"/>
                              <a:gd name="connsiteX88" fmla="*/ 1332167 w 1959768"/>
                              <a:gd name="connsiteY88" fmla="*/ 196691 h 496527"/>
                              <a:gd name="connsiteX89" fmla="*/ 1364552 w 1959768"/>
                              <a:gd name="connsiteY89" fmla="*/ 196691 h 496527"/>
                              <a:gd name="connsiteX90" fmla="*/ 1364552 w 1959768"/>
                              <a:gd name="connsiteY90" fmla="*/ 139541 h 496527"/>
                              <a:gd name="connsiteX91" fmla="*/ 1422273 w 1959768"/>
                              <a:gd name="connsiteY91" fmla="*/ 139541 h 496527"/>
                              <a:gd name="connsiteX92" fmla="*/ 1422273 w 1959768"/>
                              <a:gd name="connsiteY92" fmla="*/ 196691 h 496527"/>
                              <a:gd name="connsiteX93" fmla="*/ 1454658 w 1959768"/>
                              <a:gd name="connsiteY93" fmla="*/ 196691 h 496527"/>
                              <a:gd name="connsiteX94" fmla="*/ 1454658 w 1959768"/>
                              <a:gd name="connsiteY94" fmla="*/ 51530 h 496527"/>
                              <a:gd name="connsiteX95" fmla="*/ 1422273 w 1959768"/>
                              <a:gd name="connsiteY95" fmla="*/ 51530 h 496527"/>
                              <a:gd name="connsiteX96" fmla="*/ 1490472 w 1959768"/>
                              <a:gd name="connsiteY96" fmla="*/ 51530 h 496527"/>
                              <a:gd name="connsiteX97" fmla="*/ 1490472 w 1959768"/>
                              <a:gd name="connsiteY97" fmla="*/ 196691 h 496527"/>
                              <a:gd name="connsiteX98" fmla="*/ 1597343 w 1959768"/>
                              <a:gd name="connsiteY98" fmla="*/ 196691 h 496527"/>
                              <a:gd name="connsiteX99" fmla="*/ 1597343 w 1959768"/>
                              <a:gd name="connsiteY99" fmla="*/ 168116 h 496527"/>
                              <a:gd name="connsiteX100" fmla="*/ 1522857 w 1959768"/>
                              <a:gd name="connsiteY100" fmla="*/ 168116 h 496527"/>
                              <a:gd name="connsiteX101" fmla="*/ 1522857 w 1959768"/>
                              <a:gd name="connsiteY101" fmla="*/ 137922 h 496527"/>
                              <a:gd name="connsiteX102" fmla="*/ 1587818 w 1959768"/>
                              <a:gd name="connsiteY102" fmla="*/ 137922 h 496527"/>
                              <a:gd name="connsiteX103" fmla="*/ 1587818 w 1959768"/>
                              <a:gd name="connsiteY103" fmla="*/ 110300 h 496527"/>
                              <a:gd name="connsiteX104" fmla="*/ 1522857 w 1959768"/>
                              <a:gd name="connsiteY104" fmla="*/ 110300 h 496527"/>
                              <a:gd name="connsiteX105" fmla="*/ 1522857 w 1959768"/>
                              <a:gd name="connsiteY105" fmla="*/ 80391 h 496527"/>
                              <a:gd name="connsiteX106" fmla="*/ 1595057 w 1959768"/>
                              <a:gd name="connsiteY106" fmla="*/ 80391 h 496527"/>
                              <a:gd name="connsiteX107" fmla="*/ 1595057 w 1959768"/>
                              <a:gd name="connsiteY107" fmla="*/ 51816 h 496527"/>
                              <a:gd name="connsiteX108" fmla="*/ 1727740 w 1959768"/>
                              <a:gd name="connsiteY108" fmla="*/ 144971 h 496527"/>
                              <a:gd name="connsiteX109" fmla="*/ 1656493 w 1959768"/>
                              <a:gd name="connsiteY109" fmla="*/ 51530 h 496527"/>
                              <a:gd name="connsiteX110" fmla="*/ 1625727 w 1959768"/>
                              <a:gd name="connsiteY110" fmla="*/ 51530 h 496527"/>
                              <a:gd name="connsiteX111" fmla="*/ 1625727 w 1959768"/>
                              <a:gd name="connsiteY111" fmla="*/ 196691 h 496527"/>
                              <a:gd name="connsiteX112" fmla="*/ 1658112 w 1959768"/>
                              <a:gd name="connsiteY112" fmla="*/ 196691 h 496527"/>
                              <a:gd name="connsiteX113" fmla="*/ 1658112 w 1959768"/>
                              <a:gd name="connsiteY113" fmla="*/ 105728 h 496527"/>
                              <a:gd name="connsiteX114" fmla="*/ 1727264 w 1959768"/>
                              <a:gd name="connsiteY114" fmla="*/ 196691 h 496527"/>
                              <a:gd name="connsiteX115" fmla="*/ 1759649 w 1959768"/>
                              <a:gd name="connsiteY115" fmla="*/ 196691 h 496527"/>
                              <a:gd name="connsiteX116" fmla="*/ 1759649 w 1959768"/>
                              <a:gd name="connsiteY116" fmla="*/ 51530 h 496527"/>
                              <a:gd name="connsiteX117" fmla="*/ 1727264 w 1959768"/>
                              <a:gd name="connsiteY117" fmla="*/ 51530 h 496527"/>
                              <a:gd name="connsiteX118" fmla="*/ 1858232 w 1959768"/>
                              <a:gd name="connsiteY118" fmla="*/ 139351 h 496527"/>
                              <a:gd name="connsiteX119" fmla="*/ 1908524 w 1959768"/>
                              <a:gd name="connsiteY119" fmla="*/ 51530 h 496527"/>
                              <a:gd name="connsiteX120" fmla="*/ 1873377 w 1959768"/>
                              <a:gd name="connsiteY120" fmla="*/ 51530 h 496527"/>
                              <a:gd name="connsiteX121" fmla="*/ 1842040 w 1959768"/>
                              <a:gd name="connsiteY121" fmla="*/ 105537 h 496527"/>
                              <a:gd name="connsiteX122" fmla="*/ 1810703 w 1959768"/>
                              <a:gd name="connsiteY122" fmla="*/ 51530 h 496527"/>
                              <a:gd name="connsiteX123" fmla="*/ 1775651 w 1959768"/>
                              <a:gd name="connsiteY123" fmla="*/ 51530 h 496527"/>
                              <a:gd name="connsiteX124" fmla="*/ 1825847 w 1959768"/>
                              <a:gd name="connsiteY124" fmla="*/ 139351 h 496527"/>
                              <a:gd name="connsiteX125" fmla="*/ 1825847 w 1959768"/>
                              <a:gd name="connsiteY125" fmla="*/ 196501 h 496527"/>
                              <a:gd name="connsiteX126" fmla="*/ 1858232 w 1959768"/>
                              <a:gd name="connsiteY126" fmla="*/ 196501 h 496527"/>
                              <a:gd name="connsiteX127" fmla="*/ 1924050 w 1959768"/>
                              <a:gd name="connsiteY127" fmla="*/ 196501 h 496527"/>
                              <a:gd name="connsiteX128" fmla="*/ 1956435 w 1959768"/>
                              <a:gd name="connsiteY128" fmla="*/ 196501 h 496527"/>
                              <a:gd name="connsiteX129" fmla="*/ 1956435 w 1959768"/>
                              <a:gd name="connsiteY129" fmla="*/ 51530 h 496527"/>
                              <a:gd name="connsiteX130" fmla="*/ 1924050 w 1959768"/>
                              <a:gd name="connsiteY130" fmla="*/ 51530 h 496527"/>
                              <a:gd name="connsiteX131" fmla="*/ 770287 w 1959768"/>
                              <a:gd name="connsiteY131" fmla="*/ 229362 h 496527"/>
                              <a:gd name="connsiteX132" fmla="*/ 770287 w 1959768"/>
                              <a:gd name="connsiteY132" fmla="*/ 374237 h 496527"/>
                              <a:gd name="connsiteX133" fmla="*/ 877157 w 1959768"/>
                              <a:gd name="connsiteY133" fmla="*/ 374237 h 496527"/>
                              <a:gd name="connsiteX134" fmla="*/ 877157 w 1959768"/>
                              <a:gd name="connsiteY134" fmla="*/ 345662 h 496527"/>
                              <a:gd name="connsiteX135" fmla="*/ 802672 w 1959768"/>
                              <a:gd name="connsiteY135" fmla="*/ 345662 h 496527"/>
                              <a:gd name="connsiteX136" fmla="*/ 802672 w 1959768"/>
                              <a:gd name="connsiteY136" fmla="*/ 315659 h 496527"/>
                              <a:gd name="connsiteX137" fmla="*/ 867632 w 1959768"/>
                              <a:gd name="connsiteY137" fmla="*/ 315659 h 496527"/>
                              <a:gd name="connsiteX138" fmla="*/ 867632 w 1959768"/>
                              <a:gd name="connsiteY138" fmla="*/ 288512 h 496527"/>
                              <a:gd name="connsiteX139" fmla="*/ 802672 w 1959768"/>
                              <a:gd name="connsiteY139" fmla="*/ 288512 h 496527"/>
                              <a:gd name="connsiteX140" fmla="*/ 802672 w 1959768"/>
                              <a:gd name="connsiteY140" fmla="*/ 258223 h 496527"/>
                              <a:gd name="connsiteX141" fmla="*/ 874871 w 1959768"/>
                              <a:gd name="connsiteY141" fmla="*/ 258223 h 496527"/>
                              <a:gd name="connsiteX142" fmla="*/ 874871 w 1959768"/>
                              <a:gd name="connsiteY142" fmla="*/ 229648 h 496527"/>
                              <a:gd name="connsiteX143" fmla="*/ 1002506 w 1959768"/>
                              <a:gd name="connsiteY143" fmla="*/ 340424 h 496527"/>
                              <a:gd name="connsiteX144" fmla="*/ 974503 w 1959768"/>
                              <a:gd name="connsiteY144" fmla="*/ 346805 h 496527"/>
                              <a:gd name="connsiteX145" fmla="*/ 945928 w 1959768"/>
                              <a:gd name="connsiteY145" fmla="*/ 334518 h 496527"/>
                              <a:gd name="connsiteX146" fmla="*/ 933831 w 1959768"/>
                              <a:gd name="connsiteY146" fmla="*/ 301562 h 496527"/>
                              <a:gd name="connsiteX147" fmla="*/ 946499 w 1959768"/>
                              <a:gd name="connsiteY147" fmla="*/ 268510 h 496527"/>
                              <a:gd name="connsiteX148" fmla="*/ 977646 w 1959768"/>
                              <a:gd name="connsiteY148" fmla="*/ 255937 h 496527"/>
                              <a:gd name="connsiteX149" fmla="*/ 995363 w 1959768"/>
                              <a:gd name="connsiteY149" fmla="*/ 259080 h 496527"/>
                              <a:gd name="connsiteX150" fmla="*/ 1013269 w 1959768"/>
                              <a:gd name="connsiteY150" fmla="*/ 270891 h 496527"/>
                              <a:gd name="connsiteX151" fmla="*/ 1030129 w 1959768"/>
                              <a:gd name="connsiteY151" fmla="*/ 246602 h 496527"/>
                              <a:gd name="connsiteX152" fmla="*/ 975836 w 1959768"/>
                              <a:gd name="connsiteY152" fmla="*/ 226028 h 496527"/>
                              <a:gd name="connsiteX153" fmla="*/ 922496 w 1959768"/>
                              <a:gd name="connsiteY153" fmla="*/ 247555 h 496527"/>
                              <a:gd name="connsiteX154" fmla="*/ 899922 w 1959768"/>
                              <a:gd name="connsiteY154" fmla="*/ 301466 h 496527"/>
                              <a:gd name="connsiteX155" fmla="*/ 921734 w 1959768"/>
                              <a:gd name="connsiteY155" fmla="*/ 355187 h 496527"/>
                              <a:gd name="connsiteX156" fmla="*/ 975360 w 1959768"/>
                              <a:gd name="connsiteY156" fmla="*/ 376333 h 496527"/>
                              <a:gd name="connsiteX157" fmla="*/ 1035177 w 1959768"/>
                              <a:gd name="connsiteY157" fmla="*/ 352330 h 496527"/>
                              <a:gd name="connsiteX158" fmla="*/ 1035177 w 1959768"/>
                              <a:gd name="connsiteY158" fmla="*/ 300514 h 496527"/>
                              <a:gd name="connsiteX159" fmla="*/ 1002506 w 1959768"/>
                              <a:gd name="connsiteY159" fmla="*/ 300514 h 496527"/>
                              <a:gd name="connsiteX160" fmla="*/ 1126331 w 1959768"/>
                              <a:gd name="connsiteY160" fmla="*/ 317183 h 496527"/>
                              <a:gd name="connsiteX161" fmla="*/ 1176147 w 1959768"/>
                              <a:gd name="connsiteY161" fmla="*/ 229362 h 496527"/>
                              <a:gd name="connsiteX162" fmla="*/ 1141000 w 1959768"/>
                              <a:gd name="connsiteY162" fmla="*/ 229362 h 496527"/>
                              <a:gd name="connsiteX163" fmla="*/ 1109663 w 1959768"/>
                              <a:gd name="connsiteY163" fmla="*/ 283274 h 496527"/>
                              <a:gd name="connsiteX164" fmla="*/ 1078325 w 1959768"/>
                              <a:gd name="connsiteY164" fmla="*/ 229362 h 496527"/>
                              <a:gd name="connsiteX165" fmla="*/ 1043273 w 1959768"/>
                              <a:gd name="connsiteY165" fmla="*/ 229362 h 496527"/>
                              <a:gd name="connsiteX166" fmla="*/ 1093851 w 1959768"/>
                              <a:gd name="connsiteY166" fmla="*/ 317087 h 496527"/>
                              <a:gd name="connsiteX167" fmla="*/ 1093851 w 1959768"/>
                              <a:gd name="connsiteY167" fmla="*/ 374237 h 496527"/>
                              <a:gd name="connsiteX168" fmla="*/ 1126236 w 1959768"/>
                              <a:gd name="connsiteY168" fmla="*/ 374237 h 496527"/>
                              <a:gd name="connsiteX169" fmla="*/ 1194435 w 1959768"/>
                              <a:gd name="connsiteY169" fmla="*/ 229362 h 496527"/>
                              <a:gd name="connsiteX170" fmla="*/ 1194435 w 1959768"/>
                              <a:gd name="connsiteY170" fmla="*/ 374237 h 496527"/>
                              <a:gd name="connsiteX171" fmla="*/ 1301401 w 1959768"/>
                              <a:gd name="connsiteY171" fmla="*/ 374237 h 496527"/>
                              <a:gd name="connsiteX172" fmla="*/ 1301401 w 1959768"/>
                              <a:gd name="connsiteY172" fmla="*/ 345662 h 496527"/>
                              <a:gd name="connsiteX173" fmla="*/ 1226820 w 1959768"/>
                              <a:gd name="connsiteY173" fmla="*/ 345662 h 496527"/>
                              <a:gd name="connsiteX174" fmla="*/ 1226820 w 1959768"/>
                              <a:gd name="connsiteY174" fmla="*/ 315659 h 496527"/>
                              <a:gd name="connsiteX175" fmla="*/ 1291781 w 1959768"/>
                              <a:gd name="connsiteY175" fmla="*/ 315659 h 496527"/>
                              <a:gd name="connsiteX176" fmla="*/ 1291781 w 1959768"/>
                              <a:gd name="connsiteY176" fmla="*/ 288512 h 496527"/>
                              <a:gd name="connsiteX177" fmla="*/ 1226820 w 1959768"/>
                              <a:gd name="connsiteY177" fmla="*/ 288512 h 496527"/>
                              <a:gd name="connsiteX178" fmla="*/ 1226820 w 1959768"/>
                              <a:gd name="connsiteY178" fmla="*/ 258223 h 496527"/>
                              <a:gd name="connsiteX179" fmla="*/ 1299115 w 1959768"/>
                              <a:gd name="connsiteY179" fmla="*/ 258223 h 496527"/>
                              <a:gd name="connsiteX180" fmla="*/ 1299115 w 1959768"/>
                              <a:gd name="connsiteY180" fmla="*/ 229648 h 496527"/>
                              <a:gd name="connsiteX181" fmla="*/ 1435036 w 1959768"/>
                              <a:gd name="connsiteY181" fmla="*/ 257366 h 496527"/>
                              <a:gd name="connsiteX182" fmla="*/ 1435036 w 1959768"/>
                              <a:gd name="connsiteY182" fmla="*/ 229362 h 496527"/>
                              <a:gd name="connsiteX183" fmla="*/ 1320736 w 1959768"/>
                              <a:gd name="connsiteY183" fmla="*/ 229362 h 496527"/>
                              <a:gd name="connsiteX184" fmla="*/ 1320736 w 1959768"/>
                              <a:gd name="connsiteY184" fmla="*/ 257366 h 496527"/>
                              <a:gd name="connsiteX185" fmla="*/ 1361885 w 1959768"/>
                              <a:gd name="connsiteY185" fmla="*/ 257366 h 496527"/>
                              <a:gd name="connsiteX186" fmla="*/ 1361885 w 1959768"/>
                              <a:gd name="connsiteY186" fmla="*/ 374237 h 496527"/>
                              <a:gd name="connsiteX187" fmla="*/ 1394270 w 1959768"/>
                              <a:gd name="connsiteY187" fmla="*/ 374237 h 496527"/>
                              <a:gd name="connsiteX188" fmla="*/ 1394270 w 1959768"/>
                              <a:gd name="connsiteY188" fmla="*/ 257366 h 496527"/>
                              <a:gd name="connsiteX189" fmla="*/ 1460945 w 1959768"/>
                              <a:gd name="connsiteY189" fmla="*/ 229362 h 496527"/>
                              <a:gd name="connsiteX190" fmla="*/ 1460945 w 1959768"/>
                              <a:gd name="connsiteY190" fmla="*/ 374237 h 496527"/>
                              <a:gd name="connsiteX191" fmla="*/ 1567910 w 1959768"/>
                              <a:gd name="connsiteY191" fmla="*/ 374237 h 496527"/>
                              <a:gd name="connsiteX192" fmla="*/ 1567910 w 1959768"/>
                              <a:gd name="connsiteY192" fmla="*/ 345662 h 496527"/>
                              <a:gd name="connsiteX193" fmla="*/ 1493330 w 1959768"/>
                              <a:gd name="connsiteY193" fmla="*/ 345662 h 496527"/>
                              <a:gd name="connsiteX194" fmla="*/ 1493330 w 1959768"/>
                              <a:gd name="connsiteY194" fmla="*/ 315659 h 496527"/>
                              <a:gd name="connsiteX195" fmla="*/ 1558385 w 1959768"/>
                              <a:gd name="connsiteY195" fmla="*/ 315659 h 496527"/>
                              <a:gd name="connsiteX196" fmla="*/ 1558385 w 1959768"/>
                              <a:gd name="connsiteY196" fmla="*/ 288512 h 496527"/>
                              <a:gd name="connsiteX197" fmla="*/ 1493330 w 1959768"/>
                              <a:gd name="connsiteY197" fmla="*/ 288512 h 496527"/>
                              <a:gd name="connsiteX198" fmla="*/ 1493330 w 1959768"/>
                              <a:gd name="connsiteY198" fmla="*/ 258223 h 496527"/>
                              <a:gd name="connsiteX199" fmla="*/ 1565624 w 1959768"/>
                              <a:gd name="connsiteY199" fmla="*/ 258223 h 496527"/>
                              <a:gd name="connsiteX200" fmla="*/ 1565624 w 1959768"/>
                              <a:gd name="connsiteY200" fmla="*/ 229648 h 496527"/>
                              <a:gd name="connsiteX201" fmla="*/ 1728597 w 1959768"/>
                              <a:gd name="connsiteY201" fmla="*/ 374237 h 496527"/>
                              <a:gd name="connsiteX202" fmla="*/ 1760982 w 1959768"/>
                              <a:gd name="connsiteY202" fmla="*/ 374237 h 496527"/>
                              <a:gd name="connsiteX203" fmla="*/ 1760982 w 1959768"/>
                              <a:gd name="connsiteY203" fmla="*/ 229362 h 496527"/>
                              <a:gd name="connsiteX204" fmla="*/ 1717358 w 1959768"/>
                              <a:gd name="connsiteY204" fmla="*/ 229362 h 496527"/>
                              <a:gd name="connsiteX205" fmla="*/ 1679829 w 1959768"/>
                              <a:gd name="connsiteY205" fmla="*/ 309086 h 496527"/>
                              <a:gd name="connsiteX206" fmla="*/ 1642872 w 1959768"/>
                              <a:gd name="connsiteY206" fmla="*/ 229362 h 496527"/>
                              <a:gd name="connsiteX207" fmla="*/ 1599057 w 1959768"/>
                              <a:gd name="connsiteY207" fmla="*/ 229362 h 496527"/>
                              <a:gd name="connsiteX208" fmla="*/ 1599057 w 1959768"/>
                              <a:gd name="connsiteY208" fmla="*/ 374237 h 496527"/>
                              <a:gd name="connsiteX209" fmla="*/ 1631442 w 1959768"/>
                              <a:gd name="connsiteY209" fmla="*/ 374237 h 496527"/>
                              <a:gd name="connsiteX210" fmla="*/ 1631442 w 1959768"/>
                              <a:gd name="connsiteY210" fmla="*/ 283083 h 496527"/>
                              <a:gd name="connsiteX211" fmla="*/ 1670399 w 1959768"/>
                              <a:gd name="connsiteY211" fmla="*/ 362426 h 496527"/>
                              <a:gd name="connsiteX212" fmla="*/ 1689449 w 1959768"/>
                              <a:gd name="connsiteY212" fmla="*/ 362426 h 496527"/>
                              <a:gd name="connsiteX213" fmla="*/ 1728597 w 1959768"/>
                              <a:gd name="connsiteY213" fmla="*/ 283083 h 496527"/>
                              <a:gd name="connsiteX214" fmla="*/ 766572 w 1959768"/>
                              <a:gd name="connsiteY214" fmla="*/ 466725 h 496527"/>
                              <a:gd name="connsiteX215" fmla="*/ 766572 w 1959768"/>
                              <a:gd name="connsiteY215" fmla="*/ 431864 h 496527"/>
                              <a:gd name="connsiteX216" fmla="*/ 755999 w 1959768"/>
                              <a:gd name="connsiteY216" fmla="*/ 431864 h 496527"/>
                              <a:gd name="connsiteX217" fmla="*/ 755999 w 1959768"/>
                              <a:gd name="connsiteY217" fmla="*/ 467201 h 496527"/>
                              <a:gd name="connsiteX218" fmla="*/ 763429 w 1959768"/>
                              <a:gd name="connsiteY218" fmla="*/ 488156 h 496527"/>
                              <a:gd name="connsiteX219" fmla="*/ 801529 w 1959768"/>
                              <a:gd name="connsiteY219" fmla="*/ 488156 h 496527"/>
                              <a:gd name="connsiteX220" fmla="*/ 809054 w 1959768"/>
                              <a:gd name="connsiteY220" fmla="*/ 467201 h 496527"/>
                              <a:gd name="connsiteX221" fmla="*/ 809054 w 1959768"/>
                              <a:gd name="connsiteY221" fmla="*/ 431864 h 496527"/>
                              <a:gd name="connsiteX222" fmla="*/ 798385 w 1959768"/>
                              <a:gd name="connsiteY222" fmla="*/ 431864 h 496527"/>
                              <a:gd name="connsiteX223" fmla="*/ 798385 w 1959768"/>
                              <a:gd name="connsiteY223" fmla="*/ 466725 h 496527"/>
                              <a:gd name="connsiteX224" fmla="*/ 794099 w 1959768"/>
                              <a:gd name="connsiteY224" fmla="*/ 480441 h 496527"/>
                              <a:gd name="connsiteX225" fmla="*/ 782384 w 1959768"/>
                              <a:gd name="connsiteY225" fmla="*/ 485489 h 496527"/>
                              <a:gd name="connsiteX226" fmla="*/ 770668 w 1959768"/>
                              <a:gd name="connsiteY226" fmla="*/ 480441 h 496527"/>
                              <a:gd name="connsiteX227" fmla="*/ 766572 w 1959768"/>
                              <a:gd name="connsiteY227" fmla="*/ 466725 h 496527"/>
                              <a:gd name="connsiteX228" fmla="*/ 873443 w 1959768"/>
                              <a:gd name="connsiteY228" fmla="*/ 479012 h 496527"/>
                              <a:gd name="connsiteX229" fmla="*/ 836867 w 1959768"/>
                              <a:gd name="connsiteY229" fmla="*/ 431959 h 496527"/>
                              <a:gd name="connsiteX230" fmla="*/ 826198 w 1959768"/>
                              <a:gd name="connsiteY230" fmla="*/ 431959 h 496527"/>
                              <a:gd name="connsiteX231" fmla="*/ 826198 w 1959768"/>
                              <a:gd name="connsiteY231" fmla="*/ 495014 h 496527"/>
                              <a:gd name="connsiteX232" fmla="*/ 836867 w 1959768"/>
                              <a:gd name="connsiteY232" fmla="*/ 495014 h 496527"/>
                              <a:gd name="connsiteX233" fmla="*/ 836867 w 1959768"/>
                              <a:gd name="connsiteY233" fmla="*/ 448913 h 496527"/>
                              <a:gd name="connsiteX234" fmla="*/ 872490 w 1959768"/>
                              <a:gd name="connsiteY234" fmla="*/ 494919 h 496527"/>
                              <a:gd name="connsiteX235" fmla="*/ 884110 w 1959768"/>
                              <a:gd name="connsiteY235" fmla="*/ 494919 h 496527"/>
                              <a:gd name="connsiteX236" fmla="*/ 884110 w 1959768"/>
                              <a:gd name="connsiteY236" fmla="*/ 431864 h 496527"/>
                              <a:gd name="connsiteX237" fmla="*/ 873443 w 1959768"/>
                              <a:gd name="connsiteY237" fmla="*/ 431864 h 496527"/>
                              <a:gd name="connsiteX238" fmla="*/ 901541 w 1959768"/>
                              <a:gd name="connsiteY238" fmla="*/ 495014 h 496527"/>
                              <a:gd name="connsiteX239" fmla="*/ 912209 w 1959768"/>
                              <a:gd name="connsiteY239" fmla="*/ 495014 h 496527"/>
                              <a:gd name="connsiteX240" fmla="*/ 912209 w 1959768"/>
                              <a:gd name="connsiteY240" fmla="*/ 431864 h 496527"/>
                              <a:gd name="connsiteX241" fmla="*/ 901541 w 1959768"/>
                              <a:gd name="connsiteY241" fmla="*/ 431864 h 496527"/>
                              <a:gd name="connsiteX242" fmla="*/ 983742 w 1959768"/>
                              <a:gd name="connsiteY242" fmla="*/ 431959 h 496527"/>
                              <a:gd name="connsiteX243" fmla="*/ 971836 w 1959768"/>
                              <a:gd name="connsiteY243" fmla="*/ 431959 h 496527"/>
                              <a:gd name="connsiteX244" fmla="*/ 952786 w 1959768"/>
                              <a:gd name="connsiteY244" fmla="*/ 479012 h 496527"/>
                              <a:gd name="connsiteX245" fmla="*/ 933736 w 1959768"/>
                              <a:gd name="connsiteY245" fmla="*/ 431959 h 496527"/>
                              <a:gd name="connsiteX246" fmla="*/ 921830 w 1959768"/>
                              <a:gd name="connsiteY246" fmla="*/ 431959 h 496527"/>
                              <a:gd name="connsiteX247" fmla="*/ 947166 w 1959768"/>
                              <a:gd name="connsiteY247" fmla="*/ 495014 h 496527"/>
                              <a:gd name="connsiteX248" fmla="*/ 959072 w 1959768"/>
                              <a:gd name="connsiteY248" fmla="*/ 495014 h 496527"/>
                              <a:gd name="connsiteX249" fmla="*/ 992791 w 1959768"/>
                              <a:gd name="connsiteY249" fmla="*/ 431959 h 496527"/>
                              <a:gd name="connsiteX250" fmla="*/ 992791 w 1959768"/>
                              <a:gd name="connsiteY250" fmla="*/ 495014 h 496527"/>
                              <a:gd name="connsiteX251" fmla="*/ 1038130 w 1959768"/>
                              <a:gd name="connsiteY251" fmla="*/ 495014 h 496527"/>
                              <a:gd name="connsiteX252" fmla="*/ 1038130 w 1959768"/>
                              <a:gd name="connsiteY252" fmla="*/ 484823 h 496527"/>
                              <a:gd name="connsiteX253" fmla="*/ 1003459 w 1959768"/>
                              <a:gd name="connsiteY253" fmla="*/ 484823 h 496527"/>
                              <a:gd name="connsiteX254" fmla="*/ 1003459 w 1959768"/>
                              <a:gd name="connsiteY254" fmla="*/ 468059 h 496527"/>
                              <a:gd name="connsiteX255" fmla="*/ 1033272 w 1959768"/>
                              <a:gd name="connsiteY255" fmla="*/ 468059 h 496527"/>
                              <a:gd name="connsiteX256" fmla="*/ 1033272 w 1959768"/>
                              <a:gd name="connsiteY256" fmla="*/ 458534 h 496527"/>
                              <a:gd name="connsiteX257" fmla="*/ 1003078 w 1959768"/>
                              <a:gd name="connsiteY257" fmla="*/ 458534 h 496527"/>
                              <a:gd name="connsiteX258" fmla="*/ 1003078 w 1959768"/>
                              <a:gd name="connsiteY258" fmla="*/ 441865 h 496527"/>
                              <a:gd name="connsiteX259" fmla="*/ 1036701 w 1959768"/>
                              <a:gd name="connsiteY259" fmla="*/ 441865 h 496527"/>
                              <a:gd name="connsiteX260" fmla="*/ 1036701 w 1959768"/>
                              <a:gd name="connsiteY260" fmla="*/ 432340 h 496527"/>
                              <a:gd name="connsiteX261" fmla="*/ 1095851 w 1959768"/>
                              <a:gd name="connsiteY261" fmla="*/ 436817 h 496527"/>
                              <a:gd name="connsiteX262" fmla="*/ 1075182 w 1959768"/>
                              <a:gd name="connsiteY262" fmla="*/ 431959 h 496527"/>
                              <a:gd name="connsiteX263" fmla="*/ 1051751 w 1959768"/>
                              <a:gd name="connsiteY263" fmla="*/ 431959 h 496527"/>
                              <a:gd name="connsiteX264" fmla="*/ 1051751 w 1959768"/>
                              <a:gd name="connsiteY264" fmla="*/ 495014 h 496527"/>
                              <a:gd name="connsiteX265" fmla="*/ 1062419 w 1959768"/>
                              <a:gd name="connsiteY265" fmla="*/ 495014 h 496527"/>
                              <a:gd name="connsiteX266" fmla="*/ 1062419 w 1959768"/>
                              <a:gd name="connsiteY266" fmla="*/ 473678 h 496527"/>
                              <a:gd name="connsiteX267" fmla="*/ 1076325 w 1959768"/>
                              <a:gd name="connsiteY267" fmla="*/ 473678 h 496527"/>
                              <a:gd name="connsiteX268" fmla="*/ 1091375 w 1959768"/>
                              <a:gd name="connsiteY268" fmla="*/ 494919 h 496527"/>
                              <a:gd name="connsiteX269" fmla="*/ 1104900 w 1959768"/>
                              <a:gd name="connsiteY269" fmla="*/ 494919 h 496527"/>
                              <a:gd name="connsiteX270" fmla="*/ 1088422 w 1959768"/>
                              <a:gd name="connsiteY270" fmla="*/ 471964 h 496527"/>
                              <a:gd name="connsiteX271" fmla="*/ 1102043 w 1959768"/>
                              <a:gd name="connsiteY271" fmla="*/ 452342 h 496527"/>
                              <a:gd name="connsiteX272" fmla="*/ 1095851 w 1959768"/>
                              <a:gd name="connsiteY272" fmla="*/ 436721 h 496527"/>
                              <a:gd name="connsiteX273" fmla="*/ 1075658 w 1959768"/>
                              <a:gd name="connsiteY273" fmla="*/ 464153 h 496527"/>
                              <a:gd name="connsiteX274" fmla="*/ 1062419 w 1959768"/>
                              <a:gd name="connsiteY274" fmla="*/ 464153 h 496527"/>
                              <a:gd name="connsiteX275" fmla="*/ 1062419 w 1959768"/>
                              <a:gd name="connsiteY275" fmla="*/ 441484 h 496527"/>
                              <a:gd name="connsiteX276" fmla="*/ 1075849 w 1959768"/>
                              <a:gd name="connsiteY276" fmla="*/ 441484 h 496527"/>
                              <a:gd name="connsiteX277" fmla="*/ 1087755 w 1959768"/>
                              <a:gd name="connsiteY277" fmla="*/ 443770 h 496527"/>
                              <a:gd name="connsiteX278" fmla="*/ 1091089 w 1959768"/>
                              <a:gd name="connsiteY278" fmla="*/ 452247 h 496527"/>
                              <a:gd name="connsiteX279" fmla="*/ 1087850 w 1959768"/>
                              <a:gd name="connsiteY279" fmla="*/ 461772 h 496527"/>
                              <a:gd name="connsiteX280" fmla="*/ 1075658 w 1959768"/>
                              <a:gd name="connsiteY280" fmla="*/ 464058 h 496527"/>
                              <a:gd name="connsiteX281" fmla="*/ 1145858 w 1959768"/>
                              <a:gd name="connsiteY281" fmla="*/ 441865 h 496527"/>
                              <a:gd name="connsiteX282" fmla="*/ 1153382 w 1959768"/>
                              <a:gd name="connsiteY282" fmla="*/ 446056 h 496527"/>
                              <a:gd name="connsiteX283" fmla="*/ 1159097 w 1959768"/>
                              <a:gd name="connsiteY283" fmla="*/ 437960 h 496527"/>
                              <a:gd name="connsiteX284" fmla="*/ 1148810 w 1959768"/>
                              <a:gd name="connsiteY284" fmla="*/ 432435 h 496527"/>
                              <a:gd name="connsiteX285" fmla="*/ 1136809 w 1959768"/>
                              <a:gd name="connsiteY285" fmla="*/ 430435 h 496527"/>
                              <a:gd name="connsiteX286" fmla="*/ 1121093 w 1959768"/>
                              <a:gd name="connsiteY286" fmla="*/ 435197 h 496527"/>
                              <a:gd name="connsiteX287" fmla="*/ 1114711 w 1959768"/>
                              <a:gd name="connsiteY287" fmla="*/ 448628 h 496527"/>
                              <a:gd name="connsiteX288" fmla="*/ 1120331 w 1959768"/>
                              <a:gd name="connsiteY288" fmla="*/ 461582 h 496527"/>
                              <a:gd name="connsiteX289" fmla="*/ 1126712 w 1959768"/>
                              <a:gd name="connsiteY289" fmla="*/ 465296 h 496527"/>
                              <a:gd name="connsiteX290" fmla="*/ 1137285 w 1959768"/>
                              <a:gd name="connsiteY290" fmla="*/ 468344 h 496527"/>
                              <a:gd name="connsiteX291" fmla="*/ 1146810 w 1959768"/>
                              <a:gd name="connsiteY291" fmla="*/ 472059 h 496527"/>
                              <a:gd name="connsiteX292" fmla="*/ 1149572 w 1959768"/>
                              <a:gd name="connsiteY292" fmla="*/ 477679 h 496527"/>
                              <a:gd name="connsiteX293" fmla="*/ 1146620 w 1959768"/>
                              <a:gd name="connsiteY293" fmla="*/ 483584 h 496527"/>
                              <a:gd name="connsiteX294" fmla="*/ 1138428 w 1959768"/>
                              <a:gd name="connsiteY294" fmla="*/ 485775 h 496527"/>
                              <a:gd name="connsiteX295" fmla="*/ 1118616 w 1959768"/>
                              <a:gd name="connsiteY295" fmla="*/ 477488 h 496527"/>
                              <a:gd name="connsiteX296" fmla="*/ 1111949 w 1959768"/>
                              <a:gd name="connsiteY296" fmla="*/ 485489 h 496527"/>
                              <a:gd name="connsiteX297" fmla="*/ 1138047 w 1959768"/>
                              <a:gd name="connsiteY297" fmla="*/ 495586 h 496527"/>
                              <a:gd name="connsiteX298" fmla="*/ 1154430 w 1959768"/>
                              <a:gd name="connsiteY298" fmla="*/ 490442 h 496527"/>
                              <a:gd name="connsiteX299" fmla="*/ 1160621 w 1959768"/>
                              <a:gd name="connsiteY299" fmla="*/ 477107 h 496527"/>
                              <a:gd name="connsiteX300" fmla="*/ 1155668 w 1959768"/>
                              <a:gd name="connsiteY300" fmla="*/ 464630 h 496527"/>
                              <a:gd name="connsiteX301" fmla="*/ 1141095 w 1959768"/>
                              <a:gd name="connsiteY301" fmla="*/ 457962 h 496527"/>
                              <a:gd name="connsiteX302" fmla="*/ 1128427 w 1959768"/>
                              <a:gd name="connsiteY302" fmla="*/ 453676 h 496527"/>
                              <a:gd name="connsiteX303" fmla="*/ 1125474 w 1959768"/>
                              <a:gd name="connsiteY303" fmla="*/ 447770 h 496527"/>
                              <a:gd name="connsiteX304" fmla="*/ 1128427 w 1959768"/>
                              <a:gd name="connsiteY304" fmla="*/ 442055 h 496527"/>
                              <a:gd name="connsiteX305" fmla="*/ 1136047 w 1959768"/>
                              <a:gd name="connsiteY305" fmla="*/ 440150 h 496527"/>
                              <a:gd name="connsiteX306" fmla="*/ 1145858 w 1959768"/>
                              <a:gd name="connsiteY306" fmla="*/ 441769 h 496527"/>
                              <a:gd name="connsiteX307" fmla="*/ 1174433 w 1959768"/>
                              <a:gd name="connsiteY307" fmla="*/ 495014 h 496527"/>
                              <a:gd name="connsiteX308" fmla="*/ 1185101 w 1959768"/>
                              <a:gd name="connsiteY308" fmla="*/ 495014 h 496527"/>
                              <a:gd name="connsiteX309" fmla="*/ 1185101 w 1959768"/>
                              <a:gd name="connsiteY309" fmla="*/ 431864 h 496527"/>
                              <a:gd name="connsiteX310" fmla="*/ 1174433 w 1959768"/>
                              <a:gd name="connsiteY310" fmla="*/ 431864 h 496527"/>
                              <a:gd name="connsiteX311" fmla="*/ 1245489 w 1959768"/>
                              <a:gd name="connsiteY311" fmla="*/ 441674 h 496527"/>
                              <a:gd name="connsiteX312" fmla="*/ 1245489 w 1959768"/>
                              <a:gd name="connsiteY312" fmla="*/ 432149 h 496527"/>
                              <a:gd name="connsiteX313" fmla="*/ 1196626 w 1959768"/>
                              <a:gd name="connsiteY313" fmla="*/ 432149 h 496527"/>
                              <a:gd name="connsiteX314" fmla="*/ 1196626 w 1959768"/>
                              <a:gd name="connsiteY314" fmla="*/ 441674 h 496527"/>
                              <a:gd name="connsiteX315" fmla="*/ 1215676 w 1959768"/>
                              <a:gd name="connsiteY315" fmla="*/ 441674 h 496527"/>
                              <a:gd name="connsiteX316" fmla="*/ 1215676 w 1959768"/>
                              <a:gd name="connsiteY316" fmla="*/ 495014 h 496527"/>
                              <a:gd name="connsiteX317" fmla="*/ 1226249 w 1959768"/>
                              <a:gd name="connsiteY317" fmla="*/ 495014 h 496527"/>
                              <a:gd name="connsiteX318" fmla="*/ 1226249 w 1959768"/>
                              <a:gd name="connsiteY318" fmla="*/ 441674 h 496527"/>
                              <a:gd name="connsiteX319" fmla="*/ 1281779 w 1959768"/>
                              <a:gd name="connsiteY319" fmla="*/ 470249 h 496527"/>
                              <a:gd name="connsiteX320" fmla="*/ 1305211 w 1959768"/>
                              <a:gd name="connsiteY320" fmla="*/ 432149 h 496527"/>
                              <a:gd name="connsiteX321" fmla="*/ 1293305 w 1959768"/>
                              <a:gd name="connsiteY321" fmla="*/ 432149 h 496527"/>
                              <a:gd name="connsiteX322" fmla="*/ 1276064 w 1959768"/>
                              <a:gd name="connsiteY322" fmla="*/ 460724 h 496527"/>
                              <a:gd name="connsiteX323" fmla="*/ 1258919 w 1959768"/>
                              <a:gd name="connsiteY323" fmla="*/ 432149 h 496527"/>
                              <a:gd name="connsiteX324" fmla="*/ 1247299 w 1959768"/>
                              <a:gd name="connsiteY324" fmla="*/ 432149 h 496527"/>
                              <a:gd name="connsiteX325" fmla="*/ 1270730 w 1959768"/>
                              <a:gd name="connsiteY325" fmla="*/ 470249 h 496527"/>
                              <a:gd name="connsiteX326" fmla="*/ 1270730 w 1959768"/>
                              <a:gd name="connsiteY326" fmla="*/ 495205 h 496527"/>
                              <a:gd name="connsiteX327" fmla="*/ 1281494 w 1959768"/>
                              <a:gd name="connsiteY327" fmla="*/ 495205 h 496527"/>
                              <a:gd name="connsiteX328" fmla="*/ 1400270 w 1959768"/>
                              <a:gd name="connsiteY328" fmla="*/ 463201 h 496527"/>
                              <a:gd name="connsiteX329" fmla="*/ 1390745 w 1959768"/>
                              <a:gd name="connsiteY329" fmla="*/ 439960 h 496527"/>
                              <a:gd name="connsiteX330" fmla="*/ 1343120 w 1959768"/>
                              <a:gd name="connsiteY330" fmla="*/ 439960 h 496527"/>
                              <a:gd name="connsiteX331" fmla="*/ 1343111 w 1959768"/>
                              <a:gd name="connsiteY331" fmla="*/ 486432 h 496527"/>
                              <a:gd name="connsiteX332" fmla="*/ 1343120 w 1959768"/>
                              <a:gd name="connsiteY332" fmla="*/ 486442 h 496527"/>
                              <a:gd name="connsiteX333" fmla="*/ 1390745 w 1959768"/>
                              <a:gd name="connsiteY333" fmla="*/ 486442 h 496527"/>
                              <a:gd name="connsiteX334" fmla="*/ 1399985 w 1959768"/>
                              <a:gd name="connsiteY334" fmla="*/ 462915 h 496527"/>
                              <a:gd name="connsiteX335" fmla="*/ 1389317 w 1959768"/>
                              <a:gd name="connsiteY335" fmla="*/ 463201 h 496527"/>
                              <a:gd name="connsiteX336" fmla="*/ 1382935 w 1959768"/>
                              <a:gd name="connsiteY336" fmla="*/ 479393 h 496527"/>
                              <a:gd name="connsiteX337" fmla="*/ 1351550 w 1959768"/>
                              <a:gd name="connsiteY337" fmla="*/ 479728 h 496527"/>
                              <a:gd name="connsiteX338" fmla="*/ 1351217 w 1959768"/>
                              <a:gd name="connsiteY338" fmla="*/ 479393 h 496527"/>
                              <a:gd name="connsiteX339" fmla="*/ 1351217 w 1959768"/>
                              <a:gd name="connsiteY339" fmla="*/ 447008 h 496527"/>
                              <a:gd name="connsiteX340" fmla="*/ 1382601 w 1959768"/>
                              <a:gd name="connsiteY340" fmla="*/ 446674 h 496527"/>
                              <a:gd name="connsiteX341" fmla="*/ 1382935 w 1959768"/>
                              <a:gd name="connsiteY341" fmla="*/ 447008 h 496527"/>
                              <a:gd name="connsiteX342" fmla="*/ 1389031 w 1959768"/>
                              <a:gd name="connsiteY342" fmla="*/ 462915 h 496527"/>
                              <a:gd name="connsiteX343" fmla="*/ 1455992 w 1959768"/>
                              <a:gd name="connsiteY343" fmla="*/ 442055 h 496527"/>
                              <a:gd name="connsiteX344" fmla="*/ 1455992 w 1959768"/>
                              <a:gd name="connsiteY344" fmla="*/ 432530 h 496527"/>
                              <a:gd name="connsiteX345" fmla="*/ 1413986 w 1959768"/>
                              <a:gd name="connsiteY345" fmla="*/ 432530 h 496527"/>
                              <a:gd name="connsiteX346" fmla="*/ 1413986 w 1959768"/>
                              <a:gd name="connsiteY346" fmla="*/ 495586 h 496527"/>
                              <a:gd name="connsiteX347" fmla="*/ 1423797 w 1959768"/>
                              <a:gd name="connsiteY347" fmla="*/ 495586 h 496527"/>
                              <a:gd name="connsiteX348" fmla="*/ 1423797 w 1959768"/>
                              <a:gd name="connsiteY348" fmla="*/ 468916 h 496527"/>
                              <a:gd name="connsiteX349" fmla="*/ 1452372 w 1959768"/>
                              <a:gd name="connsiteY349" fmla="*/ 468916 h 496527"/>
                              <a:gd name="connsiteX350" fmla="*/ 1452372 w 1959768"/>
                              <a:gd name="connsiteY350" fmla="*/ 459391 h 496527"/>
                              <a:gd name="connsiteX351" fmla="*/ 1423797 w 1959768"/>
                              <a:gd name="connsiteY351" fmla="*/ 459391 h 496527"/>
                              <a:gd name="connsiteX352" fmla="*/ 1423797 w 1959768"/>
                              <a:gd name="connsiteY352" fmla="*/ 441769 h 496527"/>
                              <a:gd name="connsiteX353" fmla="*/ 1536859 w 1959768"/>
                              <a:gd name="connsiteY353" fmla="*/ 481775 h 496527"/>
                              <a:gd name="connsiteX354" fmla="*/ 1521809 w 1959768"/>
                              <a:gd name="connsiteY354" fmla="*/ 485680 h 496527"/>
                              <a:gd name="connsiteX355" fmla="*/ 1506569 w 1959768"/>
                              <a:gd name="connsiteY355" fmla="*/ 479584 h 496527"/>
                              <a:gd name="connsiteX356" fmla="*/ 1506569 w 1959768"/>
                              <a:gd name="connsiteY356" fmla="*/ 447294 h 496527"/>
                              <a:gd name="connsiteX357" fmla="*/ 1522571 w 1959768"/>
                              <a:gd name="connsiteY357" fmla="*/ 441103 h 496527"/>
                              <a:gd name="connsiteX358" fmla="*/ 1531334 w 1959768"/>
                              <a:gd name="connsiteY358" fmla="*/ 442246 h 496527"/>
                              <a:gd name="connsiteX359" fmla="*/ 1538764 w 1959768"/>
                              <a:gd name="connsiteY359" fmla="*/ 446627 h 496527"/>
                              <a:gd name="connsiteX360" fmla="*/ 1544384 w 1959768"/>
                              <a:gd name="connsiteY360" fmla="*/ 438531 h 496527"/>
                              <a:gd name="connsiteX361" fmla="*/ 1521809 w 1959768"/>
                              <a:gd name="connsiteY361" fmla="*/ 430625 h 496527"/>
                              <a:gd name="connsiteX362" fmla="*/ 1498568 w 1959768"/>
                              <a:gd name="connsiteY362" fmla="*/ 440150 h 496527"/>
                              <a:gd name="connsiteX363" fmla="*/ 1498568 w 1959768"/>
                              <a:gd name="connsiteY363" fmla="*/ 486918 h 496527"/>
                              <a:gd name="connsiteX364" fmla="*/ 1522000 w 1959768"/>
                              <a:gd name="connsiteY364" fmla="*/ 496443 h 496527"/>
                              <a:gd name="connsiteX365" fmla="*/ 1547527 w 1959768"/>
                              <a:gd name="connsiteY365" fmla="*/ 486918 h 496527"/>
                              <a:gd name="connsiteX366" fmla="*/ 1547527 w 1959768"/>
                              <a:gd name="connsiteY366" fmla="*/ 464248 h 496527"/>
                              <a:gd name="connsiteX367" fmla="*/ 1536192 w 1959768"/>
                              <a:gd name="connsiteY367" fmla="*/ 464248 h 496527"/>
                              <a:gd name="connsiteX368" fmla="*/ 1585246 w 1959768"/>
                              <a:gd name="connsiteY368" fmla="*/ 470249 h 496527"/>
                              <a:gd name="connsiteX369" fmla="*/ 1608677 w 1959768"/>
                              <a:gd name="connsiteY369" fmla="*/ 432149 h 496527"/>
                              <a:gd name="connsiteX370" fmla="*/ 1597057 w 1959768"/>
                              <a:gd name="connsiteY370" fmla="*/ 432149 h 496527"/>
                              <a:gd name="connsiteX371" fmla="*/ 1579817 w 1959768"/>
                              <a:gd name="connsiteY371" fmla="*/ 460724 h 496527"/>
                              <a:gd name="connsiteX372" fmla="*/ 1562672 w 1959768"/>
                              <a:gd name="connsiteY372" fmla="*/ 432149 h 496527"/>
                              <a:gd name="connsiteX373" fmla="*/ 1550956 w 1959768"/>
                              <a:gd name="connsiteY373" fmla="*/ 432149 h 496527"/>
                              <a:gd name="connsiteX374" fmla="*/ 1574483 w 1959768"/>
                              <a:gd name="connsiteY374" fmla="*/ 470249 h 496527"/>
                              <a:gd name="connsiteX375" fmla="*/ 1574483 w 1959768"/>
                              <a:gd name="connsiteY375" fmla="*/ 495205 h 496527"/>
                              <a:gd name="connsiteX376" fmla="*/ 1585246 w 1959768"/>
                              <a:gd name="connsiteY376" fmla="*/ 495205 h 496527"/>
                              <a:gd name="connsiteX377" fmla="*/ 1678972 w 1959768"/>
                              <a:gd name="connsiteY377" fmla="*/ 463201 h 496527"/>
                              <a:gd name="connsiteX378" fmla="*/ 1669447 w 1959768"/>
                              <a:gd name="connsiteY378" fmla="*/ 439960 h 496527"/>
                              <a:gd name="connsiteX379" fmla="*/ 1621822 w 1959768"/>
                              <a:gd name="connsiteY379" fmla="*/ 439960 h 496527"/>
                              <a:gd name="connsiteX380" fmla="*/ 1621822 w 1959768"/>
                              <a:gd name="connsiteY380" fmla="*/ 486442 h 496527"/>
                              <a:gd name="connsiteX381" fmla="*/ 1669447 w 1959768"/>
                              <a:gd name="connsiteY381" fmla="*/ 486442 h 496527"/>
                              <a:gd name="connsiteX382" fmla="*/ 1678305 w 1959768"/>
                              <a:gd name="connsiteY382" fmla="*/ 462915 h 496527"/>
                              <a:gd name="connsiteX383" fmla="*/ 1668113 w 1959768"/>
                              <a:gd name="connsiteY383" fmla="*/ 463201 h 496527"/>
                              <a:gd name="connsiteX384" fmla="*/ 1661636 w 1959768"/>
                              <a:gd name="connsiteY384" fmla="*/ 479393 h 496527"/>
                              <a:gd name="connsiteX385" fmla="*/ 1630385 w 1959768"/>
                              <a:gd name="connsiteY385" fmla="*/ 479768 h 496527"/>
                              <a:gd name="connsiteX386" fmla="*/ 1630013 w 1959768"/>
                              <a:gd name="connsiteY386" fmla="*/ 479393 h 496527"/>
                              <a:gd name="connsiteX387" fmla="*/ 1630013 w 1959768"/>
                              <a:gd name="connsiteY387" fmla="*/ 447008 h 496527"/>
                              <a:gd name="connsiteX388" fmla="*/ 1661265 w 1959768"/>
                              <a:gd name="connsiteY388" fmla="*/ 446634 h 496527"/>
                              <a:gd name="connsiteX389" fmla="*/ 1661636 w 1959768"/>
                              <a:gd name="connsiteY389" fmla="*/ 447008 h 496527"/>
                              <a:gd name="connsiteX390" fmla="*/ 1667447 w 1959768"/>
                              <a:gd name="connsiteY390" fmla="*/ 462915 h 496527"/>
                              <a:gd name="connsiteX391" fmla="*/ 1736503 w 1959768"/>
                              <a:gd name="connsiteY391" fmla="*/ 437007 h 496527"/>
                              <a:gd name="connsiteX392" fmla="*/ 1715834 w 1959768"/>
                              <a:gd name="connsiteY392" fmla="*/ 432149 h 496527"/>
                              <a:gd name="connsiteX393" fmla="*/ 1692402 w 1959768"/>
                              <a:gd name="connsiteY393" fmla="*/ 432149 h 496527"/>
                              <a:gd name="connsiteX394" fmla="*/ 1692402 w 1959768"/>
                              <a:gd name="connsiteY394" fmla="*/ 495205 h 496527"/>
                              <a:gd name="connsiteX395" fmla="*/ 1703070 w 1959768"/>
                              <a:gd name="connsiteY395" fmla="*/ 495205 h 496527"/>
                              <a:gd name="connsiteX396" fmla="*/ 1703070 w 1959768"/>
                              <a:gd name="connsiteY396" fmla="*/ 473678 h 496527"/>
                              <a:gd name="connsiteX397" fmla="*/ 1717072 w 1959768"/>
                              <a:gd name="connsiteY397" fmla="*/ 473678 h 496527"/>
                              <a:gd name="connsiteX398" fmla="*/ 1732121 w 1959768"/>
                              <a:gd name="connsiteY398" fmla="*/ 494919 h 496527"/>
                              <a:gd name="connsiteX399" fmla="*/ 1745647 w 1959768"/>
                              <a:gd name="connsiteY399" fmla="*/ 494919 h 496527"/>
                              <a:gd name="connsiteX400" fmla="*/ 1728597 w 1959768"/>
                              <a:gd name="connsiteY400" fmla="*/ 471964 h 496527"/>
                              <a:gd name="connsiteX401" fmla="*/ 1742123 w 1959768"/>
                              <a:gd name="connsiteY401" fmla="*/ 452342 h 496527"/>
                              <a:gd name="connsiteX402" fmla="*/ 1735836 w 1959768"/>
                              <a:gd name="connsiteY402" fmla="*/ 436721 h 496527"/>
                              <a:gd name="connsiteX403" fmla="*/ 1716310 w 1959768"/>
                              <a:gd name="connsiteY403" fmla="*/ 464344 h 496527"/>
                              <a:gd name="connsiteX404" fmla="*/ 1703070 w 1959768"/>
                              <a:gd name="connsiteY404" fmla="*/ 464344 h 496527"/>
                              <a:gd name="connsiteX405" fmla="*/ 1703070 w 1959768"/>
                              <a:gd name="connsiteY405" fmla="*/ 441484 h 496527"/>
                              <a:gd name="connsiteX406" fmla="*/ 1716596 w 1959768"/>
                              <a:gd name="connsiteY406" fmla="*/ 441484 h 496527"/>
                              <a:gd name="connsiteX407" fmla="*/ 1728502 w 1959768"/>
                              <a:gd name="connsiteY407" fmla="*/ 443770 h 496527"/>
                              <a:gd name="connsiteX408" fmla="*/ 1731836 w 1959768"/>
                              <a:gd name="connsiteY408" fmla="*/ 452247 h 496527"/>
                              <a:gd name="connsiteX409" fmla="*/ 1728597 w 1959768"/>
                              <a:gd name="connsiteY409" fmla="*/ 461772 h 496527"/>
                              <a:gd name="connsiteX410" fmla="*/ 1715643 w 1959768"/>
                              <a:gd name="connsiteY410" fmla="*/ 464058 h 496527"/>
                              <a:gd name="connsiteX411" fmla="*/ 578072 w 1959768"/>
                              <a:gd name="connsiteY411" fmla="*/ 56864 h 496527"/>
                              <a:gd name="connsiteX412" fmla="*/ 578072 w 1959768"/>
                              <a:gd name="connsiteY412" fmla="*/ 33338 h 496527"/>
                              <a:gd name="connsiteX413" fmla="*/ 574739 w 1959768"/>
                              <a:gd name="connsiteY413" fmla="*/ 30099 h 496527"/>
                              <a:gd name="connsiteX414" fmla="*/ 467963 w 1959768"/>
                              <a:gd name="connsiteY414" fmla="*/ 30099 h 496527"/>
                              <a:gd name="connsiteX415" fmla="*/ 464725 w 1959768"/>
                              <a:gd name="connsiteY415" fmla="*/ 33338 h 496527"/>
                              <a:gd name="connsiteX416" fmla="*/ 464725 w 1959768"/>
                              <a:gd name="connsiteY416" fmla="*/ 56864 h 496527"/>
                              <a:gd name="connsiteX417" fmla="*/ 467963 w 1959768"/>
                              <a:gd name="connsiteY417" fmla="*/ 60103 h 496527"/>
                              <a:gd name="connsiteX418" fmla="*/ 574739 w 1959768"/>
                              <a:gd name="connsiteY418" fmla="*/ 60103 h 496527"/>
                              <a:gd name="connsiteX419" fmla="*/ 578072 w 1959768"/>
                              <a:gd name="connsiteY419" fmla="*/ 56864 h 496527"/>
                              <a:gd name="connsiteX420" fmla="*/ 578072 w 1959768"/>
                              <a:gd name="connsiteY420" fmla="*/ 111157 h 496527"/>
                              <a:gd name="connsiteX421" fmla="*/ 578072 w 1959768"/>
                              <a:gd name="connsiteY421" fmla="*/ 87725 h 496527"/>
                              <a:gd name="connsiteX422" fmla="*/ 574739 w 1959768"/>
                              <a:gd name="connsiteY422" fmla="*/ 84487 h 496527"/>
                              <a:gd name="connsiteX423" fmla="*/ 467963 w 1959768"/>
                              <a:gd name="connsiteY423" fmla="*/ 84487 h 496527"/>
                              <a:gd name="connsiteX424" fmla="*/ 464725 w 1959768"/>
                              <a:gd name="connsiteY424" fmla="*/ 87725 h 496527"/>
                              <a:gd name="connsiteX425" fmla="*/ 464725 w 1959768"/>
                              <a:gd name="connsiteY425" fmla="*/ 111157 h 496527"/>
                              <a:gd name="connsiteX426" fmla="*/ 467963 w 1959768"/>
                              <a:gd name="connsiteY426" fmla="*/ 114395 h 496527"/>
                              <a:gd name="connsiteX427" fmla="*/ 574739 w 1959768"/>
                              <a:gd name="connsiteY427" fmla="*/ 114395 h 496527"/>
                              <a:gd name="connsiteX428" fmla="*/ 578072 w 1959768"/>
                              <a:gd name="connsiteY428" fmla="*/ 111157 h 496527"/>
                              <a:gd name="connsiteX429" fmla="*/ 578072 w 1959768"/>
                              <a:gd name="connsiteY429" fmla="*/ 165545 h 496527"/>
                              <a:gd name="connsiteX430" fmla="*/ 578072 w 1959768"/>
                              <a:gd name="connsiteY430" fmla="*/ 142113 h 496527"/>
                              <a:gd name="connsiteX431" fmla="*/ 574739 w 1959768"/>
                              <a:gd name="connsiteY431" fmla="*/ 138779 h 496527"/>
                              <a:gd name="connsiteX432" fmla="*/ 467963 w 1959768"/>
                              <a:gd name="connsiteY432" fmla="*/ 138779 h 496527"/>
                              <a:gd name="connsiteX433" fmla="*/ 464725 w 1959768"/>
                              <a:gd name="connsiteY433" fmla="*/ 142113 h 496527"/>
                              <a:gd name="connsiteX434" fmla="*/ 464725 w 1959768"/>
                              <a:gd name="connsiteY434" fmla="*/ 165545 h 496527"/>
                              <a:gd name="connsiteX435" fmla="*/ 467963 w 1959768"/>
                              <a:gd name="connsiteY435" fmla="*/ 168783 h 496527"/>
                              <a:gd name="connsiteX436" fmla="*/ 574739 w 1959768"/>
                              <a:gd name="connsiteY436" fmla="*/ 168783 h 496527"/>
                              <a:gd name="connsiteX437" fmla="*/ 578072 w 1959768"/>
                              <a:gd name="connsiteY437" fmla="*/ 165545 h 496527"/>
                              <a:gd name="connsiteX438" fmla="*/ 578072 w 1959768"/>
                              <a:gd name="connsiteY438" fmla="*/ 219837 h 496527"/>
                              <a:gd name="connsiteX439" fmla="*/ 578072 w 1959768"/>
                              <a:gd name="connsiteY439" fmla="*/ 196406 h 496527"/>
                              <a:gd name="connsiteX440" fmla="*/ 574739 w 1959768"/>
                              <a:gd name="connsiteY440" fmla="*/ 193167 h 496527"/>
                              <a:gd name="connsiteX441" fmla="*/ 467963 w 1959768"/>
                              <a:gd name="connsiteY441" fmla="*/ 193167 h 496527"/>
                              <a:gd name="connsiteX442" fmla="*/ 464725 w 1959768"/>
                              <a:gd name="connsiteY442" fmla="*/ 196406 h 496527"/>
                              <a:gd name="connsiteX443" fmla="*/ 464725 w 1959768"/>
                              <a:gd name="connsiteY443" fmla="*/ 219837 h 496527"/>
                              <a:gd name="connsiteX444" fmla="*/ 467963 w 1959768"/>
                              <a:gd name="connsiteY444" fmla="*/ 223171 h 496527"/>
                              <a:gd name="connsiteX445" fmla="*/ 574739 w 1959768"/>
                              <a:gd name="connsiteY445" fmla="*/ 223171 h 496527"/>
                              <a:gd name="connsiteX446" fmla="*/ 578072 w 1959768"/>
                              <a:gd name="connsiteY446" fmla="*/ 219837 h 496527"/>
                              <a:gd name="connsiteX447" fmla="*/ 578072 w 1959768"/>
                              <a:gd name="connsiteY447" fmla="*/ 274225 h 496527"/>
                              <a:gd name="connsiteX448" fmla="*/ 578072 w 1959768"/>
                              <a:gd name="connsiteY448" fmla="*/ 250412 h 496527"/>
                              <a:gd name="connsiteX449" fmla="*/ 574739 w 1959768"/>
                              <a:gd name="connsiteY449" fmla="*/ 247174 h 496527"/>
                              <a:gd name="connsiteX450" fmla="*/ 467963 w 1959768"/>
                              <a:gd name="connsiteY450" fmla="*/ 247174 h 496527"/>
                              <a:gd name="connsiteX451" fmla="*/ 464725 w 1959768"/>
                              <a:gd name="connsiteY451" fmla="*/ 250412 h 496527"/>
                              <a:gd name="connsiteX452" fmla="*/ 464725 w 1959768"/>
                              <a:gd name="connsiteY452" fmla="*/ 274225 h 496527"/>
                              <a:gd name="connsiteX453" fmla="*/ 467963 w 1959768"/>
                              <a:gd name="connsiteY453" fmla="*/ 277463 h 496527"/>
                              <a:gd name="connsiteX454" fmla="*/ 574739 w 1959768"/>
                              <a:gd name="connsiteY454" fmla="*/ 277463 h 496527"/>
                              <a:gd name="connsiteX455" fmla="*/ 578072 w 1959768"/>
                              <a:gd name="connsiteY455" fmla="*/ 274225 h 496527"/>
                              <a:gd name="connsiteX456" fmla="*/ 578072 w 1959768"/>
                              <a:gd name="connsiteY456" fmla="*/ 328517 h 496527"/>
                              <a:gd name="connsiteX457" fmla="*/ 578072 w 1959768"/>
                              <a:gd name="connsiteY457" fmla="*/ 305086 h 496527"/>
                              <a:gd name="connsiteX458" fmla="*/ 574739 w 1959768"/>
                              <a:gd name="connsiteY458" fmla="*/ 301847 h 496527"/>
                              <a:gd name="connsiteX459" fmla="*/ 467963 w 1959768"/>
                              <a:gd name="connsiteY459" fmla="*/ 301847 h 496527"/>
                              <a:gd name="connsiteX460" fmla="*/ 464725 w 1959768"/>
                              <a:gd name="connsiteY460" fmla="*/ 305086 h 496527"/>
                              <a:gd name="connsiteX461" fmla="*/ 464725 w 1959768"/>
                              <a:gd name="connsiteY461" fmla="*/ 328517 h 496527"/>
                              <a:gd name="connsiteX462" fmla="*/ 467963 w 1959768"/>
                              <a:gd name="connsiteY462" fmla="*/ 331851 h 496527"/>
                              <a:gd name="connsiteX463" fmla="*/ 574739 w 1959768"/>
                              <a:gd name="connsiteY463" fmla="*/ 331851 h 496527"/>
                              <a:gd name="connsiteX464" fmla="*/ 578072 w 1959768"/>
                              <a:gd name="connsiteY464" fmla="*/ 328517 h 496527"/>
                              <a:gd name="connsiteX465" fmla="*/ 578072 w 1959768"/>
                              <a:gd name="connsiteY465" fmla="*/ 382905 h 496527"/>
                              <a:gd name="connsiteX466" fmla="*/ 578072 w 1959768"/>
                              <a:gd name="connsiteY466" fmla="*/ 359474 h 496527"/>
                              <a:gd name="connsiteX467" fmla="*/ 574739 w 1959768"/>
                              <a:gd name="connsiteY467" fmla="*/ 356235 h 496527"/>
                              <a:gd name="connsiteX468" fmla="*/ 467963 w 1959768"/>
                              <a:gd name="connsiteY468" fmla="*/ 356235 h 496527"/>
                              <a:gd name="connsiteX469" fmla="*/ 464725 w 1959768"/>
                              <a:gd name="connsiteY469" fmla="*/ 359474 h 496527"/>
                              <a:gd name="connsiteX470" fmla="*/ 464725 w 1959768"/>
                              <a:gd name="connsiteY470" fmla="*/ 382905 h 496527"/>
                              <a:gd name="connsiteX471" fmla="*/ 467963 w 1959768"/>
                              <a:gd name="connsiteY471" fmla="*/ 386144 h 496527"/>
                              <a:gd name="connsiteX472" fmla="*/ 574739 w 1959768"/>
                              <a:gd name="connsiteY472" fmla="*/ 386144 h 496527"/>
                              <a:gd name="connsiteX473" fmla="*/ 578072 w 1959768"/>
                              <a:gd name="connsiteY473" fmla="*/ 382905 h 496527"/>
                              <a:gd name="connsiteX474" fmla="*/ 578072 w 1959768"/>
                              <a:gd name="connsiteY474" fmla="*/ 437293 h 496527"/>
                              <a:gd name="connsiteX475" fmla="*/ 578072 w 1959768"/>
                              <a:gd name="connsiteY475" fmla="*/ 413861 h 496527"/>
                              <a:gd name="connsiteX476" fmla="*/ 574739 w 1959768"/>
                              <a:gd name="connsiteY476" fmla="*/ 410528 h 496527"/>
                              <a:gd name="connsiteX477" fmla="*/ 467963 w 1959768"/>
                              <a:gd name="connsiteY477" fmla="*/ 410528 h 496527"/>
                              <a:gd name="connsiteX478" fmla="*/ 464725 w 1959768"/>
                              <a:gd name="connsiteY478" fmla="*/ 413861 h 496527"/>
                              <a:gd name="connsiteX479" fmla="*/ 464725 w 1959768"/>
                              <a:gd name="connsiteY479" fmla="*/ 437293 h 496527"/>
                              <a:gd name="connsiteX480" fmla="*/ 467963 w 1959768"/>
                              <a:gd name="connsiteY480" fmla="*/ 440531 h 496527"/>
                              <a:gd name="connsiteX481" fmla="*/ 574739 w 1959768"/>
                              <a:gd name="connsiteY481" fmla="*/ 440531 h 496527"/>
                              <a:gd name="connsiteX482" fmla="*/ 578072 w 1959768"/>
                              <a:gd name="connsiteY482" fmla="*/ 437293 h 496527"/>
                              <a:gd name="connsiteX483" fmla="*/ 578072 w 1959768"/>
                              <a:gd name="connsiteY483" fmla="*/ 491585 h 496527"/>
                              <a:gd name="connsiteX484" fmla="*/ 578072 w 1959768"/>
                              <a:gd name="connsiteY484" fmla="*/ 468154 h 496527"/>
                              <a:gd name="connsiteX485" fmla="*/ 574739 w 1959768"/>
                              <a:gd name="connsiteY485" fmla="*/ 464915 h 496527"/>
                              <a:gd name="connsiteX486" fmla="*/ 467963 w 1959768"/>
                              <a:gd name="connsiteY486" fmla="*/ 464915 h 496527"/>
                              <a:gd name="connsiteX487" fmla="*/ 464725 w 1959768"/>
                              <a:gd name="connsiteY487" fmla="*/ 468154 h 496527"/>
                              <a:gd name="connsiteX488" fmla="*/ 464725 w 1959768"/>
                              <a:gd name="connsiteY488" fmla="*/ 491585 h 496527"/>
                              <a:gd name="connsiteX489" fmla="*/ 467963 w 1959768"/>
                              <a:gd name="connsiteY489" fmla="*/ 494919 h 496527"/>
                              <a:gd name="connsiteX490" fmla="*/ 574739 w 1959768"/>
                              <a:gd name="connsiteY490" fmla="*/ 494919 h 496527"/>
                              <a:gd name="connsiteX491" fmla="*/ 578072 w 1959768"/>
                              <a:gd name="connsiteY491" fmla="*/ 491585 h 496527"/>
                              <a:gd name="connsiteX492" fmla="*/ 411289 w 1959768"/>
                              <a:gd name="connsiteY492" fmla="*/ 382905 h 496527"/>
                              <a:gd name="connsiteX493" fmla="*/ 411289 w 1959768"/>
                              <a:gd name="connsiteY493" fmla="*/ 359474 h 496527"/>
                              <a:gd name="connsiteX494" fmla="*/ 408051 w 1959768"/>
                              <a:gd name="connsiteY494" fmla="*/ 356235 h 496527"/>
                              <a:gd name="connsiteX495" fmla="*/ 3239 w 1959768"/>
                              <a:gd name="connsiteY495" fmla="*/ 356235 h 496527"/>
                              <a:gd name="connsiteX496" fmla="*/ 0 w 1959768"/>
                              <a:gd name="connsiteY496" fmla="*/ 359474 h 496527"/>
                              <a:gd name="connsiteX497" fmla="*/ 0 w 1959768"/>
                              <a:gd name="connsiteY497" fmla="*/ 382905 h 496527"/>
                              <a:gd name="connsiteX498" fmla="*/ 3239 w 1959768"/>
                              <a:gd name="connsiteY498" fmla="*/ 386144 h 496527"/>
                              <a:gd name="connsiteX499" fmla="*/ 408051 w 1959768"/>
                              <a:gd name="connsiteY499" fmla="*/ 386144 h 496527"/>
                              <a:gd name="connsiteX500" fmla="*/ 411289 w 1959768"/>
                              <a:gd name="connsiteY500" fmla="*/ 382905 h 496527"/>
                              <a:gd name="connsiteX501" fmla="*/ 411289 w 1959768"/>
                              <a:gd name="connsiteY501" fmla="*/ 491585 h 496527"/>
                              <a:gd name="connsiteX502" fmla="*/ 411289 w 1959768"/>
                              <a:gd name="connsiteY502" fmla="*/ 468154 h 496527"/>
                              <a:gd name="connsiteX503" fmla="*/ 408051 w 1959768"/>
                              <a:gd name="connsiteY503" fmla="*/ 464915 h 496527"/>
                              <a:gd name="connsiteX504" fmla="*/ 3239 w 1959768"/>
                              <a:gd name="connsiteY504" fmla="*/ 464915 h 496527"/>
                              <a:gd name="connsiteX505" fmla="*/ 0 w 1959768"/>
                              <a:gd name="connsiteY505" fmla="*/ 468154 h 496527"/>
                              <a:gd name="connsiteX506" fmla="*/ 0 w 1959768"/>
                              <a:gd name="connsiteY506" fmla="*/ 491585 h 496527"/>
                              <a:gd name="connsiteX507" fmla="*/ 3239 w 1959768"/>
                              <a:gd name="connsiteY507" fmla="*/ 494919 h 496527"/>
                              <a:gd name="connsiteX508" fmla="*/ 408051 w 1959768"/>
                              <a:gd name="connsiteY508" fmla="*/ 494919 h 496527"/>
                              <a:gd name="connsiteX509" fmla="*/ 411289 w 1959768"/>
                              <a:gd name="connsiteY509" fmla="*/ 491585 h 496527"/>
                              <a:gd name="connsiteX510" fmla="*/ 1660589 w 1959768"/>
                              <a:gd name="connsiteY510" fmla="*/ 413290 h 496527"/>
                              <a:gd name="connsiteX511" fmla="*/ 1653064 w 1959768"/>
                              <a:gd name="connsiteY511" fmla="*/ 409766 h 496527"/>
                              <a:gd name="connsiteX512" fmla="*/ 1645158 w 1959768"/>
                              <a:gd name="connsiteY512" fmla="*/ 424910 h 496527"/>
                              <a:gd name="connsiteX513" fmla="*/ 1652778 w 1959768"/>
                              <a:gd name="connsiteY513" fmla="*/ 424910 h 496527"/>
                              <a:gd name="connsiteX514" fmla="*/ 1646682 w 1959768"/>
                              <a:gd name="connsiteY514" fmla="*/ 412337 h 496527"/>
                              <a:gd name="connsiteX515" fmla="*/ 1639443 w 1959768"/>
                              <a:gd name="connsiteY515" fmla="*/ 409480 h 496527"/>
                              <a:gd name="connsiteX516" fmla="*/ 1631537 w 1959768"/>
                              <a:gd name="connsiteY516" fmla="*/ 424625 h 496527"/>
                              <a:gd name="connsiteX517" fmla="*/ 1639062 w 1959768"/>
                              <a:gd name="connsiteY517" fmla="*/ 424625 h 496527"/>
                              <a:gd name="connsiteX518" fmla="*/ 1959769 w 1959768"/>
                              <a:gd name="connsiteY518" fmla="*/ 491300 h 496527"/>
                              <a:gd name="connsiteX519" fmla="*/ 1959769 w 1959768"/>
                              <a:gd name="connsiteY519" fmla="*/ 468154 h 496527"/>
                              <a:gd name="connsiteX520" fmla="*/ 1956530 w 1959768"/>
                              <a:gd name="connsiteY520" fmla="*/ 464915 h 496527"/>
                              <a:gd name="connsiteX521" fmla="*/ 1812131 w 1959768"/>
                              <a:gd name="connsiteY521" fmla="*/ 464915 h 496527"/>
                              <a:gd name="connsiteX522" fmla="*/ 1808893 w 1959768"/>
                              <a:gd name="connsiteY522" fmla="*/ 468154 h 496527"/>
                              <a:gd name="connsiteX523" fmla="*/ 1808893 w 1959768"/>
                              <a:gd name="connsiteY523" fmla="*/ 491585 h 496527"/>
                              <a:gd name="connsiteX524" fmla="*/ 1812131 w 1959768"/>
                              <a:gd name="connsiteY524" fmla="*/ 494919 h 496527"/>
                              <a:gd name="connsiteX525" fmla="*/ 1956530 w 1959768"/>
                              <a:gd name="connsiteY525" fmla="*/ 494919 h 496527"/>
                              <a:gd name="connsiteX526" fmla="*/ 1959769 w 1959768"/>
                              <a:gd name="connsiteY526" fmla="*/ 491585 h 496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 name="Freeform: Shape 3">
                          <a:extLst>
                            <a:ext uri="{FF2B5EF4-FFF2-40B4-BE49-F238E27FC236}">
                              <a16:creationId xmlns:a16="http://schemas.microsoft.com/office/drawing/2014/main" id="{AB3CBDB5-7E14-4CC7-B84F-2DE73FECDC2A}"/>
                            </a:ext>
                          </a:extLst>
                        </wps:cNvPr>
                        <wps:cNvSpPr/>
                        <wps:spPr>
                          <a:xfrm rot="5400000">
                            <a:off x="280114" y="145496"/>
                            <a:ext cx="30003" cy="286797"/>
                          </a:xfrm>
                          <a:custGeom>
                            <a:avLst/>
                            <a:gdLst>
                              <a:gd name="connsiteX0" fmla="*/ 26765 w 30003"/>
                              <a:gd name="connsiteY0" fmla="*/ 0 h 286797"/>
                              <a:gd name="connsiteX1" fmla="*/ 30004 w 30003"/>
                              <a:gd name="connsiteY1" fmla="*/ 3239 h 286797"/>
                              <a:gd name="connsiteX2" fmla="*/ 30004 w 30003"/>
                              <a:gd name="connsiteY2" fmla="*/ 283559 h 286797"/>
                              <a:gd name="connsiteX3" fmla="*/ 26765 w 30003"/>
                              <a:gd name="connsiteY3" fmla="*/ 286798 h 286797"/>
                              <a:gd name="connsiteX4" fmla="*/ 3239 w 30003"/>
                              <a:gd name="connsiteY4" fmla="*/ 286798 h 286797"/>
                              <a:gd name="connsiteX5" fmla="*/ 0 w 30003"/>
                              <a:gd name="connsiteY5" fmla="*/ 283559 h 286797"/>
                              <a:gd name="connsiteX6" fmla="*/ 0 w 30003"/>
                              <a:gd name="connsiteY6" fmla="*/ 3238 h 286797"/>
                              <a:gd name="connsiteX7" fmla="*/ 3239 w 30003"/>
                              <a:gd name="connsiteY7" fmla="*/ 0 h 2867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9D821C" id="Graphic 6" o:spid="_x0000_s1026" style="width:177.2pt;height:44.85pt;mso-position-horizontal-relative:char;mso-position-vertical-relative:line" coordorigin="381,-1371" coordsize="19597,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">
                <v:shape id="Freeform: Shape 2" o:spid="_x0000_s1027" style="position:absolute;left:381;top:-1371;width:19597;height:4964;visibility:visible;mso-wrap-style:square;v-text-anchor:middle"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stroke joinstyle="miter"/>
                  <v:path arrowok="t" o:connecttype="custom" o:connectlocs="117157,317086;129349,304037;331089,199263;388239,44291;407289,33052;415957,46196;187357,323373;131159,331374;117157,317086;360712,46482;351187,33623;333375,44672;319468,110681;126968,250030;117443,268414;129064,277272;162116,273557;360235,53912;360712,46482;816959,76676;856012,90964;872395,67342;847058,53245;818483,48292;780955,59912;766572,91345;778288,121634;815340,137255;836771,145066;842105,155448;837057,165830;823055,169640;779621,149162;760571,172784;822579,198311;861155,186214;875729,154496;864298,124873;832294,109633;805910,100775;800195,90678;804863,80486;816959,76676;1015841,196691;1015841,168116;938784,168116;1014984,73724;1014984,51530;896874,51530;896874,79629;970407,79629;894207,174879;894207,197072;1044416,51530;1044416,196691;1151382,196691;1151382,168116;1076801,168116;1076801,137922;1141762,137922;1141762,110300;1076801,110300;1076801,80391;1149096,80391;1149096,51816;1137476,13430;1105281,0;1078897,36671;1108615,36671;1217200,156305;1204722,123254;1217676,91154;1248728,78962;1286828,98012;1307021,75152;1247204,48006;1193197,69437;1171099,123349;1192816,176784;1303620,173089;1306259,170117;1285494,148781;1246442,167831;1216819,155734;1422273,112776;1364552,112776;1364552,51530;1332167,51530;1332167,196691;1364552,196691;1364552,139541;1422273,139541;1422273,196691;1454658,196691;1454658,51530;1422273,51530;1490472,51530;1490472,196691;1597343,196691;1597343,168116;1522857,168116;1522857,137922;1587818,137922;1587818,110300;1522857,110300;1522857,80391;1595057,80391;1595057,51816;1727740,144971;1656493,51530;1625727,51530;1625727,196691;1658112,196691;1658112,105728;1727264,196691;1759649,196691;1759649,51530;1727264,51530;1858232,139351;1908524,51530;1873377,51530;1842040,105537;1810703,51530;1775651,51530;1825847,139351;1825847,196501;1858232,196501;1924050,196501;1956435,196501;1956435,51530;1924050,51530;770287,229362;770287,374236;877157,374236;877157,345661;802672,345661;802672,315658;867632,315658;867632,288511;802672,288511;802672,258222;874871,258222;874871,229648;1002506,340423;974503,346804;945928,334517;933831,301561;946499,268509;977646,255936;995363,259079;1013269,270890;1030129,246602;975836,226028;922496,247555;899922,301465;921734,355186;975360,376332;1035177,352329;1035177,300513;1002506,300513;1126331,317182;1176147,229362;1141000,229362;1109663,283273;1078325,229362;1043273,229362;1093851,317086;1093851,374236;1126236,374236;1194435,229362;1194435,374236;1301401,374236;1301401,345661;1226820,345661;1226820,315658;1291781,315658;1291781,288511;1226820,288511;1226820,258222;1299115,258222;1299115,229648;1435036,257365;1435036,229362;1320736,229362;1320736,257365;1361885,257365;1361885,374236;1394270,374236;1394270,257365;1460945,229362;1460945,374236;1567910,374236;1567910,345661;1493330,345661;1493330,315658;1558385,315658;1558385,288511;1493330,288511;1493330,258222;1565624,258222;1565624,229648;1728597,374236;1760982,374236;1760982,229362;1717358,229362;1679829,309085;1642872,229362;1599057,229362;1599057,374236;1631442,374236;1631442,283082;1670399,362425;1689449,362425;1728597,283082;766572,466724;766572,431863;755999,431863;755999,467200;763429,488155;801529,488155;809054,467200;809054,431863;798385,431863;798385,466724;794099,480440;782384,485488;770668,480440;766572,466724;873443,479011;836867,431958;826198,431958;826198,495013;836867,495013;836867,448912;872490,494918;884110,494918;884110,431863;873443,431863;901541,495013;912209,495013;912209,431863;901541,431863;983742,431958;971836,431958;952786,479011;933736,431958;921830,431958;947166,495013;959072,495013;992791,431958;992791,495013;1038130,495013;1038130,484822;1003459,484822;1003459,468058;1033272,468058;1033272,458533;1003078,458533;1003078,441864;1036701,441864;1036701,432339;1095851,436816;1075182,431958;1051751,431958;1051751,495013;1062419,495013;1062419,473677;1076325,473677;1091375,494918;1104900,494918;1088422,471963;1102043,452341;1095851,436720;1075658,464152;1062419,464152;1062419,441483;1075849,441483;1087755,443769;1091089,452246;1087850,461771;1075658,464057;1145858,441864;1153382,446055;1159097,437959;1148810,432434;1136809,430434;1121093,435196;1114711,448627;1120331,461581;1126712,465295;1137285,468343;1146810,472058;1149572,477678;1146620,483583;1138428,485774;1118616,477487;1111949,485488;1138047,495585;1154430,490441;1160621,477106;1155668,464629;1141095,457961;1128427,453675;1125474,447769;1128427,442054;1136047,440149;1145858,441768;1174433,495013;1185101,495013;1185101,431863;1174433,431863;1245489,441673;1245489,432148;1196626,432148;1196626,441673;1215676,441673;1215676,495013;1226249,495013;1226249,441673;1281779,470248;1305211,432148;1293305,432148;1276064,460723;1258919,432148;1247299,432148;1270730,470248;1270730,495204;1281494,495204;1400270,463200;1390745,439959;1343120,439959;1343111,486431;1343120,486441;1390745,486441;1399985,462914;1389317,463200;1382935,479392;1351550,479727;1351217,479392;1351217,447007;1382601,446673;1382935,447007;1389031,462914;1455992,442054;1455992,432529;1413986,432529;1413986,495585;1423797,495585;1423797,468915;1452372,468915;1452372,459390;1423797,459390;1423797,441768;1536859,481774;1521809,485679;1506569,479583;1506569,447293;1522571,441102;1531334,442245;1538764,446626;1544384,438530;1521809,430624;1498568,440149;1498568,486917;1522000,496442;1547527,486917;1547527,464247;1536192,464247;1585246,470248;1608677,432148;1597057,432148;1579817,460723;1562672,432148;1550956,432148;1574483,470248;1574483,495204;1585246,495204;1678972,463200;1669447,439959;1621822,439959;1621822,486441;1669447,486441;1678305,462914;1668113,463200;1661636,479392;1630385,479767;1630013,479392;1630013,447007;1661265,446633;1661636,447007;1667447,462914;1736503,437006;1715834,432148;1692402,432148;1692402,495204;1703070,495204;1703070,473677;1717072,473677;1732121,494918;1745647,494918;1728597,471963;1742123,452341;1735836,436720;1716310,464343;1703070,464343;1703070,441483;1716596,441483;1728502,443769;1731836,452246;1728597,461771;1715643,464057;578072,56864;578072,33338;574739,30099;467963,30099;464725,33338;464725,56864;467963,60103;574739,60103;578072,56864;578072,111157;578072,87725;574739,84487;467963,84487;464725,87725;464725,111157;467963,114395;574739,114395;578072,111157;578072,165545;578072,142113;574739,138779;467963,138779;464725,142113;464725,165545;467963,168783;574739,168783;578072,165545;578072,219837;578072,196406;574739,193167;467963,193167;464725,196406;464725,219837;467963,223171;574739,223171;578072,219837;578072,274224;578072,250411;574739,247174;467963,247174;464725,250411;464725,274224;467963,277462;574739,277462;578072,274224;578072,328516;578072,305085;574739,301846;467963,301846;464725,305085;464725,328516;467963,331850;574739,331850;578072,328516;578072,382904;578072,359473;574739,356234;467963,356234;464725,359473;464725,382904;467963,386143;574739,386143;578072,382904;578072,437292;578072,413860;574739,410527;467963,410527;464725,413860;464725,437292;467963,440530;574739,440530;578072,437292;578072,491584;578072,468153;574739,464914;467963,464914;464725,468153;464725,491584;467963,494918;574739,494918;578072,491584;411289,382904;411289,359473;408051,356234;3239,356234;0,359473;0,382904;3239,386143;408051,386143;411289,382904;411289,491584;411289,468153;408051,464914;3239,464914;0,468153;0,491584;3239,494918;408051,494918;411289,491584;1660589,413289;1653064,409765;1645158,424909;1652778,424909;1646682,412336;1639443,409479;1631537,424624;1639062,424624;1959769,491299;1959769,468153;1956530,464914;1812131,464914;1808893,468153;1808893,491584;1812131,494918;1956530,494918;1959769,4915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3" o:spid="_x0000_s1028" style="position:absolute;left:2801;top:1454;width:300;height:2868;rotation:90;visibility:visible;mso-wrap-style:square;v-text-anchor:middle"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" path="m26765,v1789,,3239,1450,3239,3239l30004,283559v,1789,-1450,3239,-3239,3239l3239,286798c1450,286798,,285348,,283559l,3238c,1450,1450,,3239,l26765,xe" fillcolor="#51adca" stroked="f">
                  <v:stroke joinstyle="miter"/>
                  <v:path arrowok="t" o:connecttype="custom" o:connectlocs="26765,0;30004,3239;30004,283559;26765,286798;3239,286798;0,283559;0,3238;3239,0" o:connectangles="0,0,0,0,0,0,0,0"/>
                </v:shape>
                <w10:anchorlock/>
              </v:group>
            </w:pict>
          </mc:Fallback>
        </mc:AlternateContent>
      </w:r>
      <w:r>
        <w:rPr>
          <w:rFonts w:ascii="Arial" w:hAnsi="Arial" w:cs="Arial"/>
          <w:color w:val="800000"/>
        </w:rPr>
        <w:t xml:space="preserve"> </w:t>
      </w:r>
      <w:r>
        <w:rPr>
          <w:rFonts w:ascii="Arial" w:hAnsi="Arial" w:cs="Arial"/>
          <w:color w:val="800000"/>
        </w:rPr>
        <w:tab/>
      </w:r>
      <w:r w:rsidRPr="00041081">
        <w:rPr>
          <w:rFonts w:ascii="Arial" w:hAnsi="Arial" w:cs="Arial"/>
          <w:noProof/>
          <w:color w:val="800000"/>
        </w:rPr>
        <mc:AlternateContent>
          <mc:Choice Requires="wpg">
            <w:drawing>
              <wp:inline distT="0" distB="0" distL="0" distR="0" wp14:anchorId="51A3B09C" wp14:editId="0FBB2DF6">
                <wp:extent cx="2393950" cy="549488"/>
                <wp:effectExtent l="0" t="0" r="6350" b="3175"/>
                <wp:docPr id="4" name="Graphic 4"/>
                <wp:cNvGraphicFramePr/>
                <a:graphic xmlns:a="http://schemas.openxmlformats.org/drawingml/2006/main">
                  <a:graphicData uri="http://schemas.microsoft.com/office/word/2010/wordprocessingGroup">
                    <wpg:wgp>
                      <wpg:cNvGrpSpPr/>
                      <wpg:grpSpPr>
                        <a:xfrm>
                          <a:off x="0" y="0"/>
                          <a:ext cx="2393950" cy="549488"/>
                          <a:chOff x="0" y="0"/>
                          <a:chExt cx="2014750" cy="462338"/>
                        </a:xfrm>
                        <a:solidFill>
                          <a:schemeClr val="accent1"/>
                        </a:solidFill>
                      </wpg:grpSpPr>
                      <wps:wsp>
                        <wps:cNvPr id="5" name="Freeform: Shape 5"/>
                        <wps:cNvSpPr/>
                        <wps:spPr>
                          <a:xfrm>
                            <a:off x="187378" y="61615"/>
                            <a:ext cx="95630" cy="95631"/>
                          </a:xfrm>
                          <a:custGeom>
                            <a:avLst/>
                            <a:gdLst>
                              <a:gd name="connsiteX0" fmla="*/ 95631 w 95630"/>
                              <a:gd name="connsiteY0" fmla="*/ 47815 h 95631"/>
                              <a:gd name="connsiteX1" fmla="*/ 47816 w 95630"/>
                              <a:gd name="connsiteY1" fmla="*/ 95631 h 95631"/>
                              <a:gd name="connsiteX2" fmla="*/ 0 w 95630"/>
                              <a:gd name="connsiteY2" fmla="*/ 47815 h 95631"/>
                              <a:gd name="connsiteX3" fmla="*/ 47816 w 95630"/>
                              <a:gd name="connsiteY3" fmla="*/ 0 h 95631"/>
                              <a:gd name="connsiteX4" fmla="*/ 95631 w 95630"/>
                              <a:gd name="connsiteY4" fmla="*/ 47815 h 9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5630" h="95631">
                                <a:moveTo>
                                  <a:pt x="95631" y="47815"/>
                                </a:moveTo>
                                <a:cubicBezTo>
                                  <a:pt x="95631" y="74223"/>
                                  <a:pt x="74223" y="95631"/>
                                  <a:pt x="47816" y="95631"/>
                                </a:cubicBezTo>
                                <a:cubicBezTo>
                                  <a:pt x="21408" y="95631"/>
                                  <a:pt x="0" y="74223"/>
                                  <a:pt x="0" y="47815"/>
                                </a:cubicBezTo>
                                <a:cubicBezTo>
                                  <a:pt x="0" y="21408"/>
                                  <a:pt x="21408" y="0"/>
                                  <a:pt x="47816" y="0"/>
                                </a:cubicBezTo>
                                <a:cubicBezTo>
                                  <a:pt x="74223" y="0"/>
                                  <a:pt x="95631" y="21408"/>
                                  <a:pt x="95631" y="47815"/>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0" y="0"/>
                            <a:ext cx="2014750" cy="462338"/>
                          </a:xfrm>
                          <a:custGeom>
                            <a:avLst/>
                            <a:gdLst>
                              <a:gd name="connsiteX0" fmla="*/ 653913 w 2014750"/>
                              <a:gd name="connsiteY0" fmla="*/ 3036 h 462338"/>
                              <a:gd name="connsiteX1" fmla="*/ 683917 w 2014750"/>
                              <a:gd name="connsiteY1" fmla="*/ 3036 h 462338"/>
                              <a:gd name="connsiteX2" fmla="*/ 683917 w 2014750"/>
                              <a:gd name="connsiteY2" fmla="*/ 137339 h 462338"/>
                              <a:gd name="connsiteX3" fmla="*/ 653913 w 2014750"/>
                              <a:gd name="connsiteY3" fmla="*/ 137339 h 462338"/>
                              <a:gd name="connsiteX4" fmla="*/ 806313 w 2014750"/>
                              <a:gd name="connsiteY4" fmla="*/ 3036 h 462338"/>
                              <a:gd name="connsiteX5" fmla="*/ 836317 w 2014750"/>
                              <a:gd name="connsiteY5" fmla="*/ 3036 h 462338"/>
                              <a:gd name="connsiteX6" fmla="*/ 836317 w 2014750"/>
                              <a:gd name="connsiteY6" fmla="*/ 137339 h 462338"/>
                              <a:gd name="connsiteX7" fmla="*/ 806218 w 2014750"/>
                              <a:gd name="connsiteY7" fmla="*/ 137339 h 462338"/>
                              <a:gd name="connsiteX8" fmla="*/ 742305 w 2014750"/>
                              <a:gd name="connsiteY8" fmla="*/ 53233 h 462338"/>
                              <a:gd name="connsiteX9" fmla="*/ 742305 w 2014750"/>
                              <a:gd name="connsiteY9" fmla="*/ 137339 h 462338"/>
                              <a:gd name="connsiteX10" fmla="*/ 712301 w 2014750"/>
                              <a:gd name="connsiteY10" fmla="*/ 137339 h 462338"/>
                              <a:gd name="connsiteX11" fmla="*/ 712301 w 2014750"/>
                              <a:gd name="connsiteY11" fmla="*/ 3036 h 462338"/>
                              <a:gd name="connsiteX12" fmla="*/ 740876 w 2014750"/>
                              <a:gd name="connsiteY12" fmla="*/ 3036 h 462338"/>
                              <a:gd name="connsiteX13" fmla="*/ 806694 w 2014750"/>
                              <a:gd name="connsiteY13" fmla="*/ 89523 h 462338"/>
                              <a:gd name="connsiteX14" fmla="*/ 956998 w 2014750"/>
                              <a:gd name="connsiteY14" fmla="*/ 3036 h 462338"/>
                              <a:gd name="connsiteX15" fmla="*/ 956998 w 2014750"/>
                              <a:gd name="connsiteY15" fmla="*/ 29420 h 462338"/>
                              <a:gd name="connsiteX16" fmla="*/ 894705 w 2014750"/>
                              <a:gd name="connsiteY16" fmla="*/ 29420 h 462338"/>
                              <a:gd name="connsiteX17" fmla="*/ 894705 w 2014750"/>
                              <a:gd name="connsiteY17" fmla="*/ 57995 h 462338"/>
                              <a:gd name="connsiteX18" fmla="*/ 953950 w 2014750"/>
                              <a:gd name="connsiteY18" fmla="*/ 57995 h 462338"/>
                              <a:gd name="connsiteX19" fmla="*/ 953950 w 2014750"/>
                              <a:gd name="connsiteY19" fmla="*/ 84284 h 462338"/>
                              <a:gd name="connsiteX20" fmla="*/ 894705 w 2014750"/>
                              <a:gd name="connsiteY20" fmla="*/ 84284 h 462338"/>
                              <a:gd name="connsiteX21" fmla="*/ 894705 w 2014750"/>
                              <a:gd name="connsiteY21" fmla="*/ 136958 h 462338"/>
                              <a:gd name="connsiteX22" fmla="*/ 864796 w 2014750"/>
                              <a:gd name="connsiteY22" fmla="*/ 136958 h 462338"/>
                              <a:gd name="connsiteX23" fmla="*/ 864796 w 2014750"/>
                              <a:gd name="connsiteY23" fmla="*/ 3036 h 462338"/>
                              <a:gd name="connsiteX24" fmla="*/ 1090348 w 2014750"/>
                              <a:gd name="connsiteY24" fmla="*/ 118765 h 462338"/>
                              <a:gd name="connsiteX25" fmla="*/ 990050 w 2014750"/>
                              <a:gd name="connsiteY25" fmla="*/ 118765 h 462338"/>
                              <a:gd name="connsiteX26" fmla="*/ 990050 w 2014750"/>
                              <a:gd name="connsiteY26" fmla="*/ 19895 h 462338"/>
                              <a:gd name="connsiteX27" fmla="*/ 1090348 w 2014750"/>
                              <a:gd name="connsiteY27" fmla="*/ 19895 h 462338"/>
                              <a:gd name="connsiteX28" fmla="*/ 1090348 w 2014750"/>
                              <a:gd name="connsiteY28" fmla="*/ 118765 h 462338"/>
                              <a:gd name="connsiteX29" fmla="*/ 1080157 w 2014750"/>
                              <a:gd name="connsiteY29" fmla="*/ 69425 h 462338"/>
                              <a:gd name="connsiteX30" fmla="*/ 1069108 w 2014750"/>
                              <a:gd name="connsiteY30" fmla="*/ 38755 h 462338"/>
                              <a:gd name="connsiteX31" fmla="*/ 1015301 w 2014750"/>
                              <a:gd name="connsiteY31" fmla="*/ 35886 h 462338"/>
                              <a:gd name="connsiteX32" fmla="*/ 1012434 w 2014750"/>
                              <a:gd name="connsiteY32" fmla="*/ 38755 h 462338"/>
                              <a:gd name="connsiteX33" fmla="*/ 1012434 w 2014750"/>
                              <a:gd name="connsiteY33" fmla="*/ 100001 h 462338"/>
                              <a:gd name="connsiteX34" fmla="*/ 1066241 w 2014750"/>
                              <a:gd name="connsiteY34" fmla="*/ 102870 h 462338"/>
                              <a:gd name="connsiteX35" fmla="*/ 1069108 w 2014750"/>
                              <a:gd name="connsiteY35" fmla="*/ 100001 h 462338"/>
                              <a:gd name="connsiteX36" fmla="*/ 1080442 w 2014750"/>
                              <a:gd name="connsiteY36" fmla="*/ 69425 h 462338"/>
                              <a:gd name="connsiteX37" fmla="*/ 1240558 w 2014750"/>
                              <a:gd name="connsiteY37" fmla="*/ 47613 h 462338"/>
                              <a:gd name="connsiteX38" fmla="*/ 1215031 w 2014750"/>
                              <a:gd name="connsiteY38" fmla="*/ 89333 h 462338"/>
                              <a:gd name="connsiteX39" fmla="*/ 1249035 w 2014750"/>
                              <a:gd name="connsiteY39" fmla="*/ 136958 h 462338"/>
                              <a:gd name="connsiteX40" fmla="*/ 1211983 w 2014750"/>
                              <a:gd name="connsiteY40" fmla="*/ 136958 h 462338"/>
                              <a:gd name="connsiteX41" fmla="*/ 1182169 w 2014750"/>
                              <a:gd name="connsiteY41" fmla="*/ 94095 h 462338"/>
                              <a:gd name="connsiteX42" fmla="*/ 1161405 w 2014750"/>
                              <a:gd name="connsiteY42" fmla="*/ 94095 h 462338"/>
                              <a:gd name="connsiteX43" fmla="*/ 1161405 w 2014750"/>
                              <a:gd name="connsiteY43" fmla="*/ 136958 h 462338"/>
                              <a:gd name="connsiteX44" fmla="*/ 1131496 w 2014750"/>
                              <a:gd name="connsiteY44" fmla="*/ 136958 h 462338"/>
                              <a:gd name="connsiteX45" fmla="*/ 1131496 w 2014750"/>
                              <a:gd name="connsiteY45" fmla="*/ 3036 h 462338"/>
                              <a:gd name="connsiteX46" fmla="*/ 1182360 w 2014750"/>
                              <a:gd name="connsiteY46" fmla="*/ 3036 h 462338"/>
                              <a:gd name="connsiteX47" fmla="*/ 1227032 w 2014750"/>
                              <a:gd name="connsiteY47" fmla="*/ 13609 h 462338"/>
                              <a:gd name="connsiteX48" fmla="*/ 1240558 w 2014750"/>
                              <a:gd name="connsiteY48" fmla="*/ 47613 h 462338"/>
                              <a:gd name="connsiteX49" fmla="*/ 1204553 w 2014750"/>
                              <a:gd name="connsiteY49" fmla="*/ 63520 h 462338"/>
                              <a:gd name="connsiteX50" fmla="*/ 1210173 w 2014750"/>
                              <a:gd name="connsiteY50" fmla="*/ 47613 h 462338"/>
                              <a:gd name="connsiteX51" fmla="*/ 1204363 w 2014750"/>
                              <a:gd name="connsiteY51" fmla="*/ 32754 h 462338"/>
                              <a:gd name="connsiteX52" fmla="*/ 1184170 w 2014750"/>
                              <a:gd name="connsiteY52" fmla="*/ 28658 h 462338"/>
                              <a:gd name="connsiteX53" fmla="*/ 1161691 w 2014750"/>
                              <a:gd name="connsiteY53" fmla="*/ 28658 h 462338"/>
                              <a:gd name="connsiteX54" fmla="*/ 1161691 w 2014750"/>
                              <a:gd name="connsiteY54" fmla="*/ 68473 h 462338"/>
                              <a:gd name="connsiteX55" fmla="*/ 1183408 w 2014750"/>
                              <a:gd name="connsiteY55" fmla="*/ 68473 h 462338"/>
                              <a:gd name="connsiteX56" fmla="*/ 1204553 w 2014750"/>
                              <a:gd name="connsiteY56" fmla="*/ 63520 h 462338"/>
                              <a:gd name="connsiteX57" fmla="*/ 1387052 w 2014750"/>
                              <a:gd name="connsiteY57" fmla="*/ 52757 h 462338"/>
                              <a:gd name="connsiteX58" fmla="*/ 1350762 w 2014750"/>
                              <a:gd name="connsiteY58" fmla="*/ 126099 h 462338"/>
                              <a:gd name="connsiteX59" fmla="*/ 1332950 w 2014750"/>
                              <a:gd name="connsiteY59" fmla="*/ 126099 h 462338"/>
                              <a:gd name="connsiteX60" fmla="*/ 1296755 w 2014750"/>
                              <a:gd name="connsiteY60" fmla="*/ 52757 h 462338"/>
                              <a:gd name="connsiteX61" fmla="*/ 1296755 w 2014750"/>
                              <a:gd name="connsiteY61" fmla="*/ 137243 h 462338"/>
                              <a:gd name="connsiteX62" fmla="*/ 1266847 w 2014750"/>
                              <a:gd name="connsiteY62" fmla="*/ 137243 h 462338"/>
                              <a:gd name="connsiteX63" fmla="*/ 1266847 w 2014750"/>
                              <a:gd name="connsiteY63" fmla="*/ 3036 h 462338"/>
                              <a:gd name="connsiteX64" fmla="*/ 1307233 w 2014750"/>
                              <a:gd name="connsiteY64" fmla="*/ 3036 h 462338"/>
                              <a:gd name="connsiteX65" fmla="*/ 1341808 w 2014750"/>
                              <a:gd name="connsiteY65" fmla="*/ 76855 h 462338"/>
                              <a:gd name="connsiteX66" fmla="*/ 1376575 w 2014750"/>
                              <a:gd name="connsiteY66" fmla="*/ 3036 h 462338"/>
                              <a:gd name="connsiteX67" fmla="*/ 1416961 w 2014750"/>
                              <a:gd name="connsiteY67" fmla="*/ 3036 h 462338"/>
                              <a:gd name="connsiteX68" fmla="*/ 1416961 w 2014750"/>
                              <a:gd name="connsiteY68" fmla="*/ 137339 h 462338"/>
                              <a:gd name="connsiteX69" fmla="*/ 1386957 w 2014750"/>
                              <a:gd name="connsiteY69" fmla="*/ 137339 h 462338"/>
                              <a:gd name="connsiteX70" fmla="*/ 1541167 w 2014750"/>
                              <a:gd name="connsiteY70" fmla="*/ 137243 h 462338"/>
                              <a:gd name="connsiteX71" fmla="*/ 1528689 w 2014750"/>
                              <a:gd name="connsiteY71" fmla="*/ 108668 h 462338"/>
                              <a:gd name="connsiteX72" fmla="*/ 1472396 w 2014750"/>
                              <a:gd name="connsiteY72" fmla="*/ 108668 h 462338"/>
                              <a:gd name="connsiteX73" fmla="*/ 1459918 w 2014750"/>
                              <a:gd name="connsiteY73" fmla="*/ 137243 h 462338"/>
                              <a:gd name="connsiteX74" fmla="*/ 1428010 w 2014750"/>
                              <a:gd name="connsiteY74" fmla="*/ 137243 h 462338"/>
                              <a:gd name="connsiteX75" fmla="*/ 1486017 w 2014750"/>
                              <a:gd name="connsiteY75" fmla="*/ 2941 h 462338"/>
                              <a:gd name="connsiteX76" fmla="*/ 1514592 w 2014750"/>
                              <a:gd name="connsiteY76" fmla="*/ 2941 h 462338"/>
                              <a:gd name="connsiteX77" fmla="*/ 1572599 w 2014750"/>
                              <a:gd name="connsiteY77" fmla="*/ 137243 h 462338"/>
                              <a:gd name="connsiteX78" fmla="*/ 1500685 w 2014750"/>
                              <a:gd name="connsiteY78" fmla="*/ 42946 h 462338"/>
                              <a:gd name="connsiteX79" fmla="*/ 1483731 w 2014750"/>
                              <a:gd name="connsiteY79" fmla="*/ 81903 h 462338"/>
                              <a:gd name="connsiteX80" fmla="*/ 1517354 w 2014750"/>
                              <a:gd name="connsiteY80" fmla="*/ 81903 h 462338"/>
                              <a:gd name="connsiteX81" fmla="*/ 1640608 w 2014750"/>
                              <a:gd name="connsiteY81" fmla="*/ 28944 h 462338"/>
                              <a:gd name="connsiteX82" fmla="*/ 1640608 w 2014750"/>
                              <a:gd name="connsiteY82" fmla="*/ 137339 h 462338"/>
                              <a:gd name="connsiteX83" fmla="*/ 1610604 w 2014750"/>
                              <a:gd name="connsiteY83" fmla="*/ 137339 h 462338"/>
                              <a:gd name="connsiteX84" fmla="*/ 1610604 w 2014750"/>
                              <a:gd name="connsiteY84" fmla="*/ 28944 h 462338"/>
                              <a:gd name="connsiteX85" fmla="*/ 1572504 w 2014750"/>
                              <a:gd name="connsiteY85" fmla="*/ 28944 h 462338"/>
                              <a:gd name="connsiteX86" fmla="*/ 1572504 w 2014750"/>
                              <a:gd name="connsiteY86" fmla="*/ 3036 h 462338"/>
                              <a:gd name="connsiteX87" fmla="*/ 1678708 w 2014750"/>
                              <a:gd name="connsiteY87" fmla="*/ 3036 h 462338"/>
                              <a:gd name="connsiteX88" fmla="*/ 1678708 w 2014750"/>
                              <a:gd name="connsiteY88" fmla="*/ 28944 h 462338"/>
                              <a:gd name="connsiteX89" fmla="*/ 1695948 w 2014750"/>
                              <a:gd name="connsiteY89" fmla="*/ 3036 h 462338"/>
                              <a:gd name="connsiteX90" fmla="*/ 1726333 w 2014750"/>
                              <a:gd name="connsiteY90" fmla="*/ 3036 h 462338"/>
                              <a:gd name="connsiteX91" fmla="*/ 1726333 w 2014750"/>
                              <a:gd name="connsiteY91" fmla="*/ 137339 h 462338"/>
                              <a:gd name="connsiteX92" fmla="*/ 1696329 w 2014750"/>
                              <a:gd name="connsiteY92" fmla="*/ 137339 h 462338"/>
                              <a:gd name="connsiteX93" fmla="*/ 1754336 w 2014750"/>
                              <a:gd name="connsiteY93" fmla="*/ 3036 h 462338"/>
                              <a:gd name="connsiteX94" fmla="*/ 1784340 w 2014750"/>
                              <a:gd name="connsiteY94" fmla="*/ 3036 h 462338"/>
                              <a:gd name="connsiteX95" fmla="*/ 1784340 w 2014750"/>
                              <a:gd name="connsiteY95" fmla="*/ 58186 h 462338"/>
                              <a:gd name="connsiteX96" fmla="*/ 1835013 w 2014750"/>
                              <a:gd name="connsiteY96" fmla="*/ 3036 h 462338"/>
                              <a:gd name="connsiteX97" fmla="*/ 1872160 w 2014750"/>
                              <a:gd name="connsiteY97" fmla="*/ 3036 h 462338"/>
                              <a:gd name="connsiteX98" fmla="*/ 1818725 w 2014750"/>
                              <a:gd name="connsiteY98" fmla="*/ 62377 h 462338"/>
                              <a:gd name="connsiteX99" fmla="*/ 1844252 w 2014750"/>
                              <a:gd name="connsiteY99" fmla="*/ 98286 h 462338"/>
                              <a:gd name="connsiteX100" fmla="*/ 1872160 w 2014750"/>
                              <a:gd name="connsiteY100" fmla="*/ 137339 h 462338"/>
                              <a:gd name="connsiteX101" fmla="*/ 1837204 w 2014750"/>
                              <a:gd name="connsiteY101" fmla="*/ 137339 h 462338"/>
                              <a:gd name="connsiteX102" fmla="*/ 1797770 w 2014750"/>
                              <a:gd name="connsiteY102" fmla="*/ 84284 h 462338"/>
                              <a:gd name="connsiteX103" fmla="*/ 1784340 w 2014750"/>
                              <a:gd name="connsiteY103" fmla="*/ 99334 h 462338"/>
                              <a:gd name="connsiteX104" fmla="*/ 1784340 w 2014750"/>
                              <a:gd name="connsiteY104" fmla="*/ 137434 h 462338"/>
                              <a:gd name="connsiteX105" fmla="*/ 1754908 w 2014750"/>
                              <a:gd name="connsiteY105" fmla="*/ 137434 h 462338"/>
                              <a:gd name="connsiteX106" fmla="*/ 1981793 w 2014750"/>
                              <a:gd name="connsiteY106" fmla="*/ 137339 h 462338"/>
                              <a:gd name="connsiteX107" fmla="*/ 1969315 w 2014750"/>
                              <a:gd name="connsiteY107" fmla="*/ 108764 h 462338"/>
                              <a:gd name="connsiteX108" fmla="*/ 1913023 w 2014750"/>
                              <a:gd name="connsiteY108" fmla="*/ 108764 h 462338"/>
                              <a:gd name="connsiteX109" fmla="*/ 1900545 w 2014750"/>
                              <a:gd name="connsiteY109" fmla="*/ 137339 h 462338"/>
                              <a:gd name="connsiteX110" fmla="*/ 1869208 w 2014750"/>
                              <a:gd name="connsiteY110" fmla="*/ 137339 h 462338"/>
                              <a:gd name="connsiteX111" fmla="*/ 1927310 w 2014750"/>
                              <a:gd name="connsiteY111" fmla="*/ 3036 h 462338"/>
                              <a:gd name="connsiteX112" fmla="*/ 1955885 w 2014750"/>
                              <a:gd name="connsiteY112" fmla="*/ 3036 h 462338"/>
                              <a:gd name="connsiteX113" fmla="*/ 2013892 w 2014750"/>
                              <a:gd name="connsiteY113" fmla="*/ 137339 h 462338"/>
                              <a:gd name="connsiteX114" fmla="*/ 1941312 w 2014750"/>
                              <a:gd name="connsiteY114" fmla="*/ 43041 h 462338"/>
                              <a:gd name="connsiteX115" fmla="*/ 1924357 w 2014750"/>
                              <a:gd name="connsiteY115" fmla="*/ 81998 h 462338"/>
                              <a:gd name="connsiteX116" fmla="*/ 1957981 w 2014750"/>
                              <a:gd name="connsiteY116" fmla="*/ 81998 h 462338"/>
                              <a:gd name="connsiteX117" fmla="*/ 710777 w 2014750"/>
                              <a:gd name="connsiteY117" fmla="*/ 215920 h 462338"/>
                              <a:gd name="connsiteX118" fmla="*/ 710777 w 2014750"/>
                              <a:gd name="connsiteY118" fmla="*/ 324219 h 462338"/>
                              <a:gd name="connsiteX119" fmla="*/ 680773 w 2014750"/>
                              <a:gd name="connsiteY119" fmla="*/ 324219 h 462338"/>
                              <a:gd name="connsiteX120" fmla="*/ 680773 w 2014750"/>
                              <a:gd name="connsiteY120" fmla="*/ 215920 h 462338"/>
                              <a:gd name="connsiteX121" fmla="*/ 642673 w 2014750"/>
                              <a:gd name="connsiteY121" fmla="*/ 215920 h 462338"/>
                              <a:gd name="connsiteX122" fmla="*/ 642673 w 2014750"/>
                              <a:gd name="connsiteY122" fmla="*/ 189917 h 462338"/>
                              <a:gd name="connsiteX123" fmla="*/ 748687 w 2014750"/>
                              <a:gd name="connsiteY123" fmla="*/ 189917 h 462338"/>
                              <a:gd name="connsiteX124" fmla="*/ 748687 w 2014750"/>
                              <a:gd name="connsiteY124" fmla="*/ 215920 h 462338"/>
                              <a:gd name="connsiteX125" fmla="*/ 861748 w 2014750"/>
                              <a:gd name="connsiteY125" fmla="*/ 324314 h 462338"/>
                              <a:gd name="connsiteX126" fmla="*/ 849271 w 2014750"/>
                              <a:gd name="connsiteY126" fmla="*/ 295739 h 462338"/>
                              <a:gd name="connsiteX127" fmla="*/ 792883 w 2014750"/>
                              <a:gd name="connsiteY127" fmla="*/ 295739 h 462338"/>
                              <a:gd name="connsiteX128" fmla="*/ 780405 w 2014750"/>
                              <a:gd name="connsiteY128" fmla="*/ 324314 h 462338"/>
                              <a:gd name="connsiteX129" fmla="*/ 748496 w 2014750"/>
                              <a:gd name="connsiteY129" fmla="*/ 324314 h 462338"/>
                              <a:gd name="connsiteX130" fmla="*/ 806503 w 2014750"/>
                              <a:gd name="connsiteY130" fmla="*/ 190012 h 462338"/>
                              <a:gd name="connsiteX131" fmla="*/ 835555 w 2014750"/>
                              <a:gd name="connsiteY131" fmla="*/ 190012 h 462338"/>
                              <a:gd name="connsiteX132" fmla="*/ 893562 w 2014750"/>
                              <a:gd name="connsiteY132" fmla="*/ 324314 h 462338"/>
                              <a:gd name="connsiteX133" fmla="*/ 821458 w 2014750"/>
                              <a:gd name="connsiteY133" fmla="*/ 229922 h 462338"/>
                              <a:gd name="connsiteX134" fmla="*/ 804503 w 2014750"/>
                              <a:gd name="connsiteY134" fmla="*/ 268879 h 462338"/>
                              <a:gd name="connsiteX135" fmla="*/ 838126 w 2014750"/>
                              <a:gd name="connsiteY135" fmla="*/ 268879 h 462338"/>
                              <a:gd name="connsiteX136" fmla="*/ 998813 w 2014750"/>
                              <a:gd name="connsiteY136" fmla="*/ 189917 h 462338"/>
                              <a:gd name="connsiteX137" fmla="*/ 1028722 w 2014750"/>
                              <a:gd name="connsiteY137" fmla="*/ 189917 h 462338"/>
                              <a:gd name="connsiteX138" fmla="*/ 1028722 w 2014750"/>
                              <a:gd name="connsiteY138" fmla="*/ 324219 h 462338"/>
                              <a:gd name="connsiteX139" fmla="*/ 998623 w 2014750"/>
                              <a:gd name="connsiteY139" fmla="*/ 324219 h 462338"/>
                              <a:gd name="connsiteX140" fmla="*/ 934615 w 2014750"/>
                              <a:gd name="connsiteY140" fmla="*/ 240113 h 462338"/>
                              <a:gd name="connsiteX141" fmla="*/ 934615 w 2014750"/>
                              <a:gd name="connsiteY141" fmla="*/ 324219 h 462338"/>
                              <a:gd name="connsiteX142" fmla="*/ 904611 w 2014750"/>
                              <a:gd name="connsiteY142" fmla="*/ 324219 h 462338"/>
                              <a:gd name="connsiteX143" fmla="*/ 904611 w 2014750"/>
                              <a:gd name="connsiteY143" fmla="*/ 189917 h 462338"/>
                              <a:gd name="connsiteX144" fmla="*/ 933186 w 2014750"/>
                              <a:gd name="connsiteY144" fmla="*/ 189917 h 462338"/>
                              <a:gd name="connsiteX145" fmla="*/ 999099 w 2014750"/>
                              <a:gd name="connsiteY145" fmla="*/ 276404 h 462338"/>
                              <a:gd name="connsiteX146" fmla="*/ 1088158 w 2014750"/>
                              <a:gd name="connsiteY146" fmla="*/ 216777 h 462338"/>
                              <a:gd name="connsiteX147" fmla="*/ 1083776 w 2014750"/>
                              <a:gd name="connsiteY147" fmla="*/ 226302 h 462338"/>
                              <a:gd name="connsiteX148" fmla="*/ 1089110 w 2014750"/>
                              <a:gd name="connsiteY148" fmla="*/ 235827 h 462338"/>
                              <a:gd name="connsiteX149" fmla="*/ 1113494 w 2014750"/>
                              <a:gd name="connsiteY149" fmla="*/ 244019 h 462338"/>
                              <a:gd name="connsiteX150" fmla="*/ 1143212 w 2014750"/>
                              <a:gd name="connsiteY150" fmla="*/ 258116 h 462338"/>
                              <a:gd name="connsiteX151" fmla="*/ 1153785 w 2014750"/>
                              <a:gd name="connsiteY151" fmla="*/ 285643 h 462338"/>
                              <a:gd name="connsiteX152" fmla="*/ 1140164 w 2014750"/>
                              <a:gd name="connsiteY152" fmla="*/ 314885 h 462338"/>
                              <a:gd name="connsiteX153" fmla="*/ 1104541 w 2014750"/>
                              <a:gd name="connsiteY153" fmla="*/ 326124 h 462338"/>
                              <a:gd name="connsiteX154" fmla="*/ 1047391 w 2014750"/>
                              <a:gd name="connsiteY154" fmla="*/ 302502 h 462338"/>
                              <a:gd name="connsiteX155" fmla="*/ 1065298 w 2014750"/>
                              <a:gd name="connsiteY155" fmla="*/ 280595 h 462338"/>
                              <a:gd name="connsiteX156" fmla="*/ 1105398 w 2014750"/>
                              <a:gd name="connsiteY156" fmla="*/ 299645 h 462338"/>
                              <a:gd name="connsiteX157" fmla="*/ 1118352 w 2014750"/>
                              <a:gd name="connsiteY157" fmla="*/ 296120 h 462338"/>
                              <a:gd name="connsiteX158" fmla="*/ 1123114 w 2014750"/>
                              <a:gd name="connsiteY158" fmla="*/ 286595 h 462338"/>
                              <a:gd name="connsiteX159" fmla="*/ 1118066 w 2014750"/>
                              <a:gd name="connsiteY159" fmla="*/ 277070 h 462338"/>
                              <a:gd name="connsiteX160" fmla="*/ 1098349 w 2014750"/>
                              <a:gd name="connsiteY160" fmla="*/ 269831 h 462338"/>
                              <a:gd name="connsiteX161" fmla="*/ 1063964 w 2014750"/>
                              <a:gd name="connsiteY161" fmla="*/ 255353 h 462338"/>
                              <a:gd name="connsiteX162" fmla="*/ 1066374 w 2014750"/>
                              <a:gd name="connsiteY162" fmla="*/ 198694 h 462338"/>
                              <a:gd name="connsiteX163" fmla="*/ 1066917 w 2014750"/>
                              <a:gd name="connsiteY163" fmla="*/ 198203 h 462338"/>
                              <a:gd name="connsiteX164" fmla="*/ 1101207 w 2014750"/>
                              <a:gd name="connsiteY164" fmla="*/ 187821 h 462338"/>
                              <a:gd name="connsiteX165" fmla="*/ 1128067 w 2014750"/>
                              <a:gd name="connsiteY165" fmla="*/ 192393 h 462338"/>
                              <a:gd name="connsiteX166" fmla="*/ 1151499 w 2014750"/>
                              <a:gd name="connsiteY166" fmla="*/ 205442 h 462338"/>
                              <a:gd name="connsiteX167" fmla="*/ 1136354 w 2014750"/>
                              <a:gd name="connsiteY167" fmla="*/ 227350 h 462338"/>
                              <a:gd name="connsiteX168" fmla="*/ 1100254 w 2014750"/>
                              <a:gd name="connsiteY168" fmla="*/ 214110 h 462338"/>
                              <a:gd name="connsiteX169" fmla="*/ 1088158 w 2014750"/>
                              <a:gd name="connsiteY169" fmla="*/ 216777 h 462338"/>
                              <a:gd name="connsiteX170" fmla="*/ 1167025 w 2014750"/>
                              <a:gd name="connsiteY170" fmla="*/ 324219 h 462338"/>
                              <a:gd name="connsiteX171" fmla="*/ 1167025 w 2014750"/>
                              <a:gd name="connsiteY171" fmla="*/ 303645 h 462338"/>
                              <a:gd name="connsiteX172" fmla="*/ 1237605 w 2014750"/>
                              <a:gd name="connsiteY172" fmla="*/ 215920 h 462338"/>
                              <a:gd name="connsiteX173" fmla="*/ 1169596 w 2014750"/>
                              <a:gd name="connsiteY173" fmla="*/ 215920 h 462338"/>
                              <a:gd name="connsiteX174" fmla="*/ 1169596 w 2014750"/>
                              <a:gd name="connsiteY174" fmla="*/ 189917 h 462338"/>
                              <a:gd name="connsiteX175" fmla="*/ 1278658 w 2014750"/>
                              <a:gd name="connsiteY175" fmla="*/ 189917 h 462338"/>
                              <a:gd name="connsiteX176" fmla="*/ 1278658 w 2014750"/>
                              <a:gd name="connsiteY176" fmla="*/ 210681 h 462338"/>
                              <a:gd name="connsiteX177" fmla="*/ 1208458 w 2014750"/>
                              <a:gd name="connsiteY177" fmla="*/ 298121 h 462338"/>
                              <a:gd name="connsiteX178" fmla="*/ 1279801 w 2014750"/>
                              <a:gd name="connsiteY178" fmla="*/ 298121 h 462338"/>
                              <a:gd name="connsiteX179" fmla="*/ 1279801 w 2014750"/>
                              <a:gd name="connsiteY179" fmla="*/ 324219 h 462338"/>
                              <a:gd name="connsiteX180" fmla="*/ 1397720 w 2014750"/>
                              <a:gd name="connsiteY180" fmla="*/ 189917 h 462338"/>
                              <a:gd name="connsiteX181" fmla="*/ 1397720 w 2014750"/>
                              <a:gd name="connsiteY181" fmla="*/ 216682 h 462338"/>
                              <a:gd name="connsiteX182" fmla="*/ 1331045 w 2014750"/>
                              <a:gd name="connsiteY182" fmla="*/ 216682 h 462338"/>
                              <a:gd name="connsiteX183" fmla="*/ 1331045 w 2014750"/>
                              <a:gd name="connsiteY183" fmla="*/ 244495 h 462338"/>
                              <a:gd name="connsiteX184" fmla="*/ 1391243 w 2014750"/>
                              <a:gd name="connsiteY184" fmla="*/ 244495 h 462338"/>
                              <a:gd name="connsiteX185" fmla="*/ 1391243 w 2014750"/>
                              <a:gd name="connsiteY185" fmla="*/ 270022 h 462338"/>
                              <a:gd name="connsiteX186" fmla="*/ 1331045 w 2014750"/>
                              <a:gd name="connsiteY186" fmla="*/ 270022 h 462338"/>
                              <a:gd name="connsiteX187" fmla="*/ 1331045 w 2014750"/>
                              <a:gd name="connsiteY187" fmla="*/ 297930 h 462338"/>
                              <a:gd name="connsiteX188" fmla="*/ 1400006 w 2014750"/>
                              <a:gd name="connsiteY188" fmla="*/ 297930 h 462338"/>
                              <a:gd name="connsiteX189" fmla="*/ 1400006 w 2014750"/>
                              <a:gd name="connsiteY189" fmla="*/ 324410 h 462338"/>
                              <a:gd name="connsiteX190" fmla="*/ 1301232 w 2014750"/>
                              <a:gd name="connsiteY190" fmla="*/ 324410 h 462338"/>
                              <a:gd name="connsiteX191" fmla="*/ 1301232 w 2014750"/>
                              <a:gd name="connsiteY191" fmla="*/ 189917 h 462338"/>
                              <a:gd name="connsiteX192" fmla="*/ 1360287 w 2014750"/>
                              <a:gd name="connsiteY192" fmla="*/ 176105 h 462338"/>
                              <a:gd name="connsiteX193" fmla="*/ 1332760 w 2014750"/>
                              <a:gd name="connsiteY193" fmla="*/ 176105 h 462338"/>
                              <a:gd name="connsiteX194" fmla="*/ 1357239 w 2014750"/>
                              <a:gd name="connsiteY194" fmla="*/ 142101 h 462338"/>
                              <a:gd name="connsiteX195" fmla="*/ 1386957 w 2014750"/>
                              <a:gd name="connsiteY195" fmla="*/ 154579 h 462338"/>
                              <a:gd name="connsiteX196" fmla="*/ 1421914 w 2014750"/>
                              <a:gd name="connsiteY196" fmla="*/ 189917 h 462338"/>
                              <a:gd name="connsiteX197" fmla="*/ 1451917 w 2014750"/>
                              <a:gd name="connsiteY197" fmla="*/ 189917 h 462338"/>
                              <a:gd name="connsiteX198" fmla="*/ 1451917 w 2014750"/>
                              <a:gd name="connsiteY198" fmla="*/ 245066 h 462338"/>
                              <a:gd name="connsiteX199" fmla="*/ 1502686 w 2014750"/>
                              <a:gd name="connsiteY199" fmla="*/ 189917 h 462338"/>
                              <a:gd name="connsiteX200" fmla="*/ 1539738 w 2014750"/>
                              <a:gd name="connsiteY200" fmla="*/ 189917 h 462338"/>
                              <a:gd name="connsiteX201" fmla="*/ 1486303 w 2014750"/>
                              <a:gd name="connsiteY201" fmla="*/ 249257 h 462338"/>
                              <a:gd name="connsiteX202" fmla="*/ 1511830 w 2014750"/>
                              <a:gd name="connsiteY202" fmla="*/ 285167 h 462338"/>
                              <a:gd name="connsiteX203" fmla="*/ 1539738 w 2014750"/>
                              <a:gd name="connsiteY203" fmla="*/ 324219 h 462338"/>
                              <a:gd name="connsiteX204" fmla="*/ 1504781 w 2014750"/>
                              <a:gd name="connsiteY204" fmla="*/ 324219 h 462338"/>
                              <a:gd name="connsiteX205" fmla="*/ 1465348 w 2014750"/>
                              <a:gd name="connsiteY205" fmla="*/ 271165 h 462338"/>
                              <a:gd name="connsiteX206" fmla="*/ 1451917 w 2014750"/>
                              <a:gd name="connsiteY206" fmla="*/ 286214 h 462338"/>
                              <a:gd name="connsiteX207" fmla="*/ 1451917 w 2014750"/>
                              <a:gd name="connsiteY207" fmla="*/ 324314 h 462338"/>
                              <a:gd name="connsiteX208" fmla="*/ 1421914 w 2014750"/>
                              <a:gd name="connsiteY208" fmla="*/ 324314 h 462338"/>
                              <a:gd name="connsiteX209" fmla="*/ 674487 w 2014750"/>
                              <a:gd name="connsiteY209" fmla="*/ 393085 h 462338"/>
                              <a:gd name="connsiteX210" fmla="*/ 680488 w 2014750"/>
                              <a:gd name="connsiteY210" fmla="*/ 408230 h 462338"/>
                              <a:gd name="connsiteX211" fmla="*/ 674677 w 2014750"/>
                              <a:gd name="connsiteY211" fmla="*/ 423470 h 462338"/>
                              <a:gd name="connsiteX212" fmla="*/ 656961 w 2014750"/>
                              <a:gd name="connsiteY212" fmla="*/ 429089 h 462338"/>
                              <a:gd name="connsiteX213" fmla="*/ 643150 w 2014750"/>
                              <a:gd name="connsiteY213" fmla="*/ 429089 h 462338"/>
                              <a:gd name="connsiteX214" fmla="*/ 643150 w 2014750"/>
                              <a:gd name="connsiteY214" fmla="*/ 387370 h 462338"/>
                              <a:gd name="connsiteX215" fmla="*/ 657342 w 2014750"/>
                              <a:gd name="connsiteY215" fmla="*/ 387370 h 462338"/>
                              <a:gd name="connsiteX216" fmla="*/ 674487 w 2014750"/>
                              <a:gd name="connsiteY216" fmla="*/ 393085 h 462338"/>
                              <a:gd name="connsiteX217" fmla="*/ 673439 w 2014750"/>
                              <a:gd name="connsiteY217" fmla="*/ 408325 h 462338"/>
                              <a:gd name="connsiteX218" fmla="*/ 657151 w 2014750"/>
                              <a:gd name="connsiteY218" fmla="*/ 394133 h 462338"/>
                              <a:gd name="connsiteX219" fmla="*/ 650008 w 2014750"/>
                              <a:gd name="connsiteY219" fmla="*/ 394133 h 462338"/>
                              <a:gd name="connsiteX220" fmla="*/ 650008 w 2014750"/>
                              <a:gd name="connsiteY220" fmla="*/ 422708 h 462338"/>
                              <a:gd name="connsiteX221" fmla="*/ 657723 w 2014750"/>
                              <a:gd name="connsiteY221" fmla="*/ 422708 h 462338"/>
                              <a:gd name="connsiteX222" fmla="*/ 669248 w 2014750"/>
                              <a:gd name="connsiteY222" fmla="*/ 419088 h 462338"/>
                              <a:gd name="connsiteX223" fmla="*/ 673439 w 2014750"/>
                              <a:gd name="connsiteY223" fmla="*/ 408325 h 462338"/>
                              <a:gd name="connsiteX224" fmla="*/ 718588 w 2014750"/>
                              <a:gd name="connsiteY224" fmla="*/ 387370 h 462338"/>
                              <a:gd name="connsiteX225" fmla="*/ 718588 w 2014750"/>
                              <a:gd name="connsiteY225" fmla="*/ 393942 h 462338"/>
                              <a:gd name="connsiteX226" fmla="*/ 696490 w 2014750"/>
                              <a:gd name="connsiteY226" fmla="*/ 393942 h 462338"/>
                              <a:gd name="connsiteX227" fmla="*/ 696490 w 2014750"/>
                              <a:gd name="connsiteY227" fmla="*/ 404991 h 462338"/>
                              <a:gd name="connsiteX228" fmla="*/ 716683 w 2014750"/>
                              <a:gd name="connsiteY228" fmla="*/ 404991 h 462338"/>
                              <a:gd name="connsiteX229" fmla="*/ 716683 w 2014750"/>
                              <a:gd name="connsiteY229" fmla="*/ 411182 h 462338"/>
                              <a:gd name="connsiteX230" fmla="*/ 696871 w 2014750"/>
                              <a:gd name="connsiteY230" fmla="*/ 411182 h 462338"/>
                              <a:gd name="connsiteX231" fmla="*/ 696871 w 2014750"/>
                              <a:gd name="connsiteY231" fmla="*/ 422231 h 462338"/>
                              <a:gd name="connsiteX232" fmla="*/ 719635 w 2014750"/>
                              <a:gd name="connsiteY232" fmla="*/ 422231 h 462338"/>
                              <a:gd name="connsiteX233" fmla="*/ 719635 w 2014750"/>
                              <a:gd name="connsiteY233" fmla="*/ 428804 h 462338"/>
                              <a:gd name="connsiteX234" fmla="*/ 689822 w 2014750"/>
                              <a:gd name="connsiteY234" fmla="*/ 428804 h 462338"/>
                              <a:gd name="connsiteX235" fmla="*/ 689822 w 2014750"/>
                              <a:gd name="connsiteY235" fmla="*/ 387370 h 462338"/>
                              <a:gd name="connsiteX236" fmla="*/ 756116 w 2014750"/>
                              <a:gd name="connsiteY236" fmla="*/ 390989 h 462338"/>
                              <a:gd name="connsiteX237" fmla="*/ 760498 w 2014750"/>
                              <a:gd name="connsiteY237" fmla="*/ 402134 h 462338"/>
                              <a:gd name="connsiteX238" fmla="*/ 756021 w 2014750"/>
                              <a:gd name="connsiteY238" fmla="*/ 413183 h 462338"/>
                              <a:gd name="connsiteX239" fmla="*/ 742495 w 2014750"/>
                              <a:gd name="connsiteY239" fmla="*/ 416707 h 462338"/>
                              <a:gd name="connsiteX240" fmla="*/ 735161 w 2014750"/>
                              <a:gd name="connsiteY240" fmla="*/ 416707 h 462338"/>
                              <a:gd name="connsiteX241" fmla="*/ 735161 w 2014750"/>
                              <a:gd name="connsiteY241" fmla="*/ 428804 h 462338"/>
                              <a:gd name="connsiteX242" fmla="*/ 728208 w 2014750"/>
                              <a:gd name="connsiteY242" fmla="*/ 428804 h 462338"/>
                              <a:gd name="connsiteX243" fmla="*/ 728208 w 2014750"/>
                              <a:gd name="connsiteY243" fmla="*/ 387370 h 462338"/>
                              <a:gd name="connsiteX244" fmla="*/ 742400 w 2014750"/>
                              <a:gd name="connsiteY244" fmla="*/ 387370 h 462338"/>
                              <a:gd name="connsiteX245" fmla="*/ 756116 w 2014750"/>
                              <a:gd name="connsiteY245" fmla="*/ 391275 h 462338"/>
                              <a:gd name="connsiteX246" fmla="*/ 751163 w 2014750"/>
                              <a:gd name="connsiteY246" fmla="*/ 408134 h 462338"/>
                              <a:gd name="connsiteX247" fmla="*/ 753354 w 2014750"/>
                              <a:gd name="connsiteY247" fmla="*/ 401562 h 462338"/>
                              <a:gd name="connsiteX248" fmla="*/ 750687 w 2014750"/>
                              <a:gd name="connsiteY248" fmla="*/ 395561 h 462338"/>
                              <a:gd name="connsiteX249" fmla="*/ 742305 w 2014750"/>
                              <a:gd name="connsiteY249" fmla="*/ 393752 h 462338"/>
                              <a:gd name="connsiteX250" fmla="*/ 735161 w 2014750"/>
                              <a:gd name="connsiteY250" fmla="*/ 393752 h 462338"/>
                              <a:gd name="connsiteX251" fmla="*/ 735161 w 2014750"/>
                              <a:gd name="connsiteY251" fmla="*/ 410325 h 462338"/>
                              <a:gd name="connsiteX252" fmla="*/ 743257 w 2014750"/>
                              <a:gd name="connsiteY252" fmla="*/ 410325 h 462338"/>
                              <a:gd name="connsiteX253" fmla="*/ 751163 w 2014750"/>
                              <a:gd name="connsiteY253" fmla="*/ 408420 h 462338"/>
                              <a:gd name="connsiteX254" fmla="*/ 774595 w 2014750"/>
                              <a:gd name="connsiteY254" fmla="*/ 419374 h 462338"/>
                              <a:gd name="connsiteX255" fmla="*/ 770404 w 2014750"/>
                              <a:gd name="connsiteY255" fmla="*/ 428899 h 462338"/>
                              <a:gd name="connsiteX256" fmla="*/ 762974 w 2014750"/>
                              <a:gd name="connsiteY256" fmla="*/ 428899 h 462338"/>
                              <a:gd name="connsiteX257" fmla="*/ 781167 w 2014750"/>
                              <a:gd name="connsiteY257" fmla="*/ 387370 h 462338"/>
                              <a:gd name="connsiteX258" fmla="*/ 788692 w 2014750"/>
                              <a:gd name="connsiteY258" fmla="*/ 387370 h 462338"/>
                              <a:gd name="connsiteX259" fmla="*/ 806884 w 2014750"/>
                              <a:gd name="connsiteY259" fmla="*/ 428804 h 462338"/>
                              <a:gd name="connsiteX260" fmla="*/ 799455 w 2014750"/>
                              <a:gd name="connsiteY260" fmla="*/ 428804 h 462338"/>
                              <a:gd name="connsiteX261" fmla="*/ 795264 w 2014750"/>
                              <a:gd name="connsiteY261" fmla="*/ 419279 h 462338"/>
                              <a:gd name="connsiteX262" fmla="*/ 792406 w 2014750"/>
                              <a:gd name="connsiteY262" fmla="*/ 412897 h 462338"/>
                              <a:gd name="connsiteX263" fmla="*/ 784882 w 2014750"/>
                              <a:gd name="connsiteY263" fmla="*/ 395847 h 462338"/>
                              <a:gd name="connsiteX264" fmla="*/ 777452 w 2014750"/>
                              <a:gd name="connsiteY264" fmla="*/ 412897 h 462338"/>
                              <a:gd name="connsiteX265" fmla="*/ 845651 w 2014750"/>
                              <a:gd name="connsiteY265" fmla="*/ 400895 h 462338"/>
                              <a:gd name="connsiteX266" fmla="*/ 836698 w 2014750"/>
                              <a:gd name="connsiteY266" fmla="*/ 413754 h 462338"/>
                              <a:gd name="connsiteX267" fmla="*/ 847556 w 2014750"/>
                              <a:gd name="connsiteY267" fmla="*/ 428804 h 462338"/>
                              <a:gd name="connsiteX268" fmla="*/ 838698 w 2014750"/>
                              <a:gd name="connsiteY268" fmla="*/ 428804 h 462338"/>
                              <a:gd name="connsiteX269" fmla="*/ 829173 w 2014750"/>
                              <a:gd name="connsiteY269" fmla="*/ 414897 h 462338"/>
                              <a:gd name="connsiteX270" fmla="*/ 819648 w 2014750"/>
                              <a:gd name="connsiteY270" fmla="*/ 414897 h 462338"/>
                              <a:gd name="connsiteX271" fmla="*/ 819648 w 2014750"/>
                              <a:gd name="connsiteY271" fmla="*/ 428804 h 462338"/>
                              <a:gd name="connsiteX272" fmla="*/ 812599 w 2014750"/>
                              <a:gd name="connsiteY272" fmla="*/ 428804 h 462338"/>
                              <a:gd name="connsiteX273" fmla="*/ 812599 w 2014750"/>
                              <a:gd name="connsiteY273" fmla="*/ 387370 h 462338"/>
                              <a:gd name="connsiteX274" fmla="*/ 828030 w 2014750"/>
                              <a:gd name="connsiteY274" fmla="*/ 387370 h 462338"/>
                              <a:gd name="connsiteX275" fmla="*/ 841555 w 2014750"/>
                              <a:gd name="connsiteY275" fmla="*/ 390608 h 462338"/>
                              <a:gd name="connsiteX276" fmla="*/ 845651 w 2014750"/>
                              <a:gd name="connsiteY276" fmla="*/ 401181 h 462338"/>
                              <a:gd name="connsiteX277" fmla="*/ 836126 w 2014750"/>
                              <a:gd name="connsiteY277" fmla="*/ 406706 h 462338"/>
                              <a:gd name="connsiteX278" fmla="*/ 838222 w 2014750"/>
                              <a:gd name="connsiteY278" fmla="*/ 400800 h 462338"/>
                              <a:gd name="connsiteX279" fmla="*/ 836031 w 2014750"/>
                              <a:gd name="connsiteY279" fmla="*/ 395276 h 462338"/>
                              <a:gd name="connsiteX280" fmla="*/ 828220 w 2014750"/>
                              <a:gd name="connsiteY280" fmla="*/ 393752 h 462338"/>
                              <a:gd name="connsiteX281" fmla="*/ 819362 w 2014750"/>
                              <a:gd name="connsiteY281" fmla="*/ 393752 h 462338"/>
                              <a:gd name="connsiteX282" fmla="*/ 819362 w 2014750"/>
                              <a:gd name="connsiteY282" fmla="*/ 408515 h 462338"/>
                              <a:gd name="connsiteX283" fmla="*/ 828030 w 2014750"/>
                              <a:gd name="connsiteY283" fmla="*/ 408515 h 462338"/>
                              <a:gd name="connsiteX284" fmla="*/ 836412 w 2014750"/>
                              <a:gd name="connsiteY284" fmla="*/ 406991 h 462338"/>
                              <a:gd name="connsiteX285" fmla="*/ 871083 w 2014750"/>
                              <a:gd name="connsiteY285" fmla="*/ 393847 h 462338"/>
                              <a:gd name="connsiteX286" fmla="*/ 871083 w 2014750"/>
                              <a:gd name="connsiteY286" fmla="*/ 428804 h 462338"/>
                              <a:gd name="connsiteX287" fmla="*/ 864130 w 2014750"/>
                              <a:gd name="connsiteY287" fmla="*/ 428804 h 462338"/>
                              <a:gd name="connsiteX288" fmla="*/ 864130 w 2014750"/>
                              <a:gd name="connsiteY288" fmla="*/ 394133 h 462338"/>
                              <a:gd name="connsiteX289" fmla="*/ 851557 w 2014750"/>
                              <a:gd name="connsiteY289" fmla="*/ 394133 h 462338"/>
                              <a:gd name="connsiteX290" fmla="*/ 851557 w 2014750"/>
                              <a:gd name="connsiteY290" fmla="*/ 387370 h 462338"/>
                              <a:gd name="connsiteX291" fmla="*/ 883656 w 2014750"/>
                              <a:gd name="connsiteY291" fmla="*/ 387370 h 462338"/>
                              <a:gd name="connsiteX292" fmla="*/ 883656 w 2014750"/>
                              <a:gd name="connsiteY292" fmla="*/ 393847 h 462338"/>
                              <a:gd name="connsiteX293" fmla="*/ 898229 w 2014750"/>
                              <a:gd name="connsiteY293" fmla="*/ 428804 h 462338"/>
                              <a:gd name="connsiteX294" fmla="*/ 891181 w 2014750"/>
                              <a:gd name="connsiteY294" fmla="*/ 428804 h 462338"/>
                              <a:gd name="connsiteX295" fmla="*/ 891181 w 2014750"/>
                              <a:gd name="connsiteY295" fmla="*/ 387370 h 462338"/>
                              <a:gd name="connsiteX296" fmla="*/ 902134 w 2014750"/>
                              <a:gd name="connsiteY296" fmla="*/ 387370 h 462338"/>
                              <a:gd name="connsiteX297" fmla="*/ 914612 w 2014750"/>
                              <a:gd name="connsiteY297" fmla="*/ 413373 h 462338"/>
                              <a:gd name="connsiteX298" fmla="*/ 927376 w 2014750"/>
                              <a:gd name="connsiteY298" fmla="*/ 387370 h 462338"/>
                              <a:gd name="connsiteX299" fmla="*/ 938234 w 2014750"/>
                              <a:gd name="connsiteY299" fmla="*/ 387370 h 462338"/>
                              <a:gd name="connsiteX300" fmla="*/ 938234 w 2014750"/>
                              <a:gd name="connsiteY300" fmla="*/ 428804 h 462338"/>
                              <a:gd name="connsiteX301" fmla="*/ 931281 w 2014750"/>
                              <a:gd name="connsiteY301" fmla="*/ 428804 h 462338"/>
                              <a:gd name="connsiteX302" fmla="*/ 931281 w 2014750"/>
                              <a:gd name="connsiteY302" fmla="*/ 396895 h 462338"/>
                              <a:gd name="connsiteX303" fmla="*/ 916708 w 2014750"/>
                              <a:gd name="connsiteY303" fmla="*/ 425470 h 462338"/>
                              <a:gd name="connsiteX304" fmla="*/ 912802 w 2014750"/>
                              <a:gd name="connsiteY304" fmla="*/ 425470 h 462338"/>
                              <a:gd name="connsiteX305" fmla="*/ 898420 w 2014750"/>
                              <a:gd name="connsiteY305" fmla="*/ 396895 h 462338"/>
                              <a:gd name="connsiteX306" fmla="*/ 978811 w 2014750"/>
                              <a:gd name="connsiteY306" fmla="*/ 387370 h 462338"/>
                              <a:gd name="connsiteX307" fmla="*/ 978811 w 2014750"/>
                              <a:gd name="connsiteY307" fmla="*/ 393942 h 462338"/>
                              <a:gd name="connsiteX308" fmla="*/ 956713 w 2014750"/>
                              <a:gd name="connsiteY308" fmla="*/ 393942 h 462338"/>
                              <a:gd name="connsiteX309" fmla="*/ 956713 w 2014750"/>
                              <a:gd name="connsiteY309" fmla="*/ 404991 h 462338"/>
                              <a:gd name="connsiteX310" fmla="*/ 976525 w 2014750"/>
                              <a:gd name="connsiteY310" fmla="*/ 404991 h 462338"/>
                              <a:gd name="connsiteX311" fmla="*/ 976525 w 2014750"/>
                              <a:gd name="connsiteY311" fmla="*/ 411182 h 462338"/>
                              <a:gd name="connsiteX312" fmla="*/ 956713 w 2014750"/>
                              <a:gd name="connsiteY312" fmla="*/ 411182 h 462338"/>
                              <a:gd name="connsiteX313" fmla="*/ 956713 w 2014750"/>
                              <a:gd name="connsiteY313" fmla="*/ 422231 h 462338"/>
                              <a:gd name="connsiteX314" fmla="*/ 979477 w 2014750"/>
                              <a:gd name="connsiteY314" fmla="*/ 422231 h 462338"/>
                              <a:gd name="connsiteX315" fmla="*/ 979477 w 2014750"/>
                              <a:gd name="connsiteY315" fmla="*/ 428804 h 462338"/>
                              <a:gd name="connsiteX316" fmla="*/ 949759 w 2014750"/>
                              <a:gd name="connsiteY316" fmla="*/ 428804 h 462338"/>
                              <a:gd name="connsiteX317" fmla="*/ 949759 w 2014750"/>
                              <a:gd name="connsiteY317" fmla="*/ 387370 h 462338"/>
                              <a:gd name="connsiteX318" fmla="*/ 1019482 w 2014750"/>
                              <a:gd name="connsiteY318" fmla="*/ 387370 h 462338"/>
                              <a:gd name="connsiteX319" fmla="*/ 1026436 w 2014750"/>
                              <a:gd name="connsiteY319" fmla="*/ 387370 h 462338"/>
                              <a:gd name="connsiteX320" fmla="*/ 1026436 w 2014750"/>
                              <a:gd name="connsiteY320" fmla="*/ 428804 h 462338"/>
                              <a:gd name="connsiteX321" fmla="*/ 1018911 w 2014750"/>
                              <a:gd name="connsiteY321" fmla="*/ 428804 h 462338"/>
                              <a:gd name="connsiteX322" fmla="*/ 995479 w 2014750"/>
                              <a:gd name="connsiteY322" fmla="*/ 398609 h 462338"/>
                              <a:gd name="connsiteX323" fmla="*/ 995479 w 2014750"/>
                              <a:gd name="connsiteY323" fmla="*/ 428804 h 462338"/>
                              <a:gd name="connsiteX324" fmla="*/ 988431 w 2014750"/>
                              <a:gd name="connsiteY324" fmla="*/ 428804 h 462338"/>
                              <a:gd name="connsiteX325" fmla="*/ 988431 w 2014750"/>
                              <a:gd name="connsiteY325" fmla="*/ 387370 h 462338"/>
                              <a:gd name="connsiteX326" fmla="*/ 995479 w 2014750"/>
                              <a:gd name="connsiteY326" fmla="*/ 387370 h 462338"/>
                              <a:gd name="connsiteX327" fmla="*/ 1019482 w 2014750"/>
                              <a:gd name="connsiteY327" fmla="*/ 418326 h 462338"/>
                              <a:gd name="connsiteX328" fmla="*/ 1053582 w 2014750"/>
                              <a:gd name="connsiteY328" fmla="*/ 393847 h 462338"/>
                              <a:gd name="connsiteX329" fmla="*/ 1053582 w 2014750"/>
                              <a:gd name="connsiteY329" fmla="*/ 428804 h 462338"/>
                              <a:gd name="connsiteX330" fmla="*/ 1046629 w 2014750"/>
                              <a:gd name="connsiteY330" fmla="*/ 428804 h 462338"/>
                              <a:gd name="connsiteX331" fmla="*/ 1046629 w 2014750"/>
                              <a:gd name="connsiteY331" fmla="*/ 394133 h 462338"/>
                              <a:gd name="connsiteX332" fmla="*/ 1034056 w 2014750"/>
                              <a:gd name="connsiteY332" fmla="*/ 394133 h 462338"/>
                              <a:gd name="connsiteX333" fmla="*/ 1034056 w 2014750"/>
                              <a:gd name="connsiteY333" fmla="*/ 387370 h 462338"/>
                              <a:gd name="connsiteX334" fmla="*/ 1066155 w 2014750"/>
                              <a:gd name="connsiteY334" fmla="*/ 387370 h 462338"/>
                              <a:gd name="connsiteX335" fmla="*/ 1066155 w 2014750"/>
                              <a:gd name="connsiteY335" fmla="*/ 393847 h 462338"/>
                              <a:gd name="connsiteX336" fmla="*/ 1124543 w 2014750"/>
                              <a:gd name="connsiteY336" fmla="*/ 423089 h 462338"/>
                              <a:gd name="connsiteX337" fmla="*/ 1093587 w 2014750"/>
                              <a:gd name="connsiteY337" fmla="*/ 423089 h 462338"/>
                              <a:gd name="connsiteX338" fmla="*/ 1087300 w 2014750"/>
                              <a:gd name="connsiteY338" fmla="*/ 407849 h 462338"/>
                              <a:gd name="connsiteX339" fmla="*/ 1093587 w 2014750"/>
                              <a:gd name="connsiteY339" fmla="*/ 392513 h 462338"/>
                              <a:gd name="connsiteX340" fmla="*/ 1124543 w 2014750"/>
                              <a:gd name="connsiteY340" fmla="*/ 392513 h 462338"/>
                              <a:gd name="connsiteX341" fmla="*/ 1130830 w 2014750"/>
                              <a:gd name="connsiteY341" fmla="*/ 407849 h 462338"/>
                              <a:gd name="connsiteX342" fmla="*/ 1124543 w 2014750"/>
                              <a:gd name="connsiteY342" fmla="*/ 423374 h 462338"/>
                              <a:gd name="connsiteX343" fmla="*/ 1119495 w 2014750"/>
                              <a:gd name="connsiteY343" fmla="*/ 397181 h 462338"/>
                              <a:gd name="connsiteX344" fmla="*/ 1098883 w 2014750"/>
                              <a:gd name="connsiteY344" fmla="*/ 396929 h 462338"/>
                              <a:gd name="connsiteX345" fmla="*/ 1098635 w 2014750"/>
                              <a:gd name="connsiteY345" fmla="*/ 397181 h 462338"/>
                              <a:gd name="connsiteX346" fmla="*/ 1094444 w 2014750"/>
                              <a:gd name="connsiteY346" fmla="*/ 407849 h 462338"/>
                              <a:gd name="connsiteX347" fmla="*/ 1098635 w 2014750"/>
                              <a:gd name="connsiteY347" fmla="*/ 418421 h 462338"/>
                              <a:gd name="connsiteX348" fmla="*/ 1119247 w 2014750"/>
                              <a:gd name="connsiteY348" fmla="*/ 418673 h 462338"/>
                              <a:gd name="connsiteX349" fmla="*/ 1119495 w 2014750"/>
                              <a:gd name="connsiteY349" fmla="*/ 418421 h 462338"/>
                              <a:gd name="connsiteX350" fmla="*/ 1123686 w 2014750"/>
                              <a:gd name="connsiteY350" fmla="*/ 407849 h 462338"/>
                              <a:gd name="connsiteX351" fmla="*/ 1119495 w 2014750"/>
                              <a:gd name="connsiteY351" fmla="*/ 397466 h 462338"/>
                              <a:gd name="connsiteX352" fmla="*/ 1146641 w 2014750"/>
                              <a:gd name="connsiteY352" fmla="*/ 393942 h 462338"/>
                              <a:gd name="connsiteX353" fmla="*/ 1146641 w 2014750"/>
                              <a:gd name="connsiteY353" fmla="*/ 405277 h 462338"/>
                              <a:gd name="connsiteX354" fmla="*/ 1165024 w 2014750"/>
                              <a:gd name="connsiteY354" fmla="*/ 405277 h 462338"/>
                              <a:gd name="connsiteX355" fmla="*/ 1165024 w 2014750"/>
                              <a:gd name="connsiteY355" fmla="*/ 411754 h 462338"/>
                              <a:gd name="connsiteX356" fmla="*/ 1146641 w 2014750"/>
                              <a:gd name="connsiteY356" fmla="*/ 411754 h 462338"/>
                              <a:gd name="connsiteX357" fmla="*/ 1146641 w 2014750"/>
                              <a:gd name="connsiteY357" fmla="*/ 428804 h 462338"/>
                              <a:gd name="connsiteX358" fmla="*/ 1139688 w 2014750"/>
                              <a:gd name="connsiteY358" fmla="*/ 428804 h 462338"/>
                              <a:gd name="connsiteX359" fmla="*/ 1139688 w 2014750"/>
                              <a:gd name="connsiteY359" fmla="*/ 387370 h 462338"/>
                              <a:gd name="connsiteX360" fmla="*/ 1167310 w 2014750"/>
                              <a:gd name="connsiteY360" fmla="*/ 387370 h 462338"/>
                              <a:gd name="connsiteX361" fmla="*/ 1167310 w 2014750"/>
                              <a:gd name="connsiteY361" fmla="*/ 393942 h 462338"/>
                              <a:gd name="connsiteX362" fmla="*/ 1210554 w 2014750"/>
                              <a:gd name="connsiteY362" fmla="*/ 422517 h 462338"/>
                              <a:gd name="connsiteX363" fmla="*/ 1216745 w 2014750"/>
                              <a:gd name="connsiteY363" fmla="*/ 421374 h 462338"/>
                              <a:gd name="connsiteX364" fmla="*/ 1222174 w 2014750"/>
                              <a:gd name="connsiteY364" fmla="*/ 417469 h 462338"/>
                              <a:gd name="connsiteX365" fmla="*/ 1226746 w 2014750"/>
                              <a:gd name="connsiteY365" fmla="*/ 422136 h 462338"/>
                              <a:gd name="connsiteX366" fmla="*/ 1210744 w 2014750"/>
                              <a:gd name="connsiteY366" fmla="*/ 429375 h 462338"/>
                              <a:gd name="connsiteX367" fmla="*/ 1195219 w 2014750"/>
                              <a:gd name="connsiteY367" fmla="*/ 423374 h 462338"/>
                              <a:gd name="connsiteX368" fmla="*/ 1189027 w 2014750"/>
                              <a:gd name="connsiteY368" fmla="*/ 408039 h 462338"/>
                              <a:gd name="connsiteX369" fmla="*/ 1195314 w 2014750"/>
                              <a:gd name="connsiteY369" fmla="*/ 392704 h 462338"/>
                              <a:gd name="connsiteX370" fmla="*/ 1211221 w 2014750"/>
                              <a:gd name="connsiteY370" fmla="*/ 386513 h 462338"/>
                              <a:gd name="connsiteX371" fmla="*/ 1227318 w 2014750"/>
                              <a:gd name="connsiteY371" fmla="*/ 393561 h 462338"/>
                              <a:gd name="connsiteX372" fmla="*/ 1222841 w 2014750"/>
                              <a:gd name="connsiteY372" fmla="*/ 398419 h 462338"/>
                              <a:gd name="connsiteX373" fmla="*/ 1217317 w 2014750"/>
                              <a:gd name="connsiteY373" fmla="*/ 394514 h 462338"/>
                              <a:gd name="connsiteX374" fmla="*/ 1211030 w 2014750"/>
                              <a:gd name="connsiteY374" fmla="*/ 393371 h 462338"/>
                              <a:gd name="connsiteX375" fmla="*/ 1200553 w 2014750"/>
                              <a:gd name="connsiteY375" fmla="*/ 397466 h 462338"/>
                              <a:gd name="connsiteX376" fmla="*/ 1196266 w 2014750"/>
                              <a:gd name="connsiteY376" fmla="*/ 407753 h 462338"/>
                              <a:gd name="connsiteX377" fmla="*/ 1200553 w 2014750"/>
                              <a:gd name="connsiteY377" fmla="*/ 418326 h 462338"/>
                              <a:gd name="connsiteX378" fmla="*/ 1210554 w 2014750"/>
                              <a:gd name="connsiteY378" fmla="*/ 422708 h 462338"/>
                              <a:gd name="connsiteX379" fmla="*/ 1269895 w 2014750"/>
                              <a:gd name="connsiteY379" fmla="*/ 423184 h 462338"/>
                              <a:gd name="connsiteX380" fmla="*/ 1238843 w 2014750"/>
                              <a:gd name="connsiteY380" fmla="*/ 423184 h 462338"/>
                              <a:gd name="connsiteX381" fmla="*/ 1232557 w 2014750"/>
                              <a:gd name="connsiteY381" fmla="*/ 407944 h 462338"/>
                              <a:gd name="connsiteX382" fmla="*/ 1238843 w 2014750"/>
                              <a:gd name="connsiteY382" fmla="*/ 392609 h 462338"/>
                              <a:gd name="connsiteX383" fmla="*/ 1269895 w 2014750"/>
                              <a:gd name="connsiteY383" fmla="*/ 392609 h 462338"/>
                              <a:gd name="connsiteX384" fmla="*/ 1276181 w 2014750"/>
                              <a:gd name="connsiteY384" fmla="*/ 407944 h 462338"/>
                              <a:gd name="connsiteX385" fmla="*/ 1269895 w 2014750"/>
                              <a:gd name="connsiteY385" fmla="*/ 423374 h 462338"/>
                              <a:gd name="connsiteX386" fmla="*/ 1264751 w 2014750"/>
                              <a:gd name="connsiteY386" fmla="*/ 397276 h 462338"/>
                              <a:gd name="connsiteX387" fmla="*/ 1254369 w 2014750"/>
                              <a:gd name="connsiteY387" fmla="*/ 392894 h 462338"/>
                              <a:gd name="connsiteX388" fmla="*/ 1243987 w 2014750"/>
                              <a:gd name="connsiteY388" fmla="*/ 397276 h 462338"/>
                              <a:gd name="connsiteX389" fmla="*/ 1239700 w 2014750"/>
                              <a:gd name="connsiteY389" fmla="*/ 407944 h 462338"/>
                              <a:gd name="connsiteX390" fmla="*/ 1243987 w 2014750"/>
                              <a:gd name="connsiteY390" fmla="*/ 418517 h 462338"/>
                              <a:gd name="connsiteX391" fmla="*/ 1254369 w 2014750"/>
                              <a:gd name="connsiteY391" fmla="*/ 422898 h 462338"/>
                              <a:gd name="connsiteX392" fmla="*/ 1264751 w 2014750"/>
                              <a:gd name="connsiteY392" fmla="*/ 418517 h 462338"/>
                              <a:gd name="connsiteX393" fmla="*/ 1268942 w 2014750"/>
                              <a:gd name="connsiteY393" fmla="*/ 407944 h 462338"/>
                              <a:gd name="connsiteX394" fmla="*/ 1264751 w 2014750"/>
                              <a:gd name="connsiteY394" fmla="*/ 397466 h 462338"/>
                              <a:gd name="connsiteX395" fmla="*/ 1291993 w 2014750"/>
                              <a:gd name="connsiteY395" fmla="*/ 428899 h 462338"/>
                              <a:gd name="connsiteX396" fmla="*/ 1284944 w 2014750"/>
                              <a:gd name="connsiteY396" fmla="*/ 428899 h 462338"/>
                              <a:gd name="connsiteX397" fmla="*/ 1284944 w 2014750"/>
                              <a:gd name="connsiteY397" fmla="*/ 387370 h 462338"/>
                              <a:gd name="connsiteX398" fmla="*/ 1295898 w 2014750"/>
                              <a:gd name="connsiteY398" fmla="*/ 387370 h 462338"/>
                              <a:gd name="connsiteX399" fmla="*/ 1308376 w 2014750"/>
                              <a:gd name="connsiteY399" fmla="*/ 413373 h 462338"/>
                              <a:gd name="connsiteX400" fmla="*/ 1320853 w 2014750"/>
                              <a:gd name="connsiteY400" fmla="*/ 387370 h 462338"/>
                              <a:gd name="connsiteX401" fmla="*/ 1331712 w 2014750"/>
                              <a:gd name="connsiteY401" fmla="*/ 387370 h 462338"/>
                              <a:gd name="connsiteX402" fmla="*/ 1331712 w 2014750"/>
                              <a:gd name="connsiteY402" fmla="*/ 428804 h 462338"/>
                              <a:gd name="connsiteX403" fmla="*/ 1324663 w 2014750"/>
                              <a:gd name="connsiteY403" fmla="*/ 428804 h 462338"/>
                              <a:gd name="connsiteX404" fmla="*/ 1324663 w 2014750"/>
                              <a:gd name="connsiteY404" fmla="*/ 396895 h 462338"/>
                              <a:gd name="connsiteX405" fmla="*/ 1310281 w 2014750"/>
                              <a:gd name="connsiteY405" fmla="*/ 425470 h 462338"/>
                              <a:gd name="connsiteX406" fmla="*/ 1306375 w 2014750"/>
                              <a:gd name="connsiteY406" fmla="*/ 425470 h 462338"/>
                              <a:gd name="connsiteX407" fmla="*/ 1291993 w 2014750"/>
                              <a:gd name="connsiteY407" fmla="*/ 396895 h 462338"/>
                              <a:gd name="connsiteX408" fmla="*/ 1371145 w 2014750"/>
                              <a:gd name="connsiteY408" fmla="*/ 390799 h 462338"/>
                              <a:gd name="connsiteX409" fmla="*/ 1375432 w 2014750"/>
                              <a:gd name="connsiteY409" fmla="*/ 401943 h 462338"/>
                              <a:gd name="connsiteX410" fmla="*/ 1371050 w 2014750"/>
                              <a:gd name="connsiteY410" fmla="*/ 412992 h 462338"/>
                              <a:gd name="connsiteX411" fmla="*/ 1357525 w 2014750"/>
                              <a:gd name="connsiteY411" fmla="*/ 416516 h 462338"/>
                              <a:gd name="connsiteX412" fmla="*/ 1350190 w 2014750"/>
                              <a:gd name="connsiteY412" fmla="*/ 416516 h 462338"/>
                              <a:gd name="connsiteX413" fmla="*/ 1350190 w 2014750"/>
                              <a:gd name="connsiteY413" fmla="*/ 428613 h 462338"/>
                              <a:gd name="connsiteX414" fmla="*/ 1343142 w 2014750"/>
                              <a:gd name="connsiteY414" fmla="*/ 428613 h 462338"/>
                              <a:gd name="connsiteX415" fmla="*/ 1343142 w 2014750"/>
                              <a:gd name="connsiteY415" fmla="*/ 387370 h 462338"/>
                              <a:gd name="connsiteX416" fmla="*/ 1357429 w 2014750"/>
                              <a:gd name="connsiteY416" fmla="*/ 387370 h 462338"/>
                              <a:gd name="connsiteX417" fmla="*/ 1371145 w 2014750"/>
                              <a:gd name="connsiteY417" fmla="*/ 391275 h 462338"/>
                              <a:gd name="connsiteX418" fmla="*/ 1366192 w 2014750"/>
                              <a:gd name="connsiteY418" fmla="*/ 407944 h 462338"/>
                              <a:gd name="connsiteX419" fmla="*/ 1368288 w 2014750"/>
                              <a:gd name="connsiteY419" fmla="*/ 401372 h 462338"/>
                              <a:gd name="connsiteX420" fmla="*/ 1365621 w 2014750"/>
                              <a:gd name="connsiteY420" fmla="*/ 395371 h 462338"/>
                              <a:gd name="connsiteX421" fmla="*/ 1357239 w 2014750"/>
                              <a:gd name="connsiteY421" fmla="*/ 393561 h 462338"/>
                              <a:gd name="connsiteX422" fmla="*/ 1350190 w 2014750"/>
                              <a:gd name="connsiteY422" fmla="*/ 393561 h 462338"/>
                              <a:gd name="connsiteX423" fmla="*/ 1350190 w 2014750"/>
                              <a:gd name="connsiteY423" fmla="*/ 410135 h 462338"/>
                              <a:gd name="connsiteX424" fmla="*/ 1358287 w 2014750"/>
                              <a:gd name="connsiteY424" fmla="*/ 410135 h 462338"/>
                              <a:gd name="connsiteX425" fmla="*/ 1366192 w 2014750"/>
                              <a:gd name="connsiteY425" fmla="*/ 408420 h 462338"/>
                              <a:gd name="connsiteX426" fmla="*/ 1392958 w 2014750"/>
                              <a:gd name="connsiteY426" fmla="*/ 419564 h 462338"/>
                              <a:gd name="connsiteX427" fmla="*/ 1407902 w 2014750"/>
                              <a:gd name="connsiteY427" fmla="*/ 420051 h 462338"/>
                              <a:gd name="connsiteX428" fmla="*/ 1408388 w 2014750"/>
                              <a:gd name="connsiteY428" fmla="*/ 419564 h 462338"/>
                              <a:gd name="connsiteX429" fmla="*/ 1411246 w 2014750"/>
                              <a:gd name="connsiteY429" fmla="*/ 410611 h 462338"/>
                              <a:gd name="connsiteX430" fmla="*/ 1411246 w 2014750"/>
                              <a:gd name="connsiteY430" fmla="*/ 387370 h 462338"/>
                              <a:gd name="connsiteX431" fmla="*/ 1418199 w 2014750"/>
                              <a:gd name="connsiteY431" fmla="*/ 387370 h 462338"/>
                              <a:gd name="connsiteX432" fmla="*/ 1418199 w 2014750"/>
                              <a:gd name="connsiteY432" fmla="*/ 410611 h 462338"/>
                              <a:gd name="connsiteX433" fmla="*/ 1413246 w 2014750"/>
                              <a:gd name="connsiteY433" fmla="*/ 424422 h 462338"/>
                              <a:gd name="connsiteX434" fmla="*/ 1388100 w 2014750"/>
                              <a:gd name="connsiteY434" fmla="*/ 424422 h 462338"/>
                              <a:gd name="connsiteX435" fmla="*/ 1383147 w 2014750"/>
                              <a:gd name="connsiteY435" fmla="*/ 410611 h 462338"/>
                              <a:gd name="connsiteX436" fmla="*/ 1383147 w 2014750"/>
                              <a:gd name="connsiteY436" fmla="*/ 387370 h 462338"/>
                              <a:gd name="connsiteX437" fmla="*/ 1390100 w 2014750"/>
                              <a:gd name="connsiteY437" fmla="*/ 387370 h 462338"/>
                              <a:gd name="connsiteX438" fmla="*/ 1390100 w 2014750"/>
                              <a:gd name="connsiteY438" fmla="*/ 410325 h 462338"/>
                              <a:gd name="connsiteX439" fmla="*/ 1392958 w 2014750"/>
                              <a:gd name="connsiteY439" fmla="*/ 419564 h 462338"/>
                              <a:gd name="connsiteX440" fmla="*/ 1444774 w 2014750"/>
                              <a:gd name="connsiteY440" fmla="*/ 394133 h 462338"/>
                              <a:gd name="connsiteX441" fmla="*/ 1444774 w 2014750"/>
                              <a:gd name="connsiteY441" fmla="*/ 429089 h 462338"/>
                              <a:gd name="connsiteX442" fmla="*/ 1437820 w 2014750"/>
                              <a:gd name="connsiteY442" fmla="*/ 429089 h 462338"/>
                              <a:gd name="connsiteX443" fmla="*/ 1437820 w 2014750"/>
                              <a:gd name="connsiteY443" fmla="*/ 394133 h 462338"/>
                              <a:gd name="connsiteX444" fmla="*/ 1425247 w 2014750"/>
                              <a:gd name="connsiteY444" fmla="*/ 394133 h 462338"/>
                              <a:gd name="connsiteX445" fmla="*/ 1425247 w 2014750"/>
                              <a:gd name="connsiteY445" fmla="*/ 387370 h 462338"/>
                              <a:gd name="connsiteX446" fmla="*/ 1457347 w 2014750"/>
                              <a:gd name="connsiteY446" fmla="*/ 387370 h 462338"/>
                              <a:gd name="connsiteX447" fmla="*/ 1457347 w 2014750"/>
                              <a:gd name="connsiteY447" fmla="*/ 393847 h 462338"/>
                              <a:gd name="connsiteX448" fmla="*/ 1494018 w 2014750"/>
                              <a:gd name="connsiteY448" fmla="*/ 387656 h 462338"/>
                              <a:gd name="connsiteX449" fmla="*/ 1494018 w 2014750"/>
                              <a:gd name="connsiteY449" fmla="*/ 394228 h 462338"/>
                              <a:gd name="connsiteX450" fmla="*/ 1471920 w 2014750"/>
                              <a:gd name="connsiteY450" fmla="*/ 394228 h 462338"/>
                              <a:gd name="connsiteX451" fmla="*/ 1471920 w 2014750"/>
                              <a:gd name="connsiteY451" fmla="*/ 405277 h 462338"/>
                              <a:gd name="connsiteX452" fmla="*/ 1491732 w 2014750"/>
                              <a:gd name="connsiteY452" fmla="*/ 405277 h 462338"/>
                              <a:gd name="connsiteX453" fmla="*/ 1491732 w 2014750"/>
                              <a:gd name="connsiteY453" fmla="*/ 411468 h 462338"/>
                              <a:gd name="connsiteX454" fmla="*/ 1471920 w 2014750"/>
                              <a:gd name="connsiteY454" fmla="*/ 411468 h 462338"/>
                              <a:gd name="connsiteX455" fmla="*/ 1471920 w 2014750"/>
                              <a:gd name="connsiteY455" fmla="*/ 422517 h 462338"/>
                              <a:gd name="connsiteX456" fmla="*/ 1494685 w 2014750"/>
                              <a:gd name="connsiteY456" fmla="*/ 422517 h 462338"/>
                              <a:gd name="connsiteX457" fmla="*/ 1494685 w 2014750"/>
                              <a:gd name="connsiteY457" fmla="*/ 429089 h 462338"/>
                              <a:gd name="connsiteX458" fmla="*/ 1464871 w 2014750"/>
                              <a:gd name="connsiteY458" fmla="*/ 429089 h 462338"/>
                              <a:gd name="connsiteX459" fmla="*/ 1464871 w 2014750"/>
                              <a:gd name="connsiteY459" fmla="*/ 387370 h 462338"/>
                              <a:gd name="connsiteX460" fmla="*/ 1536690 w 2014750"/>
                              <a:gd name="connsiteY460" fmla="*/ 401181 h 462338"/>
                              <a:gd name="connsiteX461" fmla="*/ 1527736 w 2014750"/>
                              <a:gd name="connsiteY461" fmla="*/ 414040 h 462338"/>
                              <a:gd name="connsiteX462" fmla="*/ 1538595 w 2014750"/>
                              <a:gd name="connsiteY462" fmla="*/ 429089 h 462338"/>
                              <a:gd name="connsiteX463" fmla="*/ 1529641 w 2014750"/>
                              <a:gd name="connsiteY463" fmla="*/ 429089 h 462338"/>
                              <a:gd name="connsiteX464" fmla="*/ 1520116 w 2014750"/>
                              <a:gd name="connsiteY464" fmla="*/ 415183 h 462338"/>
                              <a:gd name="connsiteX465" fmla="*/ 1510591 w 2014750"/>
                              <a:gd name="connsiteY465" fmla="*/ 415183 h 462338"/>
                              <a:gd name="connsiteX466" fmla="*/ 1510591 w 2014750"/>
                              <a:gd name="connsiteY466" fmla="*/ 429089 h 462338"/>
                              <a:gd name="connsiteX467" fmla="*/ 1503638 w 2014750"/>
                              <a:gd name="connsiteY467" fmla="*/ 429089 h 462338"/>
                              <a:gd name="connsiteX468" fmla="*/ 1503638 w 2014750"/>
                              <a:gd name="connsiteY468" fmla="*/ 387370 h 462338"/>
                              <a:gd name="connsiteX469" fmla="*/ 1519069 w 2014750"/>
                              <a:gd name="connsiteY469" fmla="*/ 387370 h 462338"/>
                              <a:gd name="connsiteX470" fmla="*/ 1532594 w 2014750"/>
                              <a:gd name="connsiteY470" fmla="*/ 390608 h 462338"/>
                              <a:gd name="connsiteX471" fmla="*/ 1536690 w 2014750"/>
                              <a:gd name="connsiteY471" fmla="*/ 401181 h 462338"/>
                              <a:gd name="connsiteX472" fmla="*/ 1527165 w 2014750"/>
                              <a:gd name="connsiteY472" fmla="*/ 406991 h 462338"/>
                              <a:gd name="connsiteX473" fmla="*/ 1529356 w 2014750"/>
                              <a:gd name="connsiteY473" fmla="*/ 401086 h 462338"/>
                              <a:gd name="connsiteX474" fmla="*/ 1527165 w 2014750"/>
                              <a:gd name="connsiteY474" fmla="*/ 395561 h 462338"/>
                              <a:gd name="connsiteX475" fmla="*/ 1519354 w 2014750"/>
                              <a:gd name="connsiteY475" fmla="*/ 394037 h 462338"/>
                              <a:gd name="connsiteX476" fmla="*/ 1510401 w 2014750"/>
                              <a:gd name="connsiteY476" fmla="*/ 394037 h 462338"/>
                              <a:gd name="connsiteX477" fmla="*/ 1510401 w 2014750"/>
                              <a:gd name="connsiteY477" fmla="*/ 408801 h 462338"/>
                              <a:gd name="connsiteX478" fmla="*/ 1519164 w 2014750"/>
                              <a:gd name="connsiteY478" fmla="*/ 408801 h 462338"/>
                              <a:gd name="connsiteX479" fmla="*/ 1527355 w 2014750"/>
                              <a:gd name="connsiteY479" fmla="*/ 406991 h 462338"/>
                              <a:gd name="connsiteX480" fmla="*/ 1574790 w 2014750"/>
                              <a:gd name="connsiteY480" fmla="*/ 393180 h 462338"/>
                              <a:gd name="connsiteX481" fmla="*/ 1569837 w 2014750"/>
                              <a:gd name="connsiteY481" fmla="*/ 394418 h 462338"/>
                              <a:gd name="connsiteX482" fmla="*/ 1567837 w 2014750"/>
                              <a:gd name="connsiteY482" fmla="*/ 398133 h 462338"/>
                              <a:gd name="connsiteX483" fmla="*/ 1569837 w 2014750"/>
                              <a:gd name="connsiteY483" fmla="*/ 402038 h 462338"/>
                              <a:gd name="connsiteX484" fmla="*/ 1578124 w 2014750"/>
                              <a:gd name="connsiteY484" fmla="*/ 404896 h 462338"/>
                              <a:gd name="connsiteX485" fmla="*/ 1587649 w 2014750"/>
                              <a:gd name="connsiteY485" fmla="*/ 409182 h 462338"/>
                              <a:gd name="connsiteX486" fmla="*/ 1590887 w 2014750"/>
                              <a:gd name="connsiteY486" fmla="*/ 417374 h 462338"/>
                              <a:gd name="connsiteX487" fmla="*/ 1586791 w 2014750"/>
                              <a:gd name="connsiteY487" fmla="*/ 426232 h 462338"/>
                              <a:gd name="connsiteX488" fmla="*/ 1576028 w 2014750"/>
                              <a:gd name="connsiteY488" fmla="*/ 429566 h 462338"/>
                              <a:gd name="connsiteX489" fmla="*/ 1558788 w 2014750"/>
                              <a:gd name="connsiteY489" fmla="*/ 422898 h 462338"/>
                              <a:gd name="connsiteX490" fmla="*/ 1563169 w 2014750"/>
                              <a:gd name="connsiteY490" fmla="*/ 417564 h 462338"/>
                              <a:gd name="connsiteX491" fmla="*/ 1576219 w 2014750"/>
                              <a:gd name="connsiteY491" fmla="*/ 423089 h 462338"/>
                              <a:gd name="connsiteX492" fmla="*/ 1581553 w 2014750"/>
                              <a:gd name="connsiteY492" fmla="*/ 421565 h 462338"/>
                              <a:gd name="connsiteX493" fmla="*/ 1583553 w 2014750"/>
                              <a:gd name="connsiteY493" fmla="*/ 417755 h 462338"/>
                              <a:gd name="connsiteX494" fmla="*/ 1581743 w 2014750"/>
                              <a:gd name="connsiteY494" fmla="*/ 414040 h 462338"/>
                              <a:gd name="connsiteX495" fmla="*/ 1575266 w 2014750"/>
                              <a:gd name="connsiteY495" fmla="*/ 411563 h 462338"/>
                              <a:gd name="connsiteX496" fmla="*/ 1568408 w 2014750"/>
                              <a:gd name="connsiteY496" fmla="*/ 409563 h 462338"/>
                              <a:gd name="connsiteX497" fmla="*/ 1564122 w 2014750"/>
                              <a:gd name="connsiteY497" fmla="*/ 407182 h 462338"/>
                              <a:gd name="connsiteX498" fmla="*/ 1560502 w 2014750"/>
                              <a:gd name="connsiteY498" fmla="*/ 398609 h 462338"/>
                              <a:gd name="connsiteX499" fmla="*/ 1564693 w 2014750"/>
                              <a:gd name="connsiteY499" fmla="*/ 389846 h 462338"/>
                              <a:gd name="connsiteX500" fmla="*/ 1574980 w 2014750"/>
                              <a:gd name="connsiteY500" fmla="*/ 386703 h 462338"/>
                              <a:gd name="connsiteX501" fmla="*/ 1582886 w 2014750"/>
                              <a:gd name="connsiteY501" fmla="*/ 388037 h 462338"/>
                              <a:gd name="connsiteX502" fmla="*/ 1589649 w 2014750"/>
                              <a:gd name="connsiteY502" fmla="*/ 391656 h 462338"/>
                              <a:gd name="connsiteX503" fmla="*/ 1585934 w 2014750"/>
                              <a:gd name="connsiteY503" fmla="*/ 396895 h 462338"/>
                              <a:gd name="connsiteX504" fmla="*/ 1580886 w 2014750"/>
                              <a:gd name="connsiteY504" fmla="*/ 394228 h 462338"/>
                              <a:gd name="connsiteX505" fmla="*/ 1575457 w 2014750"/>
                              <a:gd name="connsiteY505" fmla="*/ 393180 h 462338"/>
                              <a:gd name="connsiteX506" fmla="*/ 1618510 w 2014750"/>
                              <a:gd name="connsiteY506" fmla="*/ 422708 h 462338"/>
                              <a:gd name="connsiteX507" fmla="*/ 1624701 w 2014750"/>
                              <a:gd name="connsiteY507" fmla="*/ 421565 h 462338"/>
                              <a:gd name="connsiteX508" fmla="*/ 1630130 w 2014750"/>
                              <a:gd name="connsiteY508" fmla="*/ 417659 h 462338"/>
                              <a:gd name="connsiteX509" fmla="*/ 1634702 w 2014750"/>
                              <a:gd name="connsiteY509" fmla="*/ 422327 h 462338"/>
                              <a:gd name="connsiteX510" fmla="*/ 1618700 w 2014750"/>
                              <a:gd name="connsiteY510" fmla="*/ 429566 h 462338"/>
                              <a:gd name="connsiteX511" fmla="*/ 1603174 w 2014750"/>
                              <a:gd name="connsiteY511" fmla="*/ 423565 h 462338"/>
                              <a:gd name="connsiteX512" fmla="*/ 1596983 w 2014750"/>
                              <a:gd name="connsiteY512" fmla="*/ 408230 h 462338"/>
                              <a:gd name="connsiteX513" fmla="*/ 1603270 w 2014750"/>
                              <a:gd name="connsiteY513" fmla="*/ 392894 h 462338"/>
                              <a:gd name="connsiteX514" fmla="*/ 1619176 w 2014750"/>
                              <a:gd name="connsiteY514" fmla="*/ 386703 h 462338"/>
                              <a:gd name="connsiteX515" fmla="*/ 1635274 w 2014750"/>
                              <a:gd name="connsiteY515" fmla="*/ 393752 h 462338"/>
                              <a:gd name="connsiteX516" fmla="*/ 1630797 w 2014750"/>
                              <a:gd name="connsiteY516" fmla="*/ 398609 h 462338"/>
                              <a:gd name="connsiteX517" fmla="*/ 1625177 w 2014750"/>
                              <a:gd name="connsiteY517" fmla="*/ 394704 h 462338"/>
                              <a:gd name="connsiteX518" fmla="*/ 1618986 w 2014750"/>
                              <a:gd name="connsiteY518" fmla="*/ 393561 h 462338"/>
                              <a:gd name="connsiteX519" fmla="*/ 1608508 w 2014750"/>
                              <a:gd name="connsiteY519" fmla="*/ 397657 h 462338"/>
                              <a:gd name="connsiteX520" fmla="*/ 1604222 w 2014750"/>
                              <a:gd name="connsiteY520" fmla="*/ 407944 h 462338"/>
                              <a:gd name="connsiteX521" fmla="*/ 1608413 w 2014750"/>
                              <a:gd name="connsiteY521" fmla="*/ 418517 h 462338"/>
                              <a:gd name="connsiteX522" fmla="*/ 1619176 w 2014750"/>
                              <a:gd name="connsiteY522" fmla="*/ 422708 h 462338"/>
                              <a:gd name="connsiteX523" fmla="*/ 1643846 w 2014750"/>
                              <a:gd name="connsiteY523" fmla="*/ 387370 h 462338"/>
                              <a:gd name="connsiteX524" fmla="*/ 1650799 w 2014750"/>
                              <a:gd name="connsiteY524" fmla="*/ 387370 h 462338"/>
                              <a:gd name="connsiteX525" fmla="*/ 1650799 w 2014750"/>
                              <a:gd name="connsiteY525" fmla="*/ 428804 h 462338"/>
                              <a:gd name="connsiteX526" fmla="*/ 1643846 w 2014750"/>
                              <a:gd name="connsiteY526" fmla="*/ 428804 h 462338"/>
                              <a:gd name="connsiteX527" fmla="*/ 1691471 w 2014750"/>
                              <a:gd name="connsiteY527" fmla="*/ 387370 h 462338"/>
                              <a:gd name="connsiteX528" fmla="*/ 1691471 w 2014750"/>
                              <a:gd name="connsiteY528" fmla="*/ 393942 h 462338"/>
                              <a:gd name="connsiteX529" fmla="*/ 1669183 w 2014750"/>
                              <a:gd name="connsiteY529" fmla="*/ 393942 h 462338"/>
                              <a:gd name="connsiteX530" fmla="*/ 1669183 w 2014750"/>
                              <a:gd name="connsiteY530" fmla="*/ 404991 h 462338"/>
                              <a:gd name="connsiteX531" fmla="*/ 1689090 w 2014750"/>
                              <a:gd name="connsiteY531" fmla="*/ 404991 h 462338"/>
                              <a:gd name="connsiteX532" fmla="*/ 1689090 w 2014750"/>
                              <a:gd name="connsiteY532" fmla="*/ 411182 h 462338"/>
                              <a:gd name="connsiteX533" fmla="*/ 1669183 w 2014750"/>
                              <a:gd name="connsiteY533" fmla="*/ 411182 h 462338"/>
                              <a:gd name="connsiteX534" fmla="*/ 1669183 w 2014750"/>
                              <a:gd name="connsiteY534" fmla="*/ 422231 h 462338"/>
                              <a:gd name="connsiteX535" fmla="*/ 1692043 w 2014750"/>
                              <a:gd name="connsiteY535" fmla="*/ 422231 h 462338"/>
                              <a:gd name="connsiteX536" fmla="*/ 1692043 w 2014750"/>
                              <a:gd name="connsiteY536" fmla="*/ 428804 h 462338"/>
                              <a:gd name="connsiteX537" fmla="*/ 1662229 w 2014750"/>
                              <a:gd name="connsiteY537" fmla="*/ 428804 h 462338"/>
                              <a:gd name="connsiteX538" fmla="*/ 1662229 w 2014750"/>
                              <a:gd name="connsiteY538" fmla="*/ 387370 h 462338"/>
                              <a:gd name="connsiteX539" fmla="*/ 1732143 w 2014750"/>
                              <a:gd name="connsiteY539" fmla="*/ 387370 h 462338"/>
                              <a:gd name="connsiteX540" fmla="*/ 1739191 w 2014750"/>
                              <a:gd name="connsiteY540" fmla="*/ 387370 h 462338"/>
                              <a:gd name="connsiteX541" fmla="*/ 1739191 w 2014750"/>
                              <a:gd name="connsiteY541" fmla="*/ 428804 h 462338"/>
                              <a:gd name="connsiteX542" fmla="*/ 1731571 w 2014750"/>
                              <a:gd name="connsiteY542" fmla="*/ 428804 h 462338"/>
                              <a:gd name="connsiteX543" fmla="*/ 1708140 w 2014750"/>
                              <a:gd name="connsiteY543" fmla="*/ 398609 h 462338"/>
                              <a:gd name="connsiteX544" fmla="*/ 1708140 w 2014750"/>
                              <a:gd name="connsiteY544" fmla="*/ 428804 h 462338"/>
                              <a:gd name="connsiteX545" fmla="*/ 1701187 w 2014750"/>
                              <a:gd name="connsiteY545" fmla="*/ 428804 h 462338"/>
                              <a:gd name="connsiteX546" fmla="*/ 1701187 w 2014750"/>
                              <a:gd name="connsiteY546" fmla="*/ 387370 h 462338"/>
                              <a:gd name="connsiteX547" fmla="*/ 1708140 w 2014750"/>
                              <a:gd name="connsiteY547" fmla="*/ 387370 h 462338"/>
                              <a:gd name="connsiteX548" fmla="*/ 1732143 w 2014750"/>
                              <a:gd name="connsiteY548" fmla="*/ 418326 h 462338"/>
                              <a:gd name="connsiteX549" fmla="*/ 1769576 w 2014750"/>
                              <a:gd name="connsiteY549" fmla="*/ 422422 h 462338"/>
                              <a:gd name="connsiteX550" fmla="*/ 1775767 w 2014750"/>
                              <a:gd name="connsiteY550" fmla="*/ 421279 h 462338"/>
                              <a:gd name="connsiteX551" fmla="*/ 1781197 w 2014750"/>
                              <a:gd name="connsiteY551" fmla="*/ 417374 h 462338"/>
                              <a:gd name="connsiteX552" fmla="*/ 1785673 w 2014750"/>
                              <a:gd name="connsiteY552" fmla="*/ 422041 h 462338"/>
                              <a:gd name="connsiteX553" fmla="*/ 1769767 w 2014750"/>
                              <a:gd name="connsiteY553" fmla="*/ 429280 h 462338"/>
                              <a:gd name="connsiteX554" fmla="*/ 1754146 w 2014750"/>
                              <a:gd name="connsiteY554" fmla="*/ 423279 h 462338"/>
                              <a:gd name="connsiteX555" fmla="*/ 1747954 w 2014750"/>
                              <a:gd name="connsiteY555" fmla="*/ 407944 h 462338"/>
                              <a:gd name="connsiteX556" fmla="*/ 1754336 w 2014750"/>
                              <a:gd name="connsiteY556" fmla="*/ 392609 h 462338"/>
                              <a:gd name="connsiteX557" fmla="*/ 1786340 w 2014750"/>
                              <a:gd name="connsiteY557" fmla="*/ 393466 h 462338"/>
                              <a:gd name="connsiteX558" fmla="*/ 1781863 w 2014750"/>
                              <a:gd name="connsiteY558" fmla="*/ 398324 h 462338"/>
                              <a:gd name="connsiteX559" fmla="*/ 1776244 w 2014750"/>
                              <a:gd name="connsiteY559" fmla="*/ 394418 h 462338"/>
                              <a:gd name="connsiteX560" fmla="*/ 1770052 w 2014750"/>
                              <a:gd name="connsiteY560" fmla="*/ 393275 h 462338"/>
                              <a:gd name="connsiteX561" fmla="*/ 1759480 w 2014750"/>
                              <a:gd name="connsiteY561" fmla="*/ 397371 h 462338"/>
                              <a:gd name="connsiteX562" fmla="*/ 1755289 w 2014750"/>
                              <a:gd name="connsiteY562" fmla="*/ 407658 h 462338"/>
                              <a:gd name="connsiteX563" fmla="*/ 1759480 w 2014750"/>
                              <a:gd name="connsiteY563" fmla="*/ 418231 h 462338"/>
                              <a:gd name="connsiteX564" fmla="*/ 1769481 w 2014750"/>
                              <a:gd name="connsiteY564" fmla="*/ 422708 h 462338"/>
                              <a:gd name="connsiteX565" fmla="*/ 1823202 w 2014750"/>
                              <a:gd name="connsiteY565" fmla="*/ 387370 h 462338"/>
                              <a:gd name="connsiteX566" fmla="*/ 1823202 w 2014750"/>
                              <a:gd name="connsiteY566" fmla="*/ 393942 h 462338"/>
                              <a:gd name="connsiteX567" fmla="*/ 1801104 w 2014750"/>
                              <a:gd name="connsiteY567" fmla="*/ 393942 h 462338"/>
                              <a:gd name="connsiteX568" fmla="*/ 1801104 w 2014750"/>
                              <a:gd name="connsiteY568" fmla="*/ 404991 h 462338"/>
                              <a:gd name="connsiteX569" fmla="*/ 1820916 w 2014750"/>
                              <a:gd name="connsiteY569" fmla="*/ 404991 h 462338"/>
                              <a:gd name="connsiteX570" fmla="*/ 1820916 w 2014750"/>
                              <a:gd name="connsiteY570" fmla="*/ 411182 h 462338"/>
                              <a:gd name="connsiteX571" fmla="*/ 1801104 w 2014750"/>
                              <a:gd name="connsiteY571" fmla="*/ 411182 h 462338"/>
                              <a:gd name="connsiteX572" fmla="*/ 1801104 w 2014750"/>
                              <a:gd name="connsiteY572" fmla="*/ 422231 h 462338"/>
                              <a:gd name="connsiteX573" fmla="*/ 1823869 w 2014750"/>
                              <a:gd name="connsiteY573" fmla="*/ 422231 h 462338"/>
                              <a:gd name="connsiteX574" fmla="*/ 1823869 w 2014750"/>
                              <a:gd name="connsiteY574" fmla="*/ 428804 h 462338"/>
                              <a:gd name="connsiteX575" fmla="*/ 1794151 w 2014750"/>
                              <a:gd name="connsiteY575" fmla="*/ 428804 h 462338"/>
                              <a:gd name="connsiteX576" fmla="*/ 1794151 w 2014750"/>
                              <a:gd name="connsiteY576" fmla="*/ 387370 h 462338"/>
                              <a:gd name="connsiteX577" fmla="*/ 173758 w 2014750"/>
                              <a:gd name="connsiteY577" fmla="*/ 347555 h 462338"/>
                              <a:gd name="connsiteX578" fmla="*/ 244814 w 2014750"/>
                              <a:gd name="connsiteY578" fmla="*/ 388799 h 462338"/>
                              <a:gd name="connsiteX579" fmla="*/ 380164 w 2014750"/>
                              <a:gd name="connsiteY579" fmla="*/ 352889 h 462338"/>
                              <a:gd name="connsiteX580" fmla="*/ 449983 w 2014750"/>
                              <a:gd name="connsiteY580" fmla="*/ 273070 h 462338"/>
                              <a:gd name="connsiteX581" fmla="*/ 385879 w 2014750"/>
                              <a:gd name="connsiteY581" fmla="*/ 50852 h 462338"/>
                              <a:gd name="connsiteX582" fmla="*/ 219954 w 2014750"/>
                              <a:gd name="connsiteY582" fmla="*/ 6370 h 462338"/>
                              <a:gd name="connsiteX583" fmla="*/ 68030 w 2014750"/>
                              <a:gd name="connsiteY583" fmla="*/ 78188 h 462338"/>
                              <a:gd name="connsiteX584" fmla="*/ 42598 w 2014750"/>
                              <a:gd name="connsiteY584" fmla="*/ 109716 h 462338"/>
                              <a:gd name="connsiteX585" fmla="*/ 26882 w 2014750"/>
                              <a:gd name="connsiteY585" fmla="*/ 336030 h 462338"/>
                              <a:gd name="connsiteX586" fmla="*/ 154708 w 2014750"/>
                              <a:gd name="connsiteY586" fmla="*/ 445758 h 462338"/>
                              <a:gd name="connsiteX587" fmla="*/ 244052 w 2014750"/>
                              <a:gd name="connsiteY587" fmla="*/ 462332 h 462338"/>
                              <a:gd name="connsiteX588" fmla="*/ 283962 w 2014750"/>
                              <a:gd name="connsiteY588" fmla="*/ 459569 h 462338"/>
                              <a:gd name="connsiteX589" fmla="*/ 420169 w 2014750"/>
                              <a:gd name="connsiteY589" fmla="*/ 409373 h 462338"/>
                              <a:gd name="connsiteX590" fmla="*/ 426837 w 2014750"/>
                              <a:gd name="connsiteY590" fmla="*/ 401753 h 462338"/>
                              <a:gd name="connsiteX591" fmla="*/ 423789 w 2014750"/>
                              <a:gd name="connsiteY591" fmla="*/ 392990 h 462338"/>
                              <a:gd name="connsiteX592" fmla="*/ 423789 w 2014750"/>
                              <a:gd name="connsiteY592" fmla="*/ 392228 h 462338"/>
                              <a:gd name="connsiteX593" fmla="*/ 415597 w 2014750"/>
                              <a:gd name="connsiteY593" fmla="*/ 386132 h 462338"/>
                              <a:gd name="connsiteX594" fmla="*/ 406072 w 2014750"/>
                              <a:gd name="connsiteY594" fmla="*/ 388894 h 462338"/>
                              <a:gd name="connsiteX595" fmla="*/ 394166 w 2014750"/>
                              <a:gd name="connsiteY595" fmla="*/ 396800 h 462338"/>
                              <a:gd name="connsiteX596" fmla="*/ 253863 w 2014750"/>
                              <a:gd name="connsiteY596" fmla="*/ 434900 h 462338"/>
                              <a:gd name="connsiteX597" fmla="*/ 138325 w 2014750"/>
                              <a:gd name="connsiteY597" fmla="*/ 406325 h 462338"/>
                              <a:gd name="connsiteX598" fmla="*/ 39265 w 2014750"/>
                              <a:gd name="connsiteY598" fmla="*/ 207157 h 462338"/>
                              <a:gd name="connsiteX599" fmla="*/ 153565 w 2014750"/>
                              <a:gd name="connsiteY599" fmla="*/ 55995 h 462338"/>
                              <a:gd name="connsiteX600" fmla="*/ 273103 w 2014750"/>
                              <a:gd name="connsiteY600" fmla="*/ 34945 h 462338"/>
                              <a:gd name="connsiteX601" fmla="*/ 369973 w 2014750"/>
                              <a:gd name="connsiteY601" fmla="*/ 75807 h 462338"/>
                              <a:gd name="connsiteX602" fmla="*/ 434552 w 2014750"/>
                              <a:gd name="connsiteY602" fmla="*/ 228207 h 462338"/>
                              <a:gd name="connsiteX603" fmla="*/ 298059 w 2014750"/>
                              <a:gd name="connsiteY603" fmla="*/ 357461 h 462338"/>
                              <a:gd name="connsiteX604" fmla="*/ 298059 w 2014750"/>
                              <a:gd name="connsiteY604" fmla="*/ 340793 h 462338"/>
                              <a:gd name="connsiteX605" fmla="*/ 298059 w 2014750"/>
                              <a:gd name="connsiteY605" fmla="*/ 332506 h 462338"/>
                              <a:gd name="connsiteX606" fmla="*/ 298059 w 2014750"/>
                              <a:gd name="connsiteY606" fmla="*/ 313456 h 462338"/>
                              <a:gd name="connsiteX607" fmla="*/ 298059 w 2014750"/>
                              <a:gd name="connsiteY607" fmla="*/ 270498 h 462338"/>
                              <a:gd name="connsiteX608" fmla="*/ 298059 w 2014750"/>
                              <a:gd name="connsiteY608" fmla="*/ 244114 h 462338"/>
                              <a:gd name="connsiteX609" fmla="*/ 298059 w 2014750"/>
                              <a:gd name="connsiteY609" fmla="*/ 201061 h 462338"/>
                              <a:gd name="connsiteX610" fmla="*/ 277675 w 2014750"/>
                              <a:gd name="connsiteY610" fmla="*/ 177534 h 462338"/>
                              <a:gd name="connsiteX611" fmla="*/ 274437 w 2014750"/>
                              <a:gd name="connsiteY611" fmla="*/ 177534 h 462338"/>
                              <a:gd name="connsiteX612" fmla="*/ 198237 w 2014750"/>
                              <a:gd name="connsiteY612" fmla="*/ 177534 h 462338"/>
                              <a:gd name="connsiteX613" fmla="*/ 168233 w 2014750"/>
                              <a:gd name="connsiteY613" fmla="*/ 197918 h 462338"/>
                              <a:gd name="connsiteX614" fmla="*/ 168233 w 2014750"/>
                              <a:gd name="connsiteY614" fmla="*/ 213634 h 462338"/>
                              <a:gd name="connsiteX615" fmla="*/ 168233 w 2014750"/>
                              <a:gd name="connsiteY615" fmla="*/ 275927 h 462338"/>
                              <a:gd name="connsiteX616" fmla="*/ 168233 w 2014750"/>
                              <a:gd name="connsiteY616" fmla="*/ 293358 h 462338"/>
                              <a:gd name="connsiteX617" fmla="*/ 173758 w 2014750"/>
                              <a:gd name="connsiteY617" fmla="*/ 347555 h 462338"/>
                              <a:gd name="connsiteX618" fmla="*/ 2014750 w 2014750"/>
                              <a:gd name="connsiteY618" fmla="*/ 425470 h 462338"/>
                              <a:gd name="connsiteX619" fmla="*/ 2014750 w 2014750"/>
                              <a:gd name="connsiteY619" fmla="*/ 404324 h 462338"/>
                              <a:gd name="connsiteX620" fmla="*/ 2011511 w 2014750"/>
                              <a:gd name="connsiteY620" fmla="*/ 401086 h 462338"/>
                              <a:gd name="connsiteX621" fmla="*/ 1878733 w 2014750"/>
                              <a:gd name="connsiteY621" fmla="*/ 401086 h 462338"/>
                              <a:gd name="connsiteX622" fmla="*/ 1875494 w 2014750"/>
                              <a:gd name="connsiteY622" fmla="*/ 404324 h 462338"/>
                              <a:gd name="connsiteX623" fmla="*/ 1875494 w 2014750"/>
                              <a:gd name="connsiteY623" fmla="*/ 425470 h 462338"/>
                              <a:gd name="connsiteX624" fmla="*/ 1878733 w 2014750"/>
                              <a:gd name="connsiteY624" fmla="*/ 428804 h 462338"/>
                              <a:gd name="connsiteX625" fmla="*/ 2012083 w 2014750"/>
                              <a:gd name="connsiteY625" fmla="*/ 428804 h 462338"/>
                              <a:gd name="connsiteX626" fmla="*/ 2014750 w 2014750"/>
                              <a:gd name="connsiteY626" fmla="*/ 425470 h 462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Lst>
                            <a:rect l="l" t="t" r="r" b="b"/>
                            <a:pathLst>
                              <a:path w="2014750" h="462338">
                                <a:moveTo>
                                  <a:pt x="653913" y="3036"/>
                                </a:moveTo>
                                <a:lnTo>
                                  <a:pt x="683917" y="3036"/>
                                </a:lnTo>
                                <a:lnTo>
                                  <a:pt x="683917" y="137339"/>
                                </a:lnTo>
                                <a:lnTo>
                                  <a:pt x="653913" y="137339"/>
                                </a:lnTo>
                                <a:close/>
                                <a:moveTo>
                                  <a:pt x="806313" y="3036"/>
                                </a:moveTo>
                                <a:lnTo>
                                  <a:pt x="836317" y="3036"/>
                                </a:lnTo>
                                <a:lnTo>
                                  <a:pt x="836317" y="137339"/>
                                </a:lnTo>
                                <a:lnTo>
                                  <a:pt x="806218" y="137339"/>
                                </a:lnTo>
                                <a:lnTo>
                                  <a:pt x="742305" y="53233"/>
                                </a:lnTo>
                                <a:lnTo>
                                  <a:pt x="742305" y="137339"/>
                                </a:lnTo>
                                <a:lnTo>
                                  <a:pt x="712301" y="137339"/>
                                </a:lnTo>
                                <a:lnTo>
                                  <a:pt x="712301" y="3036"/>
                                </a:lnTo>
                                <a:lnTo>
                                  <a:pt x="740876" y="3036"/>
                                </a:lnTo>
                                <a:lnTo>
                                  <a:pt x="806694" y="89523"/>
                                </a:lnTo>
                                <a:close/>
                                <a:moveTo>
                                  <a:pt x="956998" y="3036"/>
                                </a:moveTo>
                                <a:lnTo>
                                  <a:pt x="956998" y="29420"/>
                                </a:lnTo>
                                <a:lnTo>
                                  <a:pt x="894705" y="29420"/>
                                </a:lnTo>
                                <a:lnTo>
                                  <a:pt x="894705" y="57995"/>
                                </a:lnTo>
                                <a:lnTo>
                                  <a:pt x="953950" y="57995"/>
                                </a:lnTo>
                                <a:lnTo>
                                  <a:pt x="953950" y="84284"/>
                                </a:lnTo>
                                <a:lnTo>
                                  <a:pt x="894705" y="84284"/>
                                </a:lnTo>
                                <a:lnTo>
                                  <a:pt x="894705" y="136958"/>
                                </a:lnTo>
                                <a:lnTo>
                                  <a:pt x="864796" y="136958"/>
                                </a:lnTo>
                                <a:lnTo>
                                  <a:pt x="864796" y="3036"/>
                                </a:lnTo>
                                <a:close/>
                                <a:moveTo>
                                  <a:pt x="1090348" y="118765"/>
                                </a:moveTo>
                                <a:cubicBezTo>
                                  <a:pt x="1062173" y="145292"/>
                                  <a:pt x="1018225" y="145292"/>
                                  <a:pt x="990050" y="118765"/>
                                </a:cubicBezTo>
                                <a:cubicBezTo>
                                  <a:pt x="962856" y="91419"/>
                                  <a:pt x="962856" y="47242"/>
                                  <a:pt x="990050" y="19895"/>
                                </a:cubicBezTo>
                                <a:cubicBezTo>
                                  <a:pt x="1018225" y="-6632"/>
                                  <a:pt x="1062173" y="-6632"/>
                                  <a:pt x="1090348" y="19895"/>
                                </a:cubicBezTo>
                                <a:cubicBezTo>
                                  <a:pt x="1117542" y="47242"/>
                                  <a:pt x="1117542" y="91419"/>
                                  <a:pt x="1090348" y="118765"/>
                                </a:cubicBezTo>
                                <a:close/>
                                <a:moveTo>
                                  <a:pt x="1080157" y="69425"/>
                                </a:moveTo>
                                <a:cubicBezTo>
                                  <a:pt x="1080547" y="58163"/>
                                  <a:pt x="1076594" y="47182"/>
                                  <a:pt x="1069108" y="38755"/>
                                </a:cubicBezTo>
                                <a:cubicBezTo>
                                  <a:pt x="1055039" y="23105"/>
                                  <a:pt x="1030950" y="21820"/>
                                  <a:pt x="1015301" y="35886"/>
                                </a:cubicBezTo>
                                <a:cubicBezTo>
                                  <a:pt x="1014291" y="36791"/>
                                  <a:pt x="1013339" y="37748"/>
                                  <a:pt x="1012434" y="38755"/>
                                </a:cubicBezTo>
                                <a:cubicBezTo>
                                  <a:pt x="997080" y="56285"/>
                                  <a:pt x="997080" y="82471"/>
                                  <a:pt x="1012434" y="100001"/>
                                </a:cubicBezTo>
                                <a:cubicBezTo>
                                  <a:pt x="1026502" y="115650"/>
                                  <a:pt x="1050591" y="116935"/>
                                  <a:pt x="1066241" y="102870"/>
                                </a:cubicBezTo>
                                <a:cubicBezTo>
                                  <a:pt x="1067250" y="101965"/>
                                  <a:pt x="1068203" y="101007"/>
                                  <a:pt x="1069108" y="100001"/>
                                </a:cubicBezTo>
                                <a:cubicBezTo>
                                  <a:pt x="1076718" y="91668"/>
                                  <a:pt x="1080776" y="80702"/>
                                  <a:pt x="1080442" y="69425"/>
                                </a:cubicBezTo>
                                <a:close/>
                                <a:moveTo>
                                  <a:pt x="1240558" y="47613"/>
                                </a:moveTo>
                                <a:cubicBezTo>
                                  <a:pt x="1240558" y="69140"/>
                                  <a:pt x="1232052" y="83046"/>
                                  <a:pt x="1215031" y="89333"/>
                                </a:cubicBezTo>
                                <a:lnTo>
                                  <a:pt x="1249035" y="136958"/>
                                </a:lnTo>
                                <a:lnTo>
                                  <a:pt x="1211983" y="136958"/>
                                </a:lnTo>
                                <a:lnTo>
                                  <a:pt x="1182169" y="94095"/>
                                </a:lnTo>
                                <a:lnTo>
                                  <a:pt x="1161405" y="94095"/>
                                </a:lnTo>
                                <a:lnTo>
                                  <a:pt x="1161405" y="136958"/>
                                </a:lnTo>
                                <a:lnTo>
                                  <a:pt x="1131496" y="136958"/>
                                </a:lnTo>
                                <a:lnTo>
                                  <a:pt x="1131496" y="3036"/>
                                </a:lnTo>
                                <a:lnTo>
                                  <a:pt x="1182360" y="3036"/>
                                </a:lnTo>
                                <a:cubicBezTo>
                                  <a:pt x="1203220" y="3036"/>
                                  <a:pt x="1218174" y="6560"/>
                                  <a:pt x="1227032" y="13609"/>
                                </a:cubicBezTo>
                                <a:cubicBezTo>
                                  <a:pt x="1236690" y="22152"/>
                                  <a:pt x="1241710" y="34773"/>
                                  <a:pt x="1240558" y="47613"/>
                                </a:cubicBezTo>
                                <a:close/>
                                <a:moveTo>
                                  <a:pt x="1204553" y="63520"/>
                                </a:moveTo>
                                <a:cubicBezTo>
                                  <a:pt x="1208620" y="59272"/>
                                  <a:pt x="1210668" y="53477"/>
                                  <a:pt x="1210173" y="47613"/>
                                </a:cubicBezTo>
                                <a:cubicBezTo>
                                  <a:pt x="1210830" y="42001"/>
                                  <a:pt x="1208658" y="36430"/>
                                  <a:pt x="1204363" y="32754"/>
                                </a:cubicBezTo>
                                <a:cubicBezTo>
                                  <a:pt x="1198152" y="29502"/>
                                  <a:pt x="1191151" y="28082"/>
                                  <a:pt x="1184170" y="28658"/>
                                </a:cubicBezTo>
                                <a:lnTo>
                                  <a:pt x="1161691" y="28658"/>
                                </a:lnTo>
                                <a:lnTo>
                                  <a:pt x="1161691" y="68473"/>
                                </a:lnTo>
                                <a:lnTo>
                                  <a:pt x="1183408" y="68473"/>
                                </a:lnTo>
                                <a:cubicBezTo>
                                  <a:pt x="1190818" y="69274"/>
                                  <a:pt x="1198276" y="67527"/>
                                  <a:pt x="1204553" y="63520"/>
                                </a:cubicBezTo>
                                <a:close/>
                                <a:moveTo>
                                  <a:pt x="1387052" y="52757"/>
                                </a:moveTo>
                                <a:lnTo>
                                  <a:pt x="1350762" y="126099"/>
                                </a:lnTo>
                                <a:lnTo>
                                  <a:pt x="1332950" y="126099"/>
                                </a:lnTo>
                                <a:lnTo>
                                  <a:pt x="1296755" y="52757"/>
                                </a:lnTo>
                                <a:lnTo>
                                  <a:pt x="1296755" y="137243"/>
                                </a:lnTo>
                                <a:lnTo>
                                  <a:pt x="1266847" y="137243"/>
                                </a:lnTo>
                                <a:lnTo>
                                  <a:pt x="1266847" y="3036"/>
                                </a:lnTo>
                                <a:lnTo>
                                  <a:pt x="1307233" y="3036"/>
                                </a:lnTo>
                                <a:lnTo>
                                  <a:pt x="1341808" y="76855"/>
                                </a:lnTo>
                                <a:lnTo>
                                  <a:pt x="1376575" y="3036"/>
                                </a:lnTo>
                                <a:lnTo>
                                  <a:pt x="1416961" y="3036"/>
                                </a:lnTo>
                                <a:lnTo>
                                  <a:pt x="1416961" y="137339"/>
                                </a:lnTo>
                                <a:lnTo>
                                  <a:pt x="1386957" y="137339"/>
                                </a:lnTo>
                                <a:close/>
                                <a:moveTo>
                                  <a:pt x="1541167" y="137243"/>
                                </a:moveTo>
                                <a:lnTo>
                                  <a:pt x="1528689" y="108668"/>
                                </a:lnTo>
                                <a:lnTo>
                                  <a:pt x="1472396" y="108668"/>
                                </a:lnTo>
                                <a:lnTo>
                                  <a:pt x="1459918" y="137243"/>
                                </a:lnTo>
                                <a:lnTo>
                                  <a:pt x="1428010" y="137243"/>
                                </a:lnTo>
                                <a:lnTo>
                                  <a:pt x="1486017" y="2941"/>
                                </a:lnTo>
                                <a:lnTo>
                                  <a:pt x="1514592" y="2941"/>
                                </a:lnTo>
                                <a:lnTo>
                                  <a:pt x="1572599" y="137243"/>
                                </a:lnTo>
                                <a:close/>
                                <a:moveTo>
                                  <a:pt x="1500685" y="42946"/>
                                </a:moveTo>
                                <a:lnTo>
                                  <a:pt x="1483731" y="81903"/>
                                </a:lnTo>
                                <a:lnTo>
                                  <a:pt x="1517354" y="81903"/>
                                </a:lnTo>
                                <a:close/>
                                <a:moveTo>
                                  <a:pt x="1640608" y="28944"/>
                                </a:moveTo>
                                <a:lnTo>
                                  <a:pt x="1640608" y="137339"/>
                                </a:lnTo>
                                <a:lnTo>
                                  <a:pt x="1610604" y="137339"/>
                                </a:lnTo>
                                <a:lnTo>
                                  <a:pt x="1610604" y="28944"/>
                                </a:lnTo>
                                <a:lnTo>
                                  <a:pt x="1572504" y="28944"/>
                                </a:lnTo>
                                <a:lnTo>
                                  <a:pt x="1572504" y="3036"/>
                                </a:lnTo>
                                <a:lnTo>
                                  <a:pt x="1678708" y="3036"/>
                                </a:lnTo>
                                <a:lnTo>
                                  <a:pt x="1678708" y="28944"/>
                                </a:lnTo>
                                <a:close/>
                                <a:moveTo>
                                  <a:pt x="1695948" y="3036"/>
                                </a:moveTo>
                                <a:lnTo>
                                  <a:pt x="1726333" y="3036"/>
                                </a:lnTo>
                                <a:lnTo>
                                  <a:pt x="1726333" y="137339"/>
                                </a:lnTo>
                                <a:lnTo>
                                  <a:pt x="1696329" y="137339"/>
                                </a:lnTo>
                                <a:close/>
                                <a:moveTo>
                                  <a:pt x="1754336" y="3036"/>
                                </a:moveTo>
                                <a:lnTo>
                                  <a:pt x="1784340" y="3036"/>
                                </a:lnTo>
                                <a:lnTo>
                                  <a:pt x="1784340" y="58186"/>
                                </a:lnTo>
                                <a:lnTo>
                                  <a:pt x="1835013" y="3036"/>
                                </a:lnTo>
                                <a:lnTo>
                                  <a:pt x="1872160" y="3036"/>
                                </a:lnTo>
                                <a:lnTo>
                                  <a:pt x="1818725" y="62377"/>
                                </a:lnTo>
                                <a:cubicBezTo>
                                  <a:pt x="1823297" y="68854"/>
                                  <a:pt x="1831870" y="80760"/>
                                  <a:pt x="1844252" y="98286"/>
                                </a:cubicBezTo>
                                <a:lnTo>
                                  <a:pt x="1872160" y="137339"/>
                                </a:lnTo>
                                <a:lnTo>
                                  <a:pt x="1837204" y="137339"/>
                                </a:lnTo>
                                <a:lnTo>
                                  <a:pt x="1797770" y="84284"/>
                                </a:lnTo>
                                <a:lnTo>
                                  <a:pt x="1784340" y="99334"/>
                                </a:lnTo>
                                <a:lnTo>
                                  <a:pt x="1784340" y="137434"/>
                                </a:lnTo>
                                <a:lnTo>
                                  <a:pt x="1754908" y="137434"/>
                                </a:lnTo>
                                <a:close/>
                                <a:moveTo>
                                  <a:pt x="1981793" y="137339"/>
                                </a:moveTo>
                                <a:lnTo>
                                  <a:pt x="1969315" y="108764"/>
                                </a:lnTo>
                                <a:lnTo>
                                  <a:pt x="1913023" y="108764"/>
                                </a:lnTo>
                                <a:lnTo>
                                  <a:pt x="1900545" y="137339"/>
                                </a:lnTo>
                                <a:lnTo>
                                  <a:pt x="1869208" y="137339"/>
                                </a:lnTo>
                                <a:lnTo>
                                  <a:pt x="1927310" y="3036"/>
                                </a:lnTo>
                                <a:lnTo>
                                  <a:pt x="1955885" y="3036"/>
                                </a:lnTo>
                                <a:lnTo>
                                  <a:pt x="2013892" y="137339"/>
                                </a:lnTo>
                                <a:close/>
                                <a:moveTo>
                                  <a:pt x="1941312" y="43041"/>
                                </a:moveTo>
                                <a:lnTo>
                                  <a:pt x="1924357" y="81998"/>
                                </a:lnTo>
                                <a:lnTo>
                                  <a:pt x="1957981" y="81998"/>
                                </a:lnTo>
                                <a:close/>
                                <a:moveTo>
                                  <a:pt x="710777" y="215920"/>
                                </a:moveTo>
                                <a:lnTo>
                                  <a:pt x="710777" y="324219"/>
                                </a:lnTo>
                                <a:lnTo>
                                  <a:pt x="680773" y="324219"/>
                                </a:lnTo>
                                <a:lnTo>
                                  <a:pt x="680773" y="215920"/>
                                </a:lnTo>
                                <a:lnTo>
                                  <a:pt x="642673" y="215920"/>
                                </a:lnTo>
                                <a:lnTo>
                                  <a:pt x="642673" y="189917"/>
                                </a:lnTo>
                                <a:lnTo>
                                  <a:pt x="748687" y="189917"/>
                                </a:lnTo>
                                <a:lnTo>
                                  <a:pt x="748687" y="215920"/>
                                </a:lnTo>
                                <a:close/>
                                <a:moveTo>
                                  <a:pt x="861748" y="324314"/>
                                </a:moveTo>
                                <a:lnTo>
                                  <a:pt x="849271" y="295739"/>
                                </a:lnTo>
                                <a:lnTo>
                                  <a:pt x="792883" y="295739"/>
                                </a:lnTo>
                                <a:lnTo>
                                  <a:pt x="780405" y="324314"/>
                                </a:lnTo>
                                <a:lnTo>
                                  <a:pt x="748496" y="324314"/>
                                </a:lnTo>
                                <a:lnTo>
                                  <a:pt x="806503" y="190012"/>
                                </a:lnTo>
                                <a:lnTo>
                                  <a:pt x="835555" y="190012"/>
                                </a:lnTo>
                                <a:lnTo>
                                  <a:pt x="893562" y="324314"/>
                                </a:lnTo>
                                <a:close/>
                                <a:moveTo>
                                  <a:pt x="821458" y="229922"/>
                                </a:moveTo>
                                <a:lnTo>
                                  <a:pt x="804503" y="268879"/>
                                </a:lnTo>
                                <a:lnTo>
                                  <a:pt x="838126" y="268879"/>
                                </a:lnTo>
                                <a:close/>
                                <a:moveTo>
                                  <a:pt x="998813" y="189917"/>
                                </a:moveTo>
                                <a:lnTo>
                                  <a:pt x="1028722" y="189917"/>
                                </a:lnTo>
                                <a:lnTo>
                                  <a:pt x="1028722" y="324219"/>
                                </a:lnTo>
                                <a:lnTo>
                                  <a:pt x="998623" y="324219"/>
                                </a:lnTo>
                                <a:lnTo>
                                  <a:pt x="934615" y="240113"/>
                                </a:lnTo>
                                <a:lnTo>
                                  <a:pt x="934615" y="324219"/>
                                </a:lnTo>
                                <a:lnTo>
                                  <a:pt x="904611" y="324219"/>
                                </a:lnTo>
                                <a:lnTo>
                                  <a:pt x="904611" y="189917"/>
                                </a:lnTo>
                                <a:lnTo>
                                  <a:pt x="933186" y="189917"/>
                                </a:lnTo>
                                <a:lnTo>
                                  <a:pt x="999099" y="276404"/>
                                </a:lnTo>
                                <a:close/>
                                <a:moveTo>
                                  <a:pt x="1088158" y="216777"/>
                                </a:moveTo>
                                <a:cubicBezTo>
                                  <a:pt x="1085205" y="219024"/>
                                  <a:pt x="1083557" y="222596"/>
                                  <a:pt x="1083776" y="226302"/>
                                </a:cubicBezTo>
                                <a:cubicBezTo>
                                  <a:pt x="1083671" y="230215"/>
                                  <a:pt x="1085719" y="233872"/>
                                  <a:pt x="1089110" y="235827"/>
                                </a:cubicBezTo>
                                <a:cubicBezTo>
                                  <a:pt x="1096835" y="239629"/>
                                  <a:pt x="1105036" y="242384"/>
                                  <a:pt x="1113494" y="244019"/>
                                </a:cubicBezTo>
                                <a:cubicBezTo>
                                  <a:pt x="1124400" y="246241"/>
                                  <a:pt x="1134592" y="251079"/>
                                  <a:pt x="1143212" y="258116"/>
                                </a:cubicBezTo>
                                <a:cubicBezTo>
                                  <a:pt x="1150623" y="265283"/>
                                  <a:pt x="1154490" y="275357"/>
                                  <a:pt x="1153785" y="285643"/>
                                </a:cubicBezTo>
                                <a:cubicBezTo>
                                  <a:pt x="1154090" y="296989"/>
                                  <a:pt x="1149051" y="307821"/>
                                  <a:pt x="1140164" y="314885"/>
                                </a:cubicBezTo>
                                <a:cubicBezTo>
                                  <a:pt x="1130020" y="322780"/>
                                  <a:pt x="1117380" y="326768"/>
                                  <a:pt x="1104541" y="326124"/>
                                </a:cubicBezTo>
                                <a:cubicBezTo>
                                  <a:pt x="1083147" y="325979"/>
                                  <a:pt x="1062650" y="317506"/>
                                  <a:pt x="1047391" y="302502"/>
                                </a:cubicBezTo>
                                <a:lnTo>
                                  <a:pt x="1065298" y="280595"/>
                                </a:lnTo>
                                <a:cubicBezTo>
                                  <a:pt x="1075947" y="291553"/>
                                  <a:pt x="1090177" y="298315"/>
                                  <a:pt x="1105398" y="299645"/>
                                </a:cubicBezTo>
                                <a:cubicBezTo>
                                  <a:pt x="1109979" y="299881"/>
                                  <a:pt x="1114523" y="298646"/>
                                  <a:pt x="1118352" y="296120"/>
                                </a:cubicBezTo>
                                <a:cubicBezTo>
                                  <a:pt x="1121400" y="293913"/>
                                  <a:pt x="1123181" y="290358"/>
                                  <a:pt x="1123114" y="286595"/>
                                </a:cubicBezTo>
                                <a:cubicBezTo>
                                  <a:pt x="1123162" y="282768"/>
                                  <a:pt x="1121257" y="279178"/>
                                  <a:pt x="1118066" y="277070"/>
                                </a:cubicBezTo>
                                <a:cubicBezTo>
                                  <a:pt x="1111922" y="273618"/>
                                  <a:pt x="1105265" y="271173"/>
                                  <a:pt x="1098349" y="269831"/>
                                </a:cubicBezTo>
                                <a:cubicBezTo>
                                  <a:pt x="1085976" y="267559"/>
                                  <a:pt x="1074242" y="262618"/>
                                  <a:pt x="1063964" y="255353"/>
                                </a:cubicBezTo>
                                <a:cubicBezTo>
                                  <a:pt x="1048981" y="239043"/>
                                  <a:pt x="1050058" y="213675"/>
                                  <a:pt x="1066374" y="198694"/>
                                </a:cubicBezTo>
                                <a:cubicBezTo>
                                  <a:pt x="1066555" y="198529"/>
                                  <a:pt x="1066736" y="198365"/>
                                  <a:pt x="1066917" y="198203"/>
                                </a:cubicBezTo>
                                <a:cubicBezTo>
                                  <a:pt x="1076871" y="191010"/>
                                  <a:pt x="1088939" y="187354"/>
                                  <a:pt x="1101207" y="187821"/>
                                </a:cubicBezTo>
                                <a:cubicBezTo>
                                  <a:pt x="1110351" y="187853"/>
                                  <a:pt x="1119428" y="189397"/>
                                  <a:pt x="1128067" y="192393"/>
                                </a:cubicBezTo>
                                <a:cubicBezTo>
                                  <a:pt x="1136611" y="195275"/>
                                  <a:pt x="1144555" y="199699"/>
                                  <a:pt x="1151499" y="205442"/>
                                </a:cubicBezTo>
                                <a:lnTo>
                                  <a:pt x="1136354" y="227350"/>
                                </a:lnTo>
                                <a:cubicBezTo>
                                  <a:pt x="1126115" y="219065"/>
                                  <a:pt x="1113418" y="214409"/>
                                  <a:pt x="1100254" y="214110"/>
                                </a:cubicBezTo>
                                <a:cubicBezTo>
                                  <a:pt x="1096035" y="213523"/>
                                  <a:pt x="1091739" y="214469"/>
                                  <a:pt x="1088158" y="216777"/>
                                </a:cubicBezTo>
                                <a:close/>
                                <a:moveTo>
                                  <a:pt x="1167025" y="324219"/>
                                </a:moveTo>
                                <a:lnTo>
                                  <a:pt x="1167025" y="303645"/>
                                </a:lnTo>
                                <a:lnTo>
                                  <a:pt x="1237605" y="215920"/>
                                </a:lnTo>
                                <a:lnTo>
                                  <a:pt x="1169596" y="215920"/>
                                </a:lnTo>
                                <a:lnTo>
                                  <a:pt x="1169596" y="189917"/>
                                </a:lnTo>
                                <a:lnTo>
                                  <a:pt x="1278658" y="189917"/>
                                </a:lnTo>
                                <a:lnTo>
                                  <a:pt x="1278658" y="210681"/>
                                </a:lnTo>
                                <a:lnTo>
                                  <a:pt x="1208458" y="298121"/>
                                </a:lnTo>
                                <a:lnTo>
                                  <a:pt x="1279801" y="298121"/>
                                </a:lnTo>
                                <a:lnTo>
                                  <a:pt x="1279801" y="324219"/>
                                </a:lnTo>
                                <a:close/>
                                <a:moveTo>
                                  <a:pt x="1397720" y="189917"/>
                                </a:moveTo>
                                <a:lnTo>
                                  <a:pt x="1397720" y="216682"/>
                                </a:lnTo>
                                <a:lnTo>
                                  <a:pt x="1331045" y="216682"/>
                                </a:lnTo>
                                <a:lnTo>
                                  <a:pt x="1331045" y="244495"/>
                                </a:lnTo>
                                <a:lnTo>
                                  <a:pt x="1391243" y="244495"/>
                                </a:lnTo>
                                <a:lnTo>
                                  <a:pt x="1391243" y="270022"/>
                                </a:lnTo>
                                <a:lnTo>
                                  <a:pt x="1331045" y="270022"/>
                                </a:lnTo>
                                <a:lnTo>
                                  <a:pt x="1331045" y="297930"/>
                                </a:lnTo>
                                <a:lnTo>
                                  <a:pt x="1400006" y="297930"/>
                                </a:lnTo>
                                <a:lnTo>
                                  <a:pt x="1400006" y="324410"/>
                                </a:lnTo>
                                <a:lnTo>
                                  <a:pt x="1301232" y="324410"/>
                                </a:lnTo>
                                <a:lnTo>
                                  <a:pt x="1301232" y="189917"/>
                                </a:lnTo>
                                <a:close/>
                                <a:moveTo>
                                  <a:pt x="1360287" y="176105"/>
                                </a:moveTo>
                                <a:lnTo>
                                  <a:pt x="1332760" y="176105"/>
                                </a:lnTo>
                                <a:lnTo>
                                  <a:pt x="1357239" y="142101"/>
                                </a:lnTo>
                                <a:lnTo>
                                  <a:pt x="1386957" y="154579"/>
                                </a:lnTo>
                                <a:close/>
                                <a:moveTo>
                                  <a:pt x="1421914" y="189917"/>
                                </a:moveTo>
                                <a:lnTo>
                                  <a:pt x="1451917" y="189917"/>
                                </a:lnTo>
                                <a:lnTo>
                                  <a:pt x="1451917" y="245066"/>
                                </a:lnTo>
                                <a:lnTo>
                                  <a:pt x="1502686" y="189917"/>
                                </a:lnTo>
                                <a:lnTo>
                                  <a:pt x="1539738" y="189917"/>
                                </a:lnTo>
                                <a:lnTo>
                                  <a:pt x="1486303" y="249257"/>
                                </a:lnTo>
                                <a:cubicBezTo>
                                  <a:pt x="1490970" y="255734"/>
                                  <a:pt x="1499447" y="267641"/>
                                  <a:pt x="1511830" y="285167"/>
                                </a:cubicBezTo>
                                <a:lnTo>
                                  <a:pt x="1539738" y="324219"/>
                                </a:lnTo>
                                <a:lnTo>
                                  <a:pt x="1504781" y="324219"/>
                                </a:lnTo>
                                <a:lnTo>
                                  <a:pt x="1465348" y="271165"/>
                                </a:lnTo>
                                <a:lnTo>
                                  <a:pt x="1451917" y="286214"/>
                                </a:lnTo>
                                <a:lnTo>
                                  <a:pt x="1451917" y="324314"/>
                                </a:lnTo>
                                <a:lnTo>
                                  <a:pt x="1421914" y="324314"/>
                                </a:lnTo>
                                <a:close/>
                                <a:moveTo>
                                  <a:pt x="674487" y="393085"/>
                                </a:moveTo>
                                <a:cubicBezTo>
                                  <a:pt x="678649" y="396981"/>
                                  <a:pt x="680859" y="402537"/>
                                  <a:pt x="680488" y="408230"/>
                                </a:cubicBezTo>
                                <a:cubicBezTo>
                                  <a:pt x="680792" y="413903"/>
                                  <a:pt x="678678" y="419439"/>
                                  <a:pt x="674677" y="423470"/>
                                </a:cubicBezTo>
                                <a:cubicBezTo>
                                  <a:pt x="669724" y="427563"/>
                                  <a:pt x="663371" y="429577"/>
                                  <a:pt x="656961" y="429089"/>
                                </a:cubicBezTo>
                                <a:lnTo>
                                  <a:pt x="643150" y="429089"/>
                                </a:lnTo>
                                <a:lnTo>
                                  <a:pt x="643150" y="387370"/>
                                </a:lnTo>
                                <a:lnTo>
                                  <a:pt x="657342" y="387370"/>
                                </a:lnTo>
                                <a:cubicBezTo>
                                  <a:pt x="663571" y="387037"/>
                                  <a:pt x="669696" y="389080"/>
                                  <a:pt x="674487" y="393085"/>
                                </a:cubicBezTo>
                                <a:close/>
                                <a:moveTo>
                                  <a:pt x="673439" y="408325"/>
                                </a:moveTo>
                                <a:cubicBezTo>
                                  <a:pt x="673439" y="398800"/>
                                  <a:pt x="668010" y="394133"/>
                                  <a:pt x="657151" y="394133"/>
                                </a:cubicBezTo>
                                <a:lnTo>
                                  <a:pt x="650008" y="394133"/>
                                </a:lnTo>
                                <a:lnTo>
                                  <a:pt x="650008" y="422708"/>
                                </a:lnTo>
                                <a:lnTo>
                                  <a:pt x="657723" y="422708"/>
                                </a:lnTo>
                                <a:cubicBezTo>
                                  <a:pt x="661885" y="422985"/>
                                  <a:pt x="665991" y="421693"/>
                                  <a:pt x="669248" y="419088"/>
                                </a:cubicBezTo>
                                <a:cubicBezTo>
                                  <a:pt x="672191" y="416315"/>
                                  <a:pt x="673734" y="412361"/>
                                  <a:pt x="673439" y="408325"/>
                                </a:cubicBezTo>
                                <a:close/>
                                <a:moveTo>
                                  <a:pt x="718588" y="387370"/>
                                </a:moveTo>
                                <a:lnTo>
                                  <a:pt x="718588" y="393942"/>
                                </a:lnTo>
                                <a:lnTo>
                                  <a:pt x="696490" y="393942"/>
                                </a:lnTo>
                                <a:lnTo>
                                  <a:pt x="696490" y="404991"/>
                                </a:lnTo>
                                <a:lnTo>
                                  <a:pt x="716683" y="404991"/>
                                </a:lnTo>
                                <a:lnTo>
                                  <a:pt x="716683" y="411182"/>
                                </a:lnTo>
                                <a:lnTo>
                                  <a:pt x="696871" y="411182"/>
                                </a:lnTo>
                                <a:lnTo>
                                  <a:pt x="696871" y="422231"/>
                                </a:lnTo>
                                <a:lnTo>
                                  <a:pt x="719635" y="422231"/>
                                </a:lnTo>
                                <a:lnTo>
                                  <a:pt x="719635" y="428804"/>
                                </a:lnTo>
                                <a:lnTo>
                                  <a:pt x="689822" y="428804"/>
                                </a:lnTo>
                                <a:lnTo>
                                  <a:pt x="689822" y="387370"/>
                                </a:lnTo>
                                <a:close/>
                                <a:moveTo>
                                  <a:pt x="756116" y="390989"/>
                                </a:moveTo>
                                <a:cubicBezTo>
                                  <a:pt x="759202" y="393836"/>
                                  <a:pt x="760821" y="397944"/>
                                  <a:pt x="760498" y="402134"/>
                                </a:cubicBezTo>
                                <a:cubicBezTo>
                                  <a:pt x="760831" y="406316"/>
                                  <a:pt x="759164" y="410409"/>
                                  <a:pt x="756021" y="413183"/>
                                </a:cubicBezTo>
                                <a:cubicBezTo>
                                  <a:pt x="752020" y="415815"/>
                                  <a:pt x="747267" y="417055"/>
                                  <a:pt x="742495" y="416707"/>
                                </a:cubicBezTo>
                                <a:lnTo>
                                  <a:pt x="735161" y="416707"/>
                                </a:lnTo>
                                <a:lnTo>
                                  <a:pt x="735161" y="428804"/>
                                </a:lnTo>
                                <a:lnTo>
                                  <a:pt x="728208" y="428804"/>
                                </a:lnTo>
                                <a:lnTo>
                                  <a:pt x="728208" y="387370"/>
                                </a:lnTo>
                                <a:lnTo>
                                  <a:pt x="742400" y="387370"/>
                                </a:lnTo>
                                <a:cubicBezTo>
                                  <a:pt x="747286" y="387060"/>
                                  <a:pt x="752125" y="388439"/>
                                  <a:pt x="756116" y="391275"/>
                                </a:cubicBezTo>
                                <a:close/>
                                <a:moveTo>
                                  <a:pt x="751163" y="408134"/>
                                </a:moveTo>
                                <a:cubicBezTo>
                                  <a:pt x="752697" y="406296"/>
                                  <a:pt x="753478" y="403950"/>
                                  <a:pt x="753354" y="401562"/>
                                </a:cubicBezTo>
                                <a:cubicBezTo>
                                  <a:pt x="753563" y="399235"/>
                                  <a:pt x="752554" y="396967"/>
                                  <a:pt x="750687" y="395561"/>
                                </a:cubicBezTo>
                                <a:cubicBezTo>
                                  <a:pt x="748125" y="394158"/>
                                  <a:pt x="745220" y="393530"/>
                                  <a:pt x="742305" y="393752"/>
                                </a:cubicBezTo>
                                <a:lnTo>
                                  <a:pt x="735161" y="393752"/>
                                </a:lnTo>
                                <a:lnTo>
                                  <a:pt x="735161" y="410325"/>
                                </a:lnTo>
                                <a:lnTo>
                                  <a:pt x="743257" y="410325"/>
                                </a:lnTo>
                                <a:cubicBezTo>
                                  <a:pt x="746039" y="410738"/>
                                  <a:pt x="748877" y="410056"/>
                                  <a:pt x="751163" y="408420"/>
                                </a:cubicBezTo>
                                <a:close/>
                                <a:moveTo>
                                  <a:pt x="774595" y="419374"/>
                                </a:moveTo>
                                <a:lnTo>
                                  <a:pt x="770404" y="428899"/>
                                </a:lnTo>
                                <a:lnTo>
                                  <a:pt x="762974" y="428899"/>
                                </a:lnTo>
                                <a:lnTo>
                                  <a:pt x="781167" y="387370"/>
                                </a:lnTo>
                                <a:lnTo>
                                  <a:pt x="788692" y="387370"/>
                                </a:lnTo>
                                <a:lnTo>
                                  <a:pt x="806884" y="428804"/>
                                </a:lnTo>
                                <a:lnTo>
                                  <a:pt x="799455" y="428804"/>
                                </a:lnTo>
                                <a:lnTo>
                                  <a:pt x="795264" y="419279"/>
                                </a:lnTo>
                                <a:close/>
                                <a:moveTo>
                                  <a:pt x="792406" y="412897"/>
                                </a:moveTo>
                                <a:lnTo>
                                  <a:pt x="784882" y="395847"/>
                                </a:lnTo>
                                <a:lnTo>
                                  <a:pt x="777452" y="412897"/>
                                </a:lnTo>
                                <a:close/>
                                <a:moveTo>
                                  <a:pt x="845651" y="400895"/>
                                </a:moveTo>
                                <a:cubicBezTo>
                                  <a:pt x="846261" y="406808"/>
                                  <a:pt x="842451" y="412276"/>
                                  <a:pt x="836698" y="413754"/>
                                </a:cubicBezTo>
                                <a:lnTo>
                                  <a:pt x="847556" y="428804"/>
                                </a:lnTo>
                                <a:lnTo>
                                  <a:pt x="838698" y="428804"/>
                                </a:lnTo>
                                <a:lnTo>
                                  <a:pt x="829173" y="414897"/>
                                </a:lnTo>
                                <a:lnTo>
                                  <a:pt x="819648" y="414897"/>
                                </a:lnTo>
                                <a:lnTo>
                                  <a:pt x="819648" y="428804"/>
                                </a:lnTo>
                                <a:lnTo>
                                  <a:pt x="812599" y="428804"/>
                                </a:lnTo>
                                <a:lnTo>
                                  <a:pt x="812599" y="387370"/>
                                </a:lnTo>
                                <a:lnTo>
                                  <a:pt x="828030" y="387370"/>
                                </a:lnTo>
                                <a:cubicBezTo>
                                  <a:pt x="832764" y="386986"/>
                                  <a:pt x="837507" y="388120"/>
                                  <a:pt x="841555" y="390608"/>
                                </a:cubicBezTo>
                                <a:cubicBezTo>
                                  <a:pt x="844594" y="393235"/>
                                  <a:pt x="846127" y="397196"/>
                                  <a:pt x="845651" y="401181"/>
                                </a:cubicBezTo>
                                <a:close/>
                                <a:moveTo>
                                  <a:pt x="836126" y="406706"/>
                                </a:moveTo>
                                <a:cubicBezTo>
                                  <a:pt x="837669" y="405149"/>
                                  <a:pt x="838441" y="402983"/>
                                  <a:pt x="838222" y="400800"/>
                                </a:cubicBezTo>
                                <a:cubicBezTo>
                                  <a:pt x="838460" y="398707"/>
                                  <a:pt x="837641" y="396634"/>
                                  <a:pt x="836031" y="395276"/>
                                </a:cubicBezTo>
                                <a:cubicBezTo>
                                  <a:pt x="833631" y="394034"/>
                                  <a:pt x="830916" y="393504"/>
                                  <a:pt x="828220" y="393752"/>
                                </a:cubicBezTo>
                                <a:lnTo>
                                  <a:pt x="819362" y="393752"/>
                                </a:lnTo>
                                <a:lnTo>
                                  <a:pt x="819362" y="408515"/>
                                </a:lnTo>
                                <a:lnTo>
                                  <a:pt x="828030" y="408515"/>
                                </a:lnTo>
                                <a:cubicBezTo>
                                  <a:pt x="830916" y="408982"/>
                                  <a:pt x="833878" y="408444"/>
                                  <a:pt x="836412" y="406991"/>
                                </a:cubicBezTo>
                                <a:close/>
                                <a:moveTo>
                                  <a:pt x="871083" y="393847"/>
                                </a:moveTo>
                                <a:lnTo>
                                  <a:pt x="871083" y="428804"/>
                                </a:lnTo>
                                <a:lnTo>
                                  <a:pt x="864130" y="428804"/>
                                </a:lnTo>
                                <a:lnTo>
                                  <a:pt x="864130" y="394133"/>
                                </a:lnTo>
                                <a:lnTo>
                                  <a:pt x="851557" y="394133"/>
                                </a:lnTo>
                                <a:lnTo>
                                  <a:pt x="851557" y="387370"/>
                                </a:lnTo>
                                <a:lnTo>
                                  <a:pt x="883656" y="387370"/>
                                </a:lnTo>
                                <a:lnTo>
                                  <a:pt x="883656" y="393847"/>
                                </a:lnTo>
                                <a:close/>
                                <a:moveTo>
                                  <a:pt x="898229" y="428804"/>
                                </a:moveTo>
                                <a:lnTo>
                                  <a:pt x="891181" y="428804"/>
                                </a:lnTo>
                                <a:lnTo>
                                  <a:pt x="891181" y="387370"/>
                                </a:lnTo>
                                <a:lnTo>
                                  <a:pt x="902134" y="387370"/>
                                </a:lnTo>
                                <a:lnTo>
                                  <a:pt x="914612" y="413373"/>
                                </a:lnTo>
                                <a:lnTo>
                                  <a:pt x="927376" y="387370"/>
                                </a:lnTo>
                                <a:lnTo>
                                  <a:pt x="938234" y="387370"/>
                                </a:lnTo>
                                <a:lnTo>
                                  <a:pt x="938234" y="428804"/>
                                </a:lnTo>
                                <a:lnTo>
                                  <a:pt x="931281" y="428804"/>
                                </a:lnTo>
                                <a:lnTo>
                                  <a:pt x="931281" y="396895"/>
                                </a:lnTo>
                                <a:lnTo>
                                  <a:pt x="916708" y="425470"/>
                                </a:lnTo>
                                <a:lnTo>
                                  <a:pt x="912802" y="425470"/>
                                </a:lnTo>
                                <a:lnTo>
                                  <a:pt x="898420" y="396895"/>
                                </a:lnTo>
                                <a:close/>
                                <a:moveTo>
                                  <a:pt x="978811" y="387370"/>
                                </a:moveTo>
                                <a:lnTo>
                                  <a:pt x="978811" y="393942"/>
                                </a:lnTo>
                                <a:lnTo>
                                  <a:pt x="956713" y="393942"/>
                                </a:lnTo>
                                <a:lnTo>
                                  <a:pt x="956713" y="404991"/>
                                </a:lnTo>
                                <a:lnTo>
                                  <a:pt x="976525" y="404991"/>
                                </a:lnTo>
                                <a:lnTo>
                                  <a:pt x="976525" y="411182"/>
                                </a:lnTo>
                                <a:lnTo>
                                  <a:pt x="956713" y="411182"/>
                                </a:lnTo>
                                <a:lnTo>
                                  <a:pt x="956713" y="422231"/>
                                </a:lnTo>
                                <a:lnTo>
                                  <a:pt x="979477" y="422231"/>
                                </a:lnTo>
                                <a:lnTo>
                                  <a:pt x="979477" y="428804"/>
                                </a:lnTo>
                                <a:lnTo>
                                  <a:pt x="949759" y="428804"/>
                                </a:lnTo>
                                <a:lnTo>
                                  <a:pt x="949759" y="387370"/>
                                </a:lnTo>
                                <a:close/>
                                <a:moveTo>
                                  <a:pt x="1019482" y="387370"/>
                                </a:moveTo>
                                <a:lnTo>
                                  <a:pt x="1026436" y="387370"/>
                                </a:lnTo>
                                <a:lnTo>
                                  <a:pt x="1026436" y="428804"/>
                                </a:lnTo>
                                <a:lnTo>
                                  <a:pt x="1018911" y="428804"/>
                                </a:lnTo>
                                <a:lnTo>
                                  <a:pt x="995479" y="398609"/>
                                </a:lnTo>
                                <a:lnTo>
                                  <a:pt x="995479" y="428804"/>
                                </a:lnTo>
                                <a:lnTo>
                                  <a:pt x="988431" y="428804"/>
                                </a:lnTo>
                                <a:lnTo>
                                  <a:pt x="988431" y="387370"/>
                                </a:lnTo>
                                <a:lnTo>
                                  <a:pt x="995479" y="387370"/>
                                </a:lnTo>
                                <a:lnTo>
                                  <a:pt x="1019482" y="418326"/>
                                </a:lnTo>
                                <a:close/>
                                <a:moveTo>
                                  <a:pt x="1053582" y="393847"/>
                                </a:moveTo>
                                <a:lnTo>
                                  <a:pt x="1053582" y="428804"/>
                                </a:lnTo>
                                <a:lnTo>
                                  <a:pt x="1046629" y="428804"/>
                                </a:lnTo>
                                <a:lnTo>
                                  <a:pt x="1046629" y="394133"/>
                                </a:lnTo>
                                <a:lnTo>
                                  <a:pt x="1034056" y="394133"/>
                                </a:lnTo>
                                <a:lnTo>
                                  <a:pt x="1034056" y="387370"/>
                                </a:lnTo>
                                <a:lnTo>
                                  <a:pt x="1066155" y="387370"/>
                                </a:lnTo>
                                <a:lnTo>
                                  <a:pt x="1066155" y="393847"/>
                                </a:lnTo>
                                <a:close/>
                                <a:moveTo>
                                  <a:pt x="1124543" y="423089"/>
                                </a:moveTo>
                                <a:cubicBezTo>
                                  <a:pt x="1115828" y="431231"/>
                                  <a:pt x="1102302" y="431231"/>
                                  <a:pt x="1093587" y="423089"/>
                                </a:cubicBezTo>
                                <a:cubicBezTo>
                                  <a:pt x="1089443" y="419120"/>
                                  <a:pt x="1087158" y="413587"/>
                                  <a:pt x="1087300" y="407849"/>
                                </a:cubicBezTo>
                                <a:cubicBezTo>
                                  <a:pt x="1087158" y="402081"/>
                                  <a:pt x="1089434" y="396518"/>
                                  <a:pt x="1093587" y="392513"/>
                                </a:cubicBezTo>
                                <a:cubicBezTo>
                                  <a:pt x="1102302" y="384371"/>
                                  <a:pt x="1115828" y="384371"/>
                                  <a:pt x="1124543" y="392513"/>
                                </a:cubicBezTo>
                                <a:cubicBezTo>
                                  <a:pt x="1128696" y="396518"/>
                                  <a:pt x="1130972" y="402081"/>
                                  <a:pt x="1130830" y="407849"/>
                                </a:cubicBezTo>
                                <a:cubicBezTo>
                                  <a:pt x="1131058" y="413686"/>
                                  <a:pt x="1128763" y="419339"/>
                                  <a:pt x="1124543" y="423374"/>
                                </a:cubicBezTo>
                                <a:close/>
                                <a:moveTo>
                                  <a:pt x="1119495" y="397181"/>
                                </a:moveTo>
                                <a:cubicBezTo>
                                  <a:pt x="1113875" y="391420"/>
                                  <a:pt x="1104645" y="391307"/>
                                  <a:pt x="1098883" y="396929"/>
                                </a:cubicBezTo>
                                <a:cubicBezTo>
                                  <a:pt x="1098797" y="397012"/>
                                  <a:pt x="1098721" y="397096"/>
                                  <a:pt x="1098635" y="397181"/>
                                </a:cubicBezTo>
                                <a:cubicBezTo>
                                  <a:pt x="1095882" y="400045"/>
                                  <a:pt x="1094377" y="403879"/>
                                  <a:pt x="1094444" y="407849"/>
                                </a:cubicBezTo>
                                <a:cubicBezTo>
                                  <a:pt x="1094387" y="411789"/>
                                  <a:pt x="1095892" y="415592"/>
                                  <a:pt x="1098635" y="418421"/>
                                </a:cubicBezTo>
                                <a:cubicBezTo>
                                  <a:pt x="1104255" y="424182"/>
                                  <a:pt x="1113485" y="424294"/>
                                  <a:pt x="1119247" y="418673"/>
                                </a:cubicBezTo>
                                <a:cubicBezTo>
                                  <a:pt x="1119323" y="418590"/>
                                  <a:pt x="1119409" y="418506"/>
                                  <a:pt x="1119495" y="418421"/>
                                </a:cubicBezTo>
                                <a:cubicBezTo>
                                  <a:pt x="1122238" y="415592"/>
                                  <a:pt x="1123743" y="411789"/>
                                  <a:pt x="1123686" y="407849"/>
                                </a:cubicBezTo>
                                <a:cubicBezTo>
                                  <a:pt x="1123676" y="403978"/>
                                  <a:pt x="1122171" y="400259"/>
                                  <a:pt x="1119495" y="397466"/>
                                </a:cubicBezTo>
                                <a:close/>
                                <a:moveTo>
                                  <a:pt x="1146641" y="393942"/>
                                </a:moveTo>
                                <a:lnTo>
                                  <a:pt x="1146641" y="405277"/>
                                </a:lnTo>
                                <a:lnTo>
                                  <a:pt x="1165024" y="405277"/>
                                </a:lnTo>
                                <a:lnTo>
                                  <a:pt x="1165024" y="411754"/>
                                </a:lnTo>
                                <a:lnTo>
                                  <a:pt x="1146641" y="411754"/>
                                </a:lnTo>
                                <a:lnTo>
                                  <a:pt x="1146641" y="428804"/>
                                </a:lnTo>
                                <a:lnTo>
                                  <a:pt x="1139688" y="428804"/>
                                </a:lnTo>
                                <a:lnTo>
                                  <a:pt x="1139688" y="387370"/>
                                </a:lnTo>
                                <a:lnTo>
                                  <a:pt x="1167310" y="387370"/>
                                </a:lnTo>
                                <a:lnTo>
                                  <a:pt x="1167310" y="393942"/>
                                </a:lnTo>
                                <a:close/>
                                <a:moveTo>
                                  <a:pt x="1210554" y="422517"/>
                                </a:moveTo>
                                <a:cubicBezTo>
                                  <a:pt x="1212678" y="422571"/>
                                  <a:pt x="1214783" y="422182"/>
                                  <a:pt x="1216745" y="421374"/>
                                </a:cubicBezTo>
                                <a:cubicBezTo>
                                  <a:pt x="1218736" y="420350"/>
                                  <a:pt x="1220574" y="419034"/>
                                  <a:pt x="1222174" y="417469"/>
                                </a:cubicBezTo>
                                <a:lnTo>
                                  <a:pt x="1226746" y="422136"/>
                                </a:lnTo>
                                <a:cubicBezTo>
                                  <a:pt x="1222717" y="426765"/>
                                  <a:pt x="1216879" y="429408"/>
                                  <a:pt x="1210744" y="429375"/>
                                </a:cubicBezTo>
                                <a:cubicBezTo>
                                  <a:pt x="1204972" y="429570"/>
                                  <a:pt x="1199362" y="427403"/>
                                  <a:pt x="1195219" y="423374"/>
                                </a:cubicBezTo>
                                <a:cubicBezTo>
                                  <a:pt x="1191085" y="419367"/>
                                  <a:pt x="1188827" y="413796"/>
                                  <a:pt x="1189027" y="408039"/>
                                </a:cubicBezTo>
                                <a:cubicBezTo>
                                  <a:pt x="1188884" y="402272"/>
                                  <a:pt x="1191161" y="396708"/>
                                  <a:pt x="1195314" y="392704"/>
                                </a:cubicBezTo>
                                <a:cubicBezTo>
                                  <a:pt x="1199533" y="388537"/>
                                  <a:pt x="1205296" y="386296"/>
                                  <a:pt x="1211221" y="386513"/>
                                </a:cubicBezTo>
                                <a:cubicBezTo>
                                  <a:pt x="1217355" y="386403"/>
                                  <a:pt x="1223241" y="388978"/>
                                  <a:pt x="1227318" y="393561"/>
                                </a:cubicBezTo>
                                <a:lnTo>
                                  <a:pt x="1222841" y="398419"/>
                                </a:lnTo>
                                <a:cubicBezTo>
                                  <a:pt x="1221212" y="396841"/>
                                  <a:pt x="1219345" y="395522"/>
                                  <a:pt x="1217317" y="394514"/>
                                </a:cubicBezTo>
                                <a:cubicBezTo>
                                  <a:pt x="1215316" y="393716"/>
                                  <a:pt x="1213183" y="393328"/>
                                  <a:pt x="1211030" y="393371"/>
                                </a:cubicBezTo>
                                <a:cubicBezTo>
                                  <a:pt x="1207125" y="393268"/>
                                  <a:pt x="1203353" y="394744"/>
                                  <a:pt x="1200553" y="397466"/>
                                </a:cubicBezTo>
                                <a:cubicBezTo>
                                  <a:pt x="1197705" y="400112"/>
                                  <a:pt x="1196143" y="403865"/>
                                  <a:pt x="1196266" y="407753"/>
                                </a:cubicBezTo>
                                <a:cubicBezTo>
                                  <a:pt x="1196152" y="411722"/>
                                  <a:pt x="1197705" y="415556"/>
                                  <a:pt x="1200553" y="418326"/>
                                </a:cubicBezTo>
                                <a:cubicBezTo>
                                  <a:pt x="1203105" y="421147"/>
                                  <a:pt x="1206744" y="422742"/>
                                  <a:pt x="1210554" y="422708"/>
                                </a:cubicBezTo>
                                <a:close/>
                                <a:moveTo>
                                  <a:pt x="1269895" y="423184"/>
                                </a:moveTo>
                                <a:cubicBezTo>
                                  <a:pt x="1261132" y="431292"/>
                                  <a:pt x="1247606" y="431292"/>
                                  <a:pt x="1238843" y="423184"/>
                                </a:cubicBezTo>
                                <a:cubicBezTo>
                                  <a:pt x="1234700" y="419216"/>
                                  <a:pt x="1232414" y="413683"/>
                                  <a:pt x="1232557" y="407944"/>
                                </a:cubicBezTo>
                                <a:cubicBezTo>
                                  <a:pt x="1232414" y="402176"/>
                                  <a:pt x="1234690" y="396613"/>
                                  <a:pt x="1238843" y="392609"/>
                                </a:cubicBezTo>
                                <a:cubicBezTo>
                                  <a:pt x="1247606" y="384501"/>
                                  <a:pt x="1261132" y="384501"/>
                                  <a:pt x="1269895" y="392609"/>
                                </a:cubicBezTo>
                                <a:cubicBezTo>
                                  <a:pt x="1274048" y="396613"/>
                                  <a:pt x="1276324" y="402176"/>
                                  <a:pt x="1276181" y="407944"/>
                                </a:cubicBezTo>
                                <a:cubicBezTo>
                                  <a:pt x="1276381" y="413748"/>
                                  <a:pt x="1274095" y="419362"/>
                                  <a:pt x="1269895" y="423374"/>
                                </a:cubicBezTo>
                                <a:close/>
                                <a:moveTo>
                                  <a:pt x="1264751" y="397276"/>
                                </a:moveTo>
                                <a:cubicBezTo>
                                  <a:pt x="1262075" y="394406"/>
                                  <a:pt x="1258293" y="392812"/>
                                  <a:pt x="1254369" y="392894"/>
                                </a:cubicBezTo>
                                <a:cubicBezTo>
                                  <a:pt x="1250445" y="392800"/>
                                  <a:pt x="1246663" y="394396"/>
                                  <a:pt x="1243987" y="397276"/>
                                </a:cubicBezTo>
                                <a:cubicBezTo>
                                  <a:pt x="1241177" y="400107"/>
                                  <a:pt x="1239634" y="403955"/>
                                  <a:pt x="1239700" y="407944"/>
                                </a:cubicBezTo>
                                <a:cubicBezTo>
                                  <a:pt x="1239624" y="411906"/>
                                  <a:pt x="1241167" y="415728"/>
                                  <a:pt x="1243987" y="418517"/>
                                </a:cubicBezTo>
                                <a:cubicBezTo>
                                  <a:pt x="1246663" y="421397"/>
                                  <a:pt x="1250445" y="422992"/>
                                  <a:pt x="1254369" y="422898"/>
                                </a:cubicBezTo>
                                <a:cubicBezTo>
                                  <a:pt x="1258293" y="422980"/>
                                  <a:pt x="1262075" y="421386"/>
                                  <a:pt x="1264751" y="418517"/>
                                </a:cubicBezTo>
                                <a:cubicBezTo>
                                  <a:pt x="1267532" y="415712"/>
                                  <a:pt x="1269047" y="411892"/>
                                  <a:pt x="1268942" y="407944"/>
                                </a:cubicBezTo>
                                <a:cubicBezTo>
                                  <a:pt x="1268999" y="404032"/>
                                  <a:pt x="1267485" y="400260"/>
                                  <a:pt x="1264751" y="397466"/>
                                </a:cubicBezTo>
                                <a:close/>
                                <a:moveTo>
                                  <a:pt x="1291993" y="428899"/>
                                </a:moveTo>
                                <a:lnTo>
                                  <a:pt x="1284944" y="428899"/>
                                </a:lnTo>
                                <a:lnTo>
                                  <a:pt x="1284944" y="387370"/>
                                </a:lnTo>
                                <a:lnTo>
                                  <a:pt x="1295898" y="387370"/>
                                </a:lnTo>
                                <a:lnTo>
                                  <a:pt x="1308376" y="413373"/>
                                </a:lnTo>
                                <a:lnTo>
                                  <a:pt x="1320853" y="387370"/>
                                </a:lnTo>
                                <a:lnTo>
                                  <a:pt x="1331712" y="387370"/>
                                </a:lnTo>
                                <a:lnTo>
                                  <a:pt x="1331712" y="428804"/>
                                </a:lnTo>
                                <a:lnTo>
                                  <a:pt x="1324663" y="428804"/>
                                </a:lnTo>
                                <a:lnTo>
                                  <a:pt x="1324663" y="396895"/>
                                </a:lnTo>
                                <a:lnTo>
                                  <a:pt x="1310281" y="425470"/>
                                </a:lnTo>
                                <a:lnTo>
                                  <a:pt x="1306375" y="425470"/>
                                </a:lnTo>
                                <a:lnTo>
                                  <a:pt x="1291993" y="396895"/>
                                </a:lnTo>
                                <a:close/>
                                <a:moveTo>
                                  <a:pt x="1371145" y="390799"/>
                                </a:moveTo>
                                <a:cubicBezTo>
                                  <a:pt x="1374174" y="393680"/>
                                  <a:pt x="1375755" y="397773"/>
                                  <a:pt x="1375432" y="401943"/>
                                </a:cubicBezTo>
                                <a:cubicBezTo>
                                  <a:pt x="1375803" y="406111"/>
                                  <a:pt x="1374174" y="410209"/>
                                  <a:pt x="1371050" y="412992"/>
                                </a:cubicBezTo>
                                <a:cubicBezTo>
                                  <a:pt x="1367050" y="415612"/>
                                  <a:pt x="1362297" y="416850"/>
                                  <a:pt x="1357525" y="416516"/>
                                </a:cubicBezTo>
                                <a:lnTo>
                                  <a:pt x="1350190" y="416516"/>
                                </a:lnTo>
                                <a:lnTo>
                                  <a:pt x="1350190" y="428613"/>
                                </a:lnTo>
                                <a:lnTo>
                                  <a:pt x="1343142" y="428613"/>
                                </a:lnTo>
                                <a:lnTo>
                                  <a:pt x="1343142" y="387370"/>
                                </a:lnTo>
                                <a:lnTo>
                                  <a:pt x="1357429" y="387370"/>
                                </a:lnTo>
                                <a:cubicBezTo>
                                  <a:pt x="1362316" y="387083"/>
                                  <a:pt x="1367145" y="388460"/>
                                  <a:pt x="1371145" y="391275"/>
                                </a:cubicBezTo>
                                <a:close/>
                                <a:moveTo>
                                  <a:pt x="1366192" y="407944"/>
                                </a:moveTo>
                                <a:cubicBezTo>
                                  <a:pt x="1367688" y="406092"/>
                                  <a:pt x="1368431" y="403747"/>
                                  <a:pt x="1368288" y="401372"/>
                                </a:cubicBezTo>
                                <a:cubicBezTo>
                                  <a:pt x="1368555" y="399035"/>
                                  <a:pt x="1367535" y="396739"/>
                                  <a:pt x="1365621" y="395371"/>
                                </a:cubicBezTo>
                                <a:cubicBezTo>
                                  <a:pt x="1363059" y="393968"/>
                                  <a:pt x="1360154" y="393339"/>
                                  <a:pt x="1357239" y="393561"/>
                                </a:cubicBezTo>
                                <a:lnTo>
                                  <a:pt x="1350190" y="393561"/>
                                </a:lnTo>
                                <a:lnTo>
                                  <a:pt x="1350190" y="410135"/>
                                </a:lnTo>
                                <a:lnTo>
                                  <a:pt x="1358287" y="410135"/>
                                </a:lnTo>
                                <a:cubicBezTo>
                                  <a:pt x="1361039" y="410583"/>
                                  <a:pt x="1363868" y="409971"/>
                                  <a:pt x="1366192" y="408420"/>
                                </a:cubicBezTo>
                                <a:close/>
                                <a:moveTo>
                                  <a:pt x="1392958" y="419564"/>
                                </a:moveTo>
                                <a:cubicBezTo>
                                  <a:pt x="1396949" y="423825"/>
                                  <a:pt x="1403645" y="424043"/>
                                  <a:pt x="1407902" y="420051"/>
                                </a:cubicBezTo>
                                <a:cubicBezTo>
                                  <a:pt x="1408074" y="419894"/>
                                  <a:pt x="1408236" y="419732"/>
                                  <a:pt x="1408388" y="419564"/>
                                </a:cubicBezTo>
                                <a:cubicBezTo>
                                  <a:pt x="1410407" y="417034"/>
                                  <a:pt x="1411427" y="413846"/>
                                  <a:pt x="1411246" y="410611"/>
                                </a:cubicBezTo>
                                <a:lnTo>
                                  <a:pt x="1411246" y="387370"/>
                                </a:lnTo>
                                <a:lnTo>
                                  <a:pt x="1418199" y="387370"/>
                                </a:lnTo>
                                <a:lnTo>
                                  <a:pt x="1418199" y="410611"/>
                                </a:lnTo>
                                <a:cubicBezTo>
                                  <a:pt x="1418551" y="415704"/>
                                  <a:pt x="1416751" y="420711"/>
                                  <a:pt x="1413246" y="424422"/>
                                </a:cubicBezTo>
                                <a:cubicBezTo>
                                  <a:pt x="1406055" y="430740"/>
                                  <a:pt x="1395291" y="430740"/>
                                  <a:pt x="1388100" y="424422"/>
                                </a:cubicBezTo>
                                <a:cubicBezTo>
                                  <a:pt x="1384595" y="420711"/>
                                  <a:pt x="1382794" y="415704"/>
                                  <a:pt x="1383147" y="410611"/>
                                </a:cubicBezTo>
                                <a:lnTo>
                                  <a:pt x="1383147" y="387370"/>
                                </a:lnTo>
                                <a:lnTo>
                                  <a:pt x="1390100" y="387370"/>
                                </a:lnTo>
                                <a:lnTo>
                                  <a:pt x="1390100" y="410325"/>
                                </a:lnTo>
                                <a:cubicBezTo>
                                  <a:pt x="1389843" y="413656"/>
                                  <a:pt x="1390862" y="416959"/>
                                  <a:pt x="1392958" y="419564"/>
                                </a:cubicBezTo>
                                <a:close/>
                                <a:moveTo>
                                  <a:pt x="1444774" y="394133"/>
                                </a:moveTo>
                                <a:lnTo>
                                  <a:pt x="1444774" y="429089"/>
                                </a:lnTo>
                                <a:lnTo>
                                  <a:pt x="1437820" y="429089"/>
                                </a:lnTo>
                                <a:lnTo>
                                  <a:pt x="1437820" y="394133"/>
                                </a:lnTo>
                                <a:lnTo>
                                  <a:pt x="1425247" y="394133"/>
                                </a:lnTo>
                                <a:lnTo>
                                  <a:pt x="1425247" y="387370"/>
                                </a:lnTo>
                                <a:lnTo>
                                  <a:pt x="1457347" y="387370"/>
                                </a:lnTo>
                                <a:lnTo>
                                  <a:pt x="1457347" y="393847"/>
                                </a:lnTo>
                                <a:close/>
                                <a:moveTo>
                                  <a:pt x="1494018" y="387656"/>
                                </a:moveTo>
                                <a:lnTo>
                                  <a:pt x="1494018" y="394228"/>
                                </a:lnTo>
                                <a:lnTo>
                                  <a:pt x="1471920" y="394228"/>
                                </a:lnTo>
                                <a:lnTo>
                                  <a:pt x="1471920" y="405277"/>
                                </a:lnTo>
                                <a:lnTo>
                                  <a:pt x="1491732" y="405277"/>
                                </a:lnTo>
                                <a:lnTo>
                                  <a:pt x="1491732" y="411468"/>
                                </a:lnTo>
                                <a:lnTo>
                                  <a:pt x="1471920" y="411468"/>
                                </a:lnTo>
                                <a:lnTo>
                                  <a:pt x="1471920" y="422517"/>
                                </a:lnTo>
                                <a:lnTo>
                                  <a:pt x="1494685" y="422517"/>
                                </a:lnTo>
                                <a:lnTo>
                                  <a:pt x="1494685" y="429089"/>
                                </a:lnTo>
                                <a:lnTo>
                                  <a:pt x="1464871" y="429089"/>
                                </a:lnTo>
                                <a:lnTo>
                                  <a:pt x="1464871" y="387370"/>
                                </a:lnTo>
                                <a:close/>
                                <a:moveTo>
                                  <a:pt x="1536690" y="401181"/>
                                </a:moveTo>
                                <a:cubicBezTo>
                                  <a:pt x="1537300" y="407093"/>
                                  <a:pt x="1533489" y="412562"/>
                                  <a:pt x="1527736" y="414040"/>
                                </a:cubicBezTo>
                                <a:lnTo>
                                  <a:pt x="1538595" y="429089"/>
                                </a:lnTo>
                                <a:lnTo>
                                  <a:pt x="1529641" y="429089"/>
                                </a:lnTo>
                                <a:lnTo>
                                  <a:pt x="1520116" y="415183"/>
                                </a:lnTo>
                                <a:lnTo>
                                  <a:pt x="1510591" y="415183"/>
                                </a:lnTo>
                                <a:lnTo>
                                  <a:pt x="1510591" y="429089"/>
                                </a:lnTo>
                                <a:lnTo>
                                  <a:pt x="1503638" y="429089"/>
                                </a:lnTo>
                                <a:lnTo>
                                  <a:pt x="1503638" y="387370"/>
                                </a:lnTo>
                                <a:lnTo>
                                  <a:pt x="1519069" y="387370"/>
                                </a:lnTo>
                                <a:cubicBezTo>
                                  <a:pt x="1523803" y="386999"/>
                                  <a:pt x="1528536" y="388132"/>
                                  <a:pt x="1532594" y="390608"/>
                                </a:cubicBezTo>
                                <a:cubicBezTo>
                                  <a:pt x="1535633" y="393235"/>
                                  <a:pt x="1537166" y="397196"/>
                                  <a:pt x="1536690" y="401181"/>
                                </a:cubicBezTo>
                                <a:close/>
                                <a:moveTo>
                                  <a:pt x="1527165" y="406991"/>
                                </a:moveTo>
                                <a:cubicBezTo>
                                  <a:pt x="1528746" y="405453"/>
                                  <a:pt x="1529546" y="403283"/>
                                  <a:pt x="1529356" y="401086"/>
                                </a:cubicBezTo>
                                <a:cubicBezTo>
                                  <a:pt x="1529594" y="398993"/>
                                  <a:pt x="1528775" y="396920"/>
                                  <a:pt x="1527165" y="395561"/>
                                </a:cubicBezTo>
                                <a:cubicBezTo>
                                  <a:pt x="1524755" y="394329"/>
                                  <a:pt x="1522050" y="393800"/>
                                  <a:pt x="1519354" y="394037"/>
                                </a:cubicBezTo>
                                <a:lnTo>
                                  <a:pt x="1510401" y="394037"/>
                                </a:lnTo>
                                <a:lnTo>
                                  <a:pt x="1510401" y="408801"/>
                                </a:lnTo>
                                <a:lnTo>
                                  <a:pt x="1519164" y="408801"/>
                                </a:lnTo>
                                <a:cubicBezTo>
                                  <a:pt x="1522021" y="409146"/>
                                  <a:pt x="1524907" y="408508"/>
                                  <a:pt x="1527355" y="406991"/>
                                </a:cubicBezTo>
                                <a:close/>
                                <a:moveTo>
                                  <a:pt x="1574790" y="393180"/>
                                </a:moveTo>
                                <a:cubicBezTo>
                                  <a:pt x="1573056" y="393086"/>
                                  <a:pt x="1571323" y="393517"/>
                                  <a:pt x="1569837" y="394418"/>
                                </a:cubicBezTo>
                                <a:cubicBezTo>
                                  <a:pt x="1568532" y="395192"/>
                                  <a:pt x="1567770" y="396621"/>
                                  <a:pt x="1567837" y="398133"/>
                                </a:cubicBezTo>
                                <a:cubicBezTo>
                                  <a:pt x="1567780" y="399695"/>
                                  <a:pt x="1568532" y="401175"/>
                                  <a:pt x="1569837" y="402038"/>
                                </a:cubicBezTo>
                                <a:cubicBezTo>
                                  <a:pt x="1572447" y="403379"/>
                                  <a:pt x="1575237" y="404341"/>
                                  <a:pt x="1578124" y="404896"/>
                                </a:cubicBezTo>
                                <a:cubicBezTo>
                                  <a:pt x="1581581" y="405602"/>
                                  <a:pt x="1584829" y="407066"/>
                                  <a:pt x="1587649" y="409182"/>
                                </a:cubicBezTo>
                                <a:cubicBezTo>
                                  <a:pt x="1589877" y="411304"/>
                                  <a:pt x="1591068" y="414300"/>
                                  <a:pt x="1590887" y="417374"/>
                                </a:cubicBezTo>
                                <a:cubicBezTo>
                                  <a:pt x="1590944" y="420796"/>
                                  <a:pt x="1589430" y="424056"/>
                                  <a:pt x="1586791" y="426232"/>
                                </a:cubicBezTo>
                                <a:cubicBezTo>
                                  <a:pt x="1583696" y="428559"/>
                                  <a:pt x="1579895" y="429737"/>
                                  <a:pt x="1576028" y="429566"/>
                                </a:cubicBezTo>
                                <a:cubicBezTo>
                                  <a:pt x="1569646" y="429612"/>
                                  <a:pt x="1563484" y="427229"/>
                                  <a:pt x="1558788" y="422898"/>
                                </a:cubicBezTo>
                                <a:lnTo>
                                  <a:pt x="1563169" y="417564"/>
                                </a:lnTo>
                                <a:cubicBezTo>
                                  <a:pt x="1566675" y="420975"/>
                                  <a:pt x="1571332" y="422946"/>
                                  <a:pt x="1576219" y="423089"/>
                                </a:cubicBezTo>
                                <a:cubicBezTo>
                                  <a:pt x="1578124" y="423225"/>
                                  <a:pt x="1580010" y="422685"/>
                                  <a:pt x="1581553" y="421565"/>
                                </a:cubicBezTo>
                                <a:cubicBezTo>
                                  <a:pt x="1582838" y="420732"/>
                                  <a:pt x="1583600" y="419287"/>
                                  <a:pt x="1583553" y="417755"/>
                                </a:cubicBezTo>
                                <a:cubicBezTo>
                                  <a:pt x="1583648" y="416284"/>
                                  <a:pt x="1582953" y="414874"/>
                                  <a:pt x="1581743" y="414040"/>
                                </a:cubicBezTo>
                                <a:cubicBezTo>
                                  <a:pt x="1579752" y="412825"/>
                                  <a:pt x="1577562" y="411985"/>
                                  <a:pt x="1575266" y="411563"/>
                                </a:cubicBezTo>
                                <a:cubicBezTo>
                                  <a:pt x="1572923" y="411107"/>
                                  <a:pt x="1570627" y="410437"/>
                                  <a:pt x="1568408" y="409563"/>
                                </a:cubicBezTo>
                                <a:cubicBezTo>
                                  <a:pt x="1566865" y="409001"/>
                                  <a:pt x="1565417" y="408197"/>
                                  <a:pt x="1564122" y="407182"/>
                                </a:cubicBezTo>
                                <a:cubicBezTo>
                                  <a:pt x="1561607" y="405074"/>
                                  <a:pt x="1560255" y="401883"/>
                                  <a:pt x="1560502" y="398609"/>
                                </a:cubicBezTo>
                                <a:cubicBezTo>
                                  <a:pt x="1560198" y="395142"/>
                                  <a:pt x="1561798" y="391782"/>
                                  <a:pt x="1564693" y="389846"/>
                                </a:cubicBezTo>
                                <a:cubicBezTo>
                                  <a:pt x="1567675" y="387684"/>
                                  <a:pt x="1571294" y="386578"/>
                                  <a:pt x="1574980" y="386703"/>
                                </a:cubicBezTo>
                                <a:cubicBezTo>
                                  <a:pt x="1577676" y="386680"/>
                                  <a:pt x="1580352" y="387132"/>
                                  <a:pt x="1582886" y="388037"/>
                                </a:cubicBezTo>
                                <a:cubicBezTo>
                                  <a:pt x="1585334" y="388836"/>
                                  <a:pt x="1587630" y="390062"/>
                                  <a:pt x="1589649" y="391656"/>
                                </a:cubicBezTo>
                                <a:lnTo>
                                  <a:pt x="1585934" y="396895"/>
                                </a:lnTo>
                                <a:cubicBezTo>
                                  <a:pt x="1584439" y="395686"/>
                                  <a:pt x="1582724" y="394780"/>
                                  <a:pt x="1580886" y="394228"/>
                                </a:cubicBezTo>
                                <a:cubicBezTo>
                                  <a:pt x="1579143" y="393595"/>
                                  <a:pt x="1577314" y="393241"/>
                                  <a:pt x="1575457" y="393180"/>
                                </a:cubicBezTo>
                                <a:close/>
                                <a:moveTo>
                                  <a:pt x="1618510" y="422708"/>
                                </a:moveTo>
                                <a:cubicBezTo>
                                  <a:pt x="1620634" y="422762"/>
                                  <a:pt x="1622739" y="422372"/>
                                  <a:pt x="1624701" y="421565"/>
                                </a:cubicBezTo>
                                <a:cubicBezTo>
                                  <a:pt x="1626692" y="420541"/>
                                  <a:pt x="1628520" y="419224"/>
                                  <a:pt x="1630130" y="417659"/>
                                </a:cubicBezTo>
                                <a:lnTo>
                                  <a:pt x="1634702" y="422327"/>
                                </a:lnTo>
                                <a:cubicBezTo>
                                  <a:pt x="1630673" y="426956"/>
                                  <a:pt x="1624834" y="429599"/>
                                  <a:pt x="1618700" y="429566"/>
                                </a:cubicBezTo>
                                <a:cubicBezTo>
                                  <a:pt x="1612928" y="429761"/>
                                  <a:pt x="1607318" y="427594"/>
                                  <a:pt x="1603174" y="423565"/>
                                </a:cubicBezTo>
                                <a:cubicBezTo>
                                  <a:pt x="1599041" y="419558"/>
                                  <a:pt x="1596783" y="413987"/>
                                  <a:pt x="1596983" y="408230"/>
                                </a:cubicBezTo>
                                <a:cubicBezTo>
                                  <a:pt x="1596840" y="402462"/>
                                  <a:pt x="1599117" y="396899"/>
                                  <a:pt x="1603270" y="392894"/>
                                </a:cubicBezTo>
                                <a:cubicBezTo>
                                  <a:pt x="1607489" y="388727"/>
                                  <a:pt x="1613252" y="386487"/>
                                  <a:pt x="1619176" y="386703"/>
                                </a:cubicBezTo>
                                <a:cubicBezTo>
                                  <a:pt x="1625310" y="386594"/>
                                  <a:pt x="1631197" y="389168"/>
                                  <a:pt x="1635274" y="393752"/>
                                </a:cubicBezTo>
                                <a:lnTo>
                                  <a:pt x="1630797" y="398609"/>
                                </a:lnTo>
                                <a:cubicBezTo>
                                  <a:pt x="1629149" y="397005"/>
                                  <a:pt x="1627254" y="395686"/>
                                  <a:pt x="1625177" y="394704"/>
                                </a:cubicBezTo>
                                <a:cubicBezTo>
                                  <a:pt x="1623215" y="393896"/>
                                  <a:pt x="1621110" y="393507"/>
                                  <a:pt x="1618986" y="393561"/>
                                </a:cubicBezTo>
                                <a:cubicBezTo>
                                  <a:pt x="1615081" y="393458"/>
                                  <a:pt x="1611309" y="394935"/>
                                  <a:pt x="1608508" y="397657"/>
                                </a:cubicBezTo>
                                <a:cubicBezTo>
                                  <a:pt x="1605660" y="400303"/>
                                  <a:pt x="1604098" y="404056"/>
                                  <a:pt x="1604222" y="407944"/>
                                </a:cubicBezTo>
                                <a:cubicBezTo>
                                  <a:pt x="1604117" y="411892"/>
                                  <a:pt x="1605632" y="415712"/>
                                  <a:pt x="1608413" y="418517"/>
                                </a:cubicBezTo>
                                <a:cubicBezTo>
                                  <a:pt x="1611213" y="421429"/>
                                  <a:pt x="1615147" y="422963"/>
                                  <a:pt x="1619176" y="422708"/>
                                </a:cubicBezTo>
                                <a:close/>
                                <a:moveTo>
                                  <a:pt x="1643846" y="387370"/>
                                </a:moveTo>
                                <a:lnTo>
                                  <a:pt x="1650799" y="387370"/>
                                </a:lnTo>
                                <a:lnTo>
                                  <a:pt x="1650799" y="428804"/>
                                </a:lnTo>
                                <a:lnTo>
                                  <a:pt x="1643846" y="428804"/>
                                </a:lnTo>
                                <a:close/>
                                <a:moveTo>
                                  <a:pt x="1691471" y="387370"/>
                                </a:moveTo>
                                <a:lnTo>
                                  <a:pt x="1691471" y="393942"/>
                                </a:lnTo>
                                <a:lnTo>
                                  <a:pt x="1669183" y="393942"/>
                                </a:lnTo>
                                <a:lnTo>
                                  <a:pt x="1669183" y="404991"/>
                                </a:lnTo>
                                <a:lnTo>
                                  <a:pt x="1689090" y="404991"/>
                                </a:lnTo>
                                <a:lnTo>
                                  <a:pt x="1689090" y="411182"/>
                                </a:lnTo>
                                <a:lnTo>
                                  <a:pt x="1669183" y="411182"/>
                                </a:lnTo>
                                <a:lnTo>
                                  <a:pt x="1669183" y="422231"/>
                                </a:lnTo>
                                <a:lnTo>
                                  <a:pt x="1692043" y="422231"/>
                                </a:lnTo>
                                <a:lnTo>
                                  <a:pt x="1692043" y="428804"/>
                                </a:lnTo>
                                <a:lnTo>
                                  <a:pt x="1662229" y="428804"/>
                                </a:lnTo>
                                <a:lnTo>
                                  <a:pt x="1662229" y="387370"/>
                                </a:lnTo>
                                <a:close/>
                                <a:moveTo>
                                  <a:pt x="1732143" y="387370"/>
                                </a:moveTo>
                                <a:lnTo>
                                  <a:pt x="1739191" y="387370"/>
                                </a:lnTo>
                                <a:lnTo>
                                  <a:pt x="1739191" y="428804"/>
                                </a:lnTo>
                                <a:lnTo>
                                  <a:pt x="1731571" y="428804"/>
                                </a:lnTo>
                                <a:lnTo>
                                  <a:pt x="1708140" y="398609"/>
                                </a:lnTo>
                                <a:lnTo>
                                  <a:pt x="1708140" y="428804"/>
                                </a:lnTo>
                                <a:lnTo>
                                  <a:pt x="1701187" y="428804"/>
                                </a:lnTo>
                                <a:lnTo>
                                  <a:pt x="1701187" y="387370"/>
                                </a:lnTo>
                                <a:lnTo>
                                  <a:pt x="1708140" y="387370"/>
                                </a:lnTo>
                                <a:lnTo>
                                  <a:pt x="1732143" y="418326"/>
                                </a:lnTo>
                                <a:close/>
                                <a:moveTo>
                                  <a:pt x="1769576" y="422422"/>
                                </a:moveTo>
                                <a:cubicBezTo>
                                  <a:pt x="1771700" y="422476"/>
                                  <a:pt x="1773805" y="422087"/>
                                  <a:pt x="1775767" y="421279"/>
                                </a:cubicBezTo>
                                <a:cubicBezTo>
                                  <a:pt x="1777758" y="420255"/>
                                  <a:pt x="1779587" y="418939"/>
                                  <a:pt x="1781197" y="417374"/>
                                </a:cubicBezTo>
                                <a:lnTo>
                                  <a:pt x="1785673" y="422041"/>
                                </a:lnTo>
                                <a:cubicBezTo>
                                  <a:pt x="1781682" y="426656"/>
                                  <a:pt x="1775872" y="429299"/>
                                  <a:pt x="1769767" y="429280"/>
                                </a:cubicBezTo>
                                <a:cubicBezTo>
                                  <a:pt x="1763966" y="429457"/>
                                  <a:pt x="1758337" y="427295"/>
                                  <a:pt x="1754146" y="423279"/>
                                </a:cubicBezTo>
                                <a:cubicBezTo>
                                  <a:pt x="1750050" y="419245"/>
                                  <a:pt x="1747802" y="413692"/>
                                  <a:pt x="1747954" y="407944"/>
                                </a:cubicBezTo>
                                <a:cubicBezTo>
                                  <a:pt x="1747812" y="402158"/>
                                  <a:pt x="1750126" y="396582"/>
                                  <a:pt x="1754336" y="392609"/>
                                </a:cubicBezTo>
                                <a:cubicBezTo>
                                  <a:pt x="1763414" y="384025"/>
                                  <a:pt x="1777729" y="384409"/>
                                  <a:pt x="1786340" y="393466"/>
                                </a:cubicBezTo>
                                <a:lnTo>
                                  <a:pt x="1781863" y="398324"/>
                                </a:lnTo>
                                <a:cubicBezTo>
                                  <a:pt x="1780216" y="396720"/>
                                  <a:pt x="1778320" y="395400"/>
                                  <a:pt x="1776244" y="394418"/>
                                </a:cubicBezTo>
                                <a:cubicBezTo>
                                  <a:pt x="1774281" y="393611"/>
                                  <a:pt x="1772176" y="393221"/>
                                  <a:pt x="1770052" y="393275"/>
                                </a:cubicBezTo>
                                <a:cubicBezTo>
                                  <a:pt x="1766119" y="393157"/>
                                  <a:pt x="1762308" y="394635"/>
                                  <a:pt x="1759480" y="397371"/>
                                </a:cubicBezTo>
                                <a:cubicBezTo>
                                  <a:pt x="1756698" y="400055"/>
                                  <a:pt x="1755174" y="403792"/>
                                  <a:pt x="1755289" y="407658"/>
                                </a:cubicBezTo>
                                <a:cubicBezTo>
                                  <a:pt x="1755184" y="411606"/>
                                  <a:pt x="1756698" y="415426"/>
                                  <a:pt x="1759480" y="418231"/>
                                </a:cubicBezTo>
                                <a:cubicBezTo>
                                  <a:pt x="1762051" y="421047"/>
                                  <a:pt x="1765671" y="422670"/>
                                  <a:pt x="1769481" y="422708"/>
                                </a:cubicBezTo>
                                <a:close/>
                                <a:moveTo>
                                  <a:pt x="1823202" y="387370"/>
                                </a:moveTo>
                                <a:lnTo>
                                  <a:pt x="1823202" y="393942"/>
                                </a:lnTo>
                                <a:lnTo>
                                  <a:pt x="1801104" y="393942"/>
                                </a:lnTo>
                                <a:lnTo>
                                  <a:pt x="1801104" y="404991"/>
                                </a:lnTo>
                                <a:lnTo>
                                  <a:pt x="1820916" y="404991"/>
                                </a:lnTo>
                                <a:lnTo>
                                  <a:pt x="1820916" y="411182"/>
                                </a:lnTo>
                                <a:lnTo>
                                  <a:pt x="1801104" y="411182"/>
                                </a:lnTo>
                                <a:lnTo>
                                  <a:pt x="1801104" y="422231"/>
                                </a:lnTo>
                                <a:lnTo>
                                  <a:pt x="1823869" y="422231"/>
                                </a:lnTo>
                                <a:lnTo>
                                  <a:pt x="1823869" y="428804"/>
                                </a:lnTo>
                                <a:lnTo>
                                  <a:pt x="1794151" y="428804"/>
                                </a:lnTo>
                                <a:lnTo>
                                  <a:pt x="1794151" y="387370"/>
                                </a:lnTo>
                                <a:close/>
                                <a:moveTo>
                                  <a:pt x="173758" y="347555"/>
                                </a:moveTo>
                                <a:cubicBezTo>
                                  <a:pt x="184616" y="382226"/>
                                  <a:pt x="213763" y="388418"/>
                                  <a:pt x="244814" y="388799"/>
                                </a:cubicBezTo>
                                <a:cubicBezTo>
                                  <a:pt x="292402" y="389730"/>
                                  <a:pt x="339296" y="377290"/>
                                  <a:pt x="380164" y="352889"/>
                                </a:cubicBezTo>
                                <a:cubicBezTo>
                                  <a:pt x="411799" y="334950"/>
                                  <a:pt x="436413" y="306810"/>
                                  <a:pt x="449983" y="273070"/>
                                </a:cubicBezTo>
                                <a:cubicBezTo>
                                  <a:pt x="483415" y="189059"/>
                                  <a:pt x="459508" y="106001"/>
                                  <a:pt x="385879" y="50852"/>
                                </a:cubicBezTo>
                                <a:cubicBezTo>
                                  <a:pt x="338641" y="14642"/>
                                  <a:pt x="278970" y="-1354"/>
                                  <a:pt x="219954" y="6370"/>
                                </a:cubicBezTo>
                                <a:cubicBezTo>
                                  <a:pt x="162829" y="13077"/>
                                  <a:pt x="109471" y="38301"/>
                                  <a:pt x="68030" y="78188"/>
                                </a:cubicBezTo>
                                <a:cubicBezTo>
                                  <a:pt x="58383" y="87698"/>
                                  <a:pt x="49852" y="98276"/>
                                  <a:pt x="42598" y="109716"/>
                                </a:cubicBezTo>
                                <a:cubicBezTo>
                                  <a:pt x="-8360" y="185916"/>
                                  <a:pt x="-13599" y="262116"/>
                                  <a:pt x="26882" y="336030"/>
                                </a:cubicBezTo>
                                <a:cubicBezTo>
                                  <a:pt x="54989" y="386722"/>
                                  <a:pt x="100343" y="425655"/>
                                  <a:pt x="154708" y="445758"/>
                                </a:cubicBezTo>
                                <a:cubicBezTo>
                                  <a:pt x="183159" y="456932"/>
                                  <a:pt x="213486" y="462558"/>
                                  <a:pt x="244052" y="462332"/>
                                </a:cubicBezTo>
                                <a:cubicBezTo>
                                  <a:pt x="257401" y="462283"/>
                                  <a:pt x="270733" y="461360"/>
                                  <a:pt x="283962" y="459569"/>
                                </a:cubicBezTo>
                                <a:cubicBezTo>
                                  <a:pt x="332615" y="453511"/>
                                  <a:pt x="379220" y="436335"/>
                                  <a:pt x="420169" y="409373"/>
                                </a:cubicBezTo>
                                <a:cubicBezTo>
                                  <a:pt x="423543" y="408132"/>
                                  <a:pt x="426054" y="405261"/>
                                  <a:pt x="426837" y="401753"/>
                                </a:cubicBezTo>
                                <a:cubicBezTo>
                                  <a:pt x="427408" y="398501"/>
                                  <a:pt x="426255" y="395185"/>
                                  <a:pt x="423789" y="392990"/>
                                </a:cubicBezTo>
                                <a:lnTo>
                                  <a:pt x="423789" y="392228"/>
                                </a:lnTo>
                                <a:cubicBezTo>
                                  <a:pt x="422062" y="389112"/>
                                  <a:pt x="419078" y="386891"/>
                                  <a:pt x="415597" y="386132"/>
                                </a:cubicBezTo>
                                <a:cubicBezTo>
                                  <a:pt x="412171" y="385611"/>
                                  <a:pt x="408688" y="386620"/>
                                  <a:pt x="406072" y="388894"/>
                                </a:cubicBezTo>
                                <a:cubicBezTo>
                                  <a:pt x="402276" y="391780"/>
                                  <a:pt x="398299" y="394420"/>
                                  <a:pt x="394166" y="396800"/>
                                </a:cubicBezTo>
                                <a:cubicBezTo>
                                  <a:pt x="351235" y="420825"/>
                                  <a:pt x="303049" y="433909"/>
                                  <a:pt x="253863" y="434900"/>
                                </a:cubicBezTo>
                                <a:cubicBezTo>
                                  <a:pt x="200999" y="434900"/>
                                  <a:pt x="178330" y="429185"/>
                                  <a:pt x="138325" y="406325"/>
                                </a:cubicBezTo>
                                <a:cubicBezTo>
                                  <a:pt x="65554" y="364796"/>
                                  <a:pt x="25930" y="288596"/>
                                  <a:pt x="39265" y="207157"/>
                                </a:cubicBezTo>
                                <a:cubicBezTo>
                                  <a:pt x="50314" y="139910"/>
                                  <a:pt x="90700" y="88952"/>
                                  <a:pt x="153565" y="55995"/>
                                </a:cubicBezTo>
                                <a:cubicBezTo>
                                  <a:pt x="190169" y="36476"/>
                                  <a:pt x="232033" y="29104"/>
                                  <a:pt x="273103" y="34945"/>
                                </a:cubicBezTo>
                                <a:cubicBezTo>
                                  <a:pt x="308332" y="40145"/>
                                  <a:pt x="341663" y="54205"/>
                                  <a:pt x="369973" y="75807"/>
                                </a:cubicBezTo>
                                <a:cubicBezTo>
                                  <a:pt x="423694" y="115431"/>
                                  <a:pt x="444839" y="165342"/>
                                  <a:pt x="434552" y="228207"/>
                                </a:cubicBezTo>
                                <a:cubicBezTo>
                                  <a:pt x="420836" y="312218"/>
                                  <a:pt x="353304" y="345174"/>
                                  <a:pt x="298059" y="357461"/>
                                </a:cubicBezTo>
                                <a:cubicBezTo>
                                  <a:pt x="298059" y="355556"/>
                                  <a:pt x="298059" y="342031"/>
                                  <a:pt x="298059" y="340793"/>
                                </a:cubicBezTo>
                                <a:cubicBezTo>
                                  <a:pt x="298059" y="339554"/>
                                  <a:pt x="298059" y="333554"/>
                                  <a:pt x="298059" y="332506"/>
                                </a:cubicBezTo>
                                <a:cubicBezTo>
                                  <a:pt x="298059" y="321457"/>
                                  <a:pt x="298059" y="319171"/>
                                  <a:pt x="298059" y="313456"/>
                                </a:cubicBezTo>
                                <a:lnTo>
                                  <a:pt x="298059" y="270498"/>
                                </a:lnTo>
                                <a:cubicBezTo>
                                  <a:pt x="298059" y="261449"/>
                                  <a:pt x="298059" y="252877"/>
                                  <a:pt x="298059" y="244114"/>
                                </a:cubicBezTo>
                                <a:cubicBezTo>
                                  <a:pt x="298059" y="231255"/>
                                  <a:pt x="298059" y="214872"/>
                                  <a:pt x="298059" y="201061"/>
                                </a:cubicBezTo>
                                <a:cubicBezTo>
                                  <a:pt x="298059" y="177725"/>
                                  <a:pt x="294916" y="177629"/>
                                  <a:pt x="277675" y="177534"/>
                                </a:cubicBezTo>
                                <a:lnTo>
                                  <a:pt x="274437" y="177534"/>
                                </a:lnTo>
                                <a:cubicBezTo>
                                  <a:pt x="265579" y="177534"/>
                                  <a:pt x="236337" y="176867"/>
                                  <a:pt x="198237" y="177534"/>
                                </a:cubicBezTo>
                                <a:cubicBezTo>
                                  <a:pt x="175663" y="178010"/>
                                  <a:pt x="168233" y="178868"/>
                                  <a:pt x="168233" y="197918"/>
                                </a:cubicBezTo>
                                <a:lnTo>
                                  <a:pt x="168233" y="213634"/>
                                </a:lnTo>
                                <a:cubicBezTo>
                                  <a:pt x="168233" y="254782"/>
                                  <a:pt x="168233" y="254782"/>
                                  <a:pt x="168233" y="275927"/>
                                </a:cubicBezTo>
                                <a:cubicBezTo>
                                  <a:pt x="168233" y="281071"/>
                                  <a:pt x="168233" y="289358"/>
                                  <a:pt x="168233" y="293358"/>
                                </a:cubicBezTo>
                                <a:cubicBezTo>
                                  <a:pt x="167566" y="317361"/>
                                  <a:pt x="165471" y="321838"/>
                                  <a:pt x="173758" y="347555"/>
                                </a:cubicBezTo>
                                <a:close/>
                                <a:moveTo>
                                  <a:pt x="2014750" y="425470"/>
                                </a:moveTo>
                                <a:lnTo>
                                  <a:pt x="2014750" y="404324"/>
                                </a:lnTo>
                                <a:cubicBezTo>
                                  <a:pt x="2014750" y="402536"/>
                                  <a:pt x="2013302" y="401086"/>
                                  <a:pt x="2011511" y="401086"/>
                                </a:cubicBezTo>
                                <a:lnTo>
                                  <a:pt x="1878733" y="401086"/>
                                </a:lnTo>
                                <a:cubicBezTo>
                                  <a:pt x="1876942" y="401086"/>
                                  <a:pt x="1875494" y="402536"/>
                                  <a:pt x="1875494" y="404324"/>
                                </a:cubicBezTo>
                                <a:lnTo>
                                  <a:pt x="1875494" y="425470"/>
                                </a:lnTo>
                                <a:cubicBezTo>
                                  <a:pt x="1875494" y="427275"/>
                                  <a:pt x="1876932" y="428752"/>
                                  <a:pt x="1878733" y="428804"/>
                                </a:cubicBezTo>
                                <a:lnTo>
                                  <a:pt x="2012083" y="428804"/>
                                </a:lnTo>
                                <a:cubicBezTo>
                                  <a:pt x="2013664" y="428482"/>
                                  <a:pt x="2014778" y="427080"/>
                                  <a:pt x="2014750" y="425470"/>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EDA1BF8" id="Graphic 4" o:spid="_x0000_s1026" style="width:188.5pt;height:43.25pt;mso-position-horizontal-relative:char;mso-position-vertical-relative:line" coordsize="20147,4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">
                <v:shape id="Freeform: Shape 5" o:spid="_x0000_s1027" style="position:absolute;left:1873;top:616;width:957;height:956;visibility:visible;mso-wrap-style:square;v-text-anchor:middle" coordsize="95630,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" path="m95631,47815v,26408,-21408,47816,-47815,47816c21408,95631,,74223,,47815,,21408,21408,,47816,,74223,,95631,21408,95631,47815xe" fillcolor="#51adca" stroked="f">
                  <v:stroke joinstyle="miter"/>
                  <v:path arrowok="t" o:connecttype="custom" o:connectlocs="95631,47815;47816,95631;0,47815;47816,0;95631,47815" o:connectangles="0,0,0,0,0"/>
                </v:shape>
                <v:shape id="Freeform: Shape 6" o:spid="_x0000_s1028" style="position:absolute;width:20147;height:4623;visibility:visible;mso-wrap-style:square;v-text-anchor:middle" coordsize="2014750,46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" path="m653913,3036r30004,l683917,137339r-30004,l653913,3036xm806313,3036r30004,l836317,137339r-30099,l742305,53233r,84106l712301,137339r,-134303l740876,3036r65818,86487l806313,3036xm956998,3036r,26384l894705,29420r,28575l953950,57995r,26289l894705,84284r,52674l864796,136958r,-133922l956998,3036xm1090348,118765v-28175,26527,-72123,26527,-100298,c962856,91419,962856,47242,990050,19895v28175,-26527,72123,-26527,100298,c1117542,47242,1117542,91419,1090348,118765xm1080157,69425v390,-11262,-3563,-22243,-11049,-30670c1055039,23105,1030950,21820,1015301,35886v-1010,905,-1962,1862,-2867,2869c997080,56285,997080,82471,1012434,100001v14068,15649,38157,16934,53807,2869c1067250,101965,1068203,101007,1069108,100001v7610,-8333,11668,-19299,11334,-30576l1080157,69425xm1240558,47613v,21527,-8506,35433,-25527,41720l1249035,136958r-37052,l1182169,94095r-20764,l1161405,136958r-29909,l1131496,3036r50864,c1203220,3036,1218174,6560,1227032,13609v9658,8543,14678,21164,13526,34004xm1204553,63520v4067,-4248,6115,-10043,5620,-15907c1210830,42001,1208658,36430,1204363,32754v-6211,-3252,-13212,-4672,-20193,-4096l1161691,28658r,39815l1183408,68473v7410,801,14868,-946,21145,-4953xm1387052,52757r-36290,73342l1332950,126099,1296755,52757r,84486l1266847,137243r,-134207l1307233,3036r34575,73819l1376575,3036r40386,l1416961,137339r-30004,l1387052,52757xm1541167,137243r-12478,-28575l1472396,108668r-12478,28575l1428010,137243,1486017,2941r28575,l1572599,137243r-31432,xm1500685,42946r-16954,38957l1517354,81903,1500685,42946xm1640608,28944r,108395l1610604,137339r,-108395l1572504,28944r,-25908l1678708,3036r,25908l1640608,28944xm1695948,3036r30385,l1726333,137339r-30004,l1695948,3036xm1754336,3036r30004,l1784340,58186,1835013,3036r37147,l1818725,62377v4572,6477,13145,18383,25527,35909l1872160,137339r-34956,l1797770,84284r-13430,15050l1784340,137434r-29432,l1754336,3036xm1981793,137339r-12478,-28575l1913023,108764r-12478,28575l1869208,137339,1927310,3036r28575,l2013892,137339r-32099,xm1941312,43041r-16955,38957l1957981,81998,1941312,43041xm710777,215920r,108299l680773,324219r,-108299l642673,215920r,-26003l748687,189917r,26003l710777,215920xm861748,324314l849271,295739r-56388,l780405,324314r-31909,l806503,190012r29052,l893562,324314r-31814,xm821458,229922r-16955,38957l838126,268879,821458,229922xm998813,189917r29909,l1028722,324219r-30099,l934615,240113r,84106l904611,324219r,-134302l933186,189917r65913,86487l998813,189917xm1088158,216777v-2953,2247,-4601,5819,-4382,9525c1083671,230215,1085719,233872,1089110,235827v7725,3802,15926,6557,24384,8192c1124400,246241,1134592,251079,1143212,258116v7411,7167,11278,17241,10573,27527c1154090,296989,1149051,307821,1140164,314885v-10144,7895,-22784,11883,-35623,11239c1083147,325979,1062650,317506,1047391,302502r17907,-21907c1075947,291553,1090177,298315,1105398,299645v4581,236,9125,-999,12954,-3525c1121400,293913,1123181,290358,1123114,286595v48,-3827,-1857,-7417,-5048,-9525c1111922,273618,1105265,271173,1098349,269831v-12373,-2272,-24107,-7213,-34385,-14478c1048981,239043,1050058,213675,1066374,198694v181,-165,362,-329,543,-491c1076871,191010,1088939,187354,1101207,187821v9144,32,18221,1576,26860,4572c1136611,195275,1144555,199699,1151499,205442r-15145,21908c1126115,219065,1113418,214409,1100254,214110v-4219,-587,-8515,359,-12096,2667xm1167025,324219r,-20574l1237605,215920r-68009,l1169596,189917r109062,l1278658,210681r-70200,87440l1279801,298121r,26098l1167025,324219xm1397720,189917r,26765l1331045,216682r,27813l1391243,244495r,25527l1331045,270022r,27908l1400006,297930r,26480l1301232,324410r,-134493l1397720,189917xm1360287,176105r-27527,l1357239,142101r29718,12478l1360287,176105xm1421914,189917r30003,l1451917,245066r50769,-55149l1539738,189917r-53435,59340c1490970,255734,1499447,267641,1511830,285167r27908,39052l1504781,324219r-39433,-53054l1451917,286214r,38100l1421914,324314r,-134397xm674487,393085v4162,3896,6372,9452,6001,15145c680792,413903,678678,419439,674677,423470v-4953,4093,-11306,6107,-17716,5619l643150,429089r,-41719l657342,387370v6229,-333,12354,1710,17145,5715xm673439,408325v,-9525,-5429,-14192,-16288,-14192l650008,394133r,28575l657723,422708v4162,277,8268,-1015,11525,-3620c672191,416315,673734,412361,673439,408325xm718588,387370r,6572l696490,393942r,11049l716683,404991r,6191l696871,411182r,11049l719635,422231r,6573l689822,428804r,-41434l718588,387370xm756116,390989v3086,2847,4705,6955,4382,11145c760831,406316,759164,410409,756021,413183v-4001,2632,-8754,3872,-13526,3524l735161,416707r,12097l728208,428804r,-41434l742400,387370v4886,-310,9725,1069,13716,3905l756116,390989xm751163,408134v1534,-1838,2315,-4184,2191,-6572c753563,399235,752554,396967,750687,395561v-2562,-1403,-5467,-2031,-8382,-1809l735161,393752r,16573l743257,410325v2782,413,5620,-269,7906,-1905l751163,408134xm774595,419374r-4191,9525l762974,428899r18193,-41529l788692,387370r18192,41434l799455,428804r-4191,-9525l774595,419374xm792406,412897r-7524,-17050l777452,412897r14954,xm845651,400895v610,5913,-3200,11381,-8953,12859l847556,428804r-8858,l829173,414897r-9525,l819648,428804r-7049,l812599,387370r15431,c832764,386986,837507,388120,841555,390608v3039,2627,4572,6588,4096,10573l845651,400895xm836126,406706v1543,-1557,2315,-3723,2096,-5906c838460,398707,837641,396634,836031,395276v-2400,-1242,-5115,-1772,-7811,-1524l819362,393752r,14763l828030,408515v2886,467,5848,-71,8382,-1524l836126,406706xm871083,393847r,34957l864130,428804r,-34671l851557,394133r,-6763l883656,387370r,6477l871083,393847xm898229,428804r-7048,l891181,387370r10953,l914612,413373r12764,-26003l938234,387370r,41434l931281,428804r,-31909l916708,425470r-3906,l898420,396895r-191,31909xm978811,387370r,6572l956713,393942r,11049l976525,404991r,6191l956713,411182r,11049l979477,422231r,6573l949759,428804r,-41434l978811,387370xm1019482,387370r6954,l1026436,428804r-7525,l995479,398609r,30195l988431,428804r,-41434l995479,387370r24003,30956l1019482,387370xm1053582,393847r,34957l1046629,428804r,-34671l1034056,394133r,-6763l1066155,387370r,6477l1053582,393847xm1124543,423089v-8715,8142,-22241,8142,-30956,c1089443,419120,1087158,413587,1087300,407849v-142,-5768,2134,-11331,6287,-15336c1102302,384371,1115828,384371,1124543,392513v4153,4005,6429,9568,6287,15336c1131058,413686,1128763,419339,1124543,423374r,-285xm1119495,397181v-5620,-5761,-14850,-5874,-20612,-252c1098797,397012,1098721,397096,1098635,397181v-2753,2864,-4258,6698,-4191,10668c1094387,411789,1095892,415592,1098635,418421v5620,5761,14850,5873,20612,252c1119323,418590,1119409,418506,1119495,418421v2743,-2829,4248,-6632,4191,-10572c1123676,403978,1122171,400259,1119495,397466r,-285xm1146641,393942r,11335l1165024,405277r,6477l1146641,411754r,17050l1139688,428804r,-41434l1167310,387370r,6572l1146641,393942xm1210554,422517v2124,54,4229,-335,6191,-1143c1218736,420350,1220574,419034,1222174,417469r4572,4667c1222717,426765,1216879,429408,1210744,429375v-5772,195,-11382,-1972,-15525,-6001c1191085,419367,1188827,413796,1189027,408039v-143,-5767,2134,-11331,6287,-15335c1199533,388537,1205296,386296,1211221,386513v6134,-110,12020,2465,16097,7048l1222841,398419v-1629,-1578,-3496,-2897,-5524,-3905c1215316,393716,1213183,393328,1211030,393371v-3905,-103,-7677,1373,-10477,4095c1197705,400112,1196143,403865,1196266,407753v-114,3969,1439,7803,4287,10573c1203105,421147,1206744,422742,1210554,422708r,-191xm1269895,423184v-8763,8108,-22289,8108,-31052,c1234700,419216,1232414,413683,1232557,407944v-143,-5768,2133,-11331,6286,-15335c1247606,384501,1261132,384501,1269895,392609v4153,4004,6429,9567,6286,15335c1276381,413748,1274095,419362,1269895,423374r,-190xm1264751,397276v-2676,-2870,-6458,-4464,-10382,-4382c1250445,392800,1246663,394396,1243987,397276v-2810,2831,-4353,6679,-4287,10668c1239624,411906,1241167,415728,1243987,418517v2676,2880,6458,4475,10382,4381c1258293,422980,1262075,421386,1264751,418517v2781,-2805,4296,-6625,4191,-10573c1268999,404032,1267485,400260,1264751,397466r,-190xm1291993,428899r-7049,l1284944,387370r10954,l1308376,413373r12477,-26003l1331712,387370r,41434l1324663,428804r,-31909l1310281,425470r-3906,l1291993,396895r,32004xm1371145,390799v3029,2881,4610,6974,4287,11144c1375803,406111,1374174,410209,1371050,412992v-4000,2620,-8753,3858,-13525,3524l1350190,416516r,12097l1343142,428613r,-41243l1357429,387370v4887,-287,9716,1090,13716,3905l1371145,390799xm1366192,407944v1496,-1852,2239,-4197,2096,-6572c1368555,399035,1367535,396739,1365621,395371v-2562,-1403,-5467,-2032,-8382,-1810l1350190,393561r,16574l1358287,410135v2752,448,5581,-164,7905,-1715l1366192,407944xm1392958,419564v3991,4261,10687,4479,14944,487c1408074,419894,1408236,419732,1408388,419564v2019,-2530,3039,-5718,2858,-8953l1411246,387370r6953,l1418199,410611v352,5093,-1448,10100,-4953,13811c1406055,430740,1395291,430740,1388100,424422v-3505,-3711,-5306,-8718,-4953,-13811l1383147,387370r6953,l1390100,410325v-257,3331,762,6634,2858,9239xm1444774,394133r,34956l1437820,429089r,-34956l1425247,394133r,-6763l1457347,387370r,6477l1444774,394133xm1494018,387656r,6572l1471920,394228r,11049l1491732,405277r,6191l1471920,411468r,11049l1494685,422517r,6572l1464871,429089r,-41719l1494018,387656xm1536690,401181v610,5912,-3201,11381,-8954,12859l1538595,429089r-8954,l1520116,415183r-9525,l1510591,429089r-6953,l1503638,387370r15431,c1523803,386999,1528536,388132,1532594,390608v3039,2627,4572,6588,4096,10573xm1527165,406991v1581,-1538,2381,-3708,2191,-5905c1529594,398993,1528775,396920,1527165,395561v-2410,-1232,-5115,-1761,-7811,-1524l1510401,394037r,14764l1519164,408801v2857,345,5743,-293,8191,-1810l1527165,406991xm1574790,393180v-1734,-94,-3467,337,-4953,1238c1568532,395192,1567770,396621,1567837,398133v-57,1562,695,3042,2000,3905c1572447,403379,1575237,404341,1578124,404896v3457,706,6705,2170,9525,4286c1589877,411304,1591068,414300,1590887,417374v57,3422,-1457,6682,-4096,8858c1583696,428559,1579895,429737,1576028,429566v-6382,46,-12544,-2337,-17240,-6668l1563169,417564v3506,3411,8163,5382,13050,5525c1578124,423225,1580010,422685,1581553,421565v1285,-833,2047,-2278,2000,-3810c1583648,416284,1582953,414874,1581743,414040v-1991,-1215,-4181,-2055,-6477,-2477c1572923,411107,1570627,410437,1568408,409563v-1543,-562,-2991,-1366,-4286,-2381c1561607,405074,1560255,401883,1560502,398609v-304,-3467,1296,-6827,4191,-8763c1567675,387684,1571294,386578,1574980,386703v2696,-23,5372,429,7906,1334c1585334,388836,1587630,390062,1589649,391656r-3715,5239c1584439,395686,1582724,394780,1580886,394228v-1743,-633,-3572,-987,-5429,-1048l1574790,393180xm1618510,422708v2124,54,4229,-336,6191,-1143c1626692,420541,1628520,419224,1630130,417659r4572,4668c1630673,426956,1624834,429599,1618700,429566v-5772,195,-11382,-1972,-15526,-6001c1599041,419558,1596783,413987,1596983,408230v-143,-5768,2134,-11331,6287,-15336c1607489,388727,1613252,386487,1619176,386703v6134,-109,12021,2465,16098,7049l1630797,398609v-1648,-1604,-3543,-2923,-5620,-3905c1623215,393896,1621110,393507,1618986,393561v-3905,-103,-7677,1374,-10478,4096c1605660,400303,1604098,404056,1604222,407944v-105,3948,1410,7768,4191,10573c1611213,421429,1615147,422963,1619176,422708r-666,xm1643846,387370r6953,l1650799,428804r-6953,l1643846,387370xm1691471,387370r,6572l1669183,393942r,11049l1689090,404991r,6191l1669183,411182r,11049l1692043,422231r,6573l1662229,428804r,-41434l1691471,387370xm1732143,387370r7048,l1739191,428804r-7620,l1708140,398609r,30195l1701187,428804r,-41434l1708140,387370r24003,30956l1732143,387370xm1769576,422422v2124,54,4229,-335,6191,-1143c1777758,420255,1779587,418939,1781197,417374r4476,4667c1781682,426656,1775872,429299,1769767,429280v-5801,177,-11430,-1985,-15621,-6001c1750050,419245,1747802,413692,1747954,407944v-142,-5786,2172,-11362,6382,-15335c1763414,384025,1777729,384409,1786340,393466r-4477,4858c1780216,396720,1778320,395400,1776244,394418v-1963,-807,-4068,-1197,-6192,-1143c1766119,393157,1762308,394635,1759480,397371v-2782,2684,-4306,6421,-4191,10287c1755184,411606,1756698,415426,1759480,418231v2571,2816,6191,4439,10001,4477l1769576,422422xm1823202,387370r,6572l1801104,393942r,11049l1820916,404991r,6191l1801104,411182r,11049l1823869,422231r,6573l1794151,428804r,-41434l1823202,387370xm173758,347555v10858,34671,40005,40863,71056,41244c292402,389730,339296,377290,380164,352889v31635,-17939,56249,-46079,69819,-79819c483415,189059,459508,106001,385879,50852,338641,14642,278970,-1354,219954,6370,162829,13077,109471,38301,68030,78188,58383,87698,49852,98276,42598,109716,-8360,185916,-13599,262116,26882,336030v28107,50692,73461,89625,127826,109728c183159,456932,213486,462558,244052,462332v13349,-49,26681,-972,39910,-2763c332615,453511,379220,436335,420169,409373v3374,-1241,5885,-4112,6668,-7620c427408,398501,426255,395185,423789,392990r,-762c422062,389112,419078,386891,415597,386132v-3426,-521,-6909,488,-9525,2762c402276,391780,398299,394420,394166,396800v-42931,24025,-91117,37109,-140303,38100c200999,434900,178330,429185,138325,406325,65554,364796,25930,288596,39265,207157,50314,139910,90700,88952,153565,55995,190169,36476,232033,29104,273103,34945v35229,5200,68560,19260,96870,40862c423694,115431,444839,165342,434552,228207,420836,312218,353304,345174,298059,357461v,-1905,,-15430,,-16668c298059,339554,298059,333554,298059,332506v,-11049,,-13335,,-19050l298059,270498v,-9049,,-17621,,-26384c298059,231255,298059,214872,298059,201061v,-23336,-3143,-23432,-20384,-23527l274437,177534v-8858,,-38100,-667,-76200,c175663,178010,168233,178868,168233,197918r,15716c168233,254782,168233,254782,168233,275927v,5144,,13431,,17431c167566,317361,165471,321838,173758,347555xm2014750,425470r,-21146c2014750,402536,2013302,401086,2011511,401086r-132778,c1876942,401086,1875494,402536,1875494,404324r,21146c1875494,427275,1876932,428752,1878733,428804r133350,c2013664,428482,2014778,427080,2014750,425470xe" fillcolor="#242943" stroked="f">
                  <v:stroke joinstyle="miter"/>
                  <v:path arrowok="t" o:connecttype="custom" o:connectlocs="653913,3036;683917,3036;683917,137339;653913,137339;806313,3036;836317,3036;836317,137339;806218,137339;742305,53233;742305,137339;712301,137339;712301,3036;740876,3036;806694,89523;956998,3036;956998,29420;894705,29420;894705,57995;953950,57995;953950,84284;894705,84284;894705,136958;864796,136958;864796,3036;1090348,118765;990050,118765;990050,19895;1090348,19895;1090348,118765;1080157,69425;1069108,38755;1015301,35886;1012434,38755;1012434,100001;1066241,102870;1069108,100001;1080442,69425;1240558,47613;1215031,89333;1249035,136958;1211983,136958;1182169,94095;1161405,94095;1161405,136958;1131496,136958;1131496,3036;1182360,3036;1227032,13609;1240558,47613;1204553,63520;1210173,47613;1204363,32754;1184170,28658;1161691,28658;1161691,68473;1183408,68473;1204553,63520;1387052,52757;1350762,126099;1332950,126099;1296755,52757;1296755,137243;1266847,137243;1266847,3036;1307233,3036;1341808,76855;1376575,3036;1416961,3036;1416961,137339;1386957,137339;1541167,137243;1528689,108668;1472396,108668;1459918,137243;1428010,137243;1486017,2941;1514592,2941;1572599,137243;1500685,42946;1483731,81903;1517354,81903;1640608,28944;1640608,137339;1610604,137339;1610604,28944;1572504,28944;1572504,3036;1678708,3036;1678708,28944;1695948,3036;1726333,3036;1726333,137339;1696329,137339;1754336,3036;1784340,3036;1784340,58186;1835013,3036;1872160,3036;1818725,62377;1844252,98286;1872160,137339;1837204,137339;1797770,84284;1784340,99334;1784340,137434;1754908,137434;1981793,137339;1969315,108764;1913023,108764;1900545,137339;1869208,137339;1927310,3036;1955885,3036;2013892,137339;1941312,43041;1924357,81998;1957981,81998;710777,215920;710777,324219;680773,324219;680773,215920;642673,215920;642673,189917;748687,189917;748687,215920;861748,324314;849271,295739;792883,295739;780405,324314;748496,324314;806503,190012;835555,190012;893562,324314;821458,229922;804503,268879;838126,268879;998813,189917;1028722,189917;1028722,324219;998623,324219;934615,240113;934615,324219;904611,324219;904611,189917;933186,189917;999099,276404;1088158,216777;1083776,226302;1089110,235827;1113494,244019;1143212,258116;1153785,285643;1140164,314885;1104541,326124;1047391,302502;1065298,280595;1105398,299645;1118352,296120;1123114,286595;1118066,277070;1098349,269831;1063964,255353;1066374,198694;1066917,198203;1101207,187821;1128067,192393;1151499,205442;1136354,227350;1100254,214110;1088158,216777;1167025,324219;1167025,303645;1237605,215920;1169596,215920;1169596,189917;1278658,189917;1278658,210681;1208458,298121;1279801,298121;1279801,324219;1397720,189917;1397720,216682;1331045,216682;1331045,244495;1391243,244495;1391243,270022;1331045,270022;1331045,297930;1400006,297930;1400006,324410;1301232,324410;1301232,189917;1360287,176105;1332760,176105;1357239,142101;1386957,154579;1421914,189917;1451917,189917;1451917,245066;1502686,189917;1539738,189917;1486303,249257;1511830,285167;1539738,324219;1504781,324219;1465348,271165;1451917,286214;1451917,324314;1421914,324314;674487,393085;680488,408230;674677,423470;656961,429089;643150,429089;643150,387370;657342,387370;674487,393085;673439,408325;657151,394133;650008,394133;650008,422708;657723,422708;669248,419088;673439,408325;718588,387370;718588,393942;696490,393942;696490,404991;716683,404991;716683,411182;696871,411182;696871,422231;719635,422231;719635,428804;689822,428804;689822,387370;756116,390989;760498,402134;756021,413183;742495,416707;735161,416707;735161,428804;728208,428804;728208,387370;742400,387370;756116,391275;751163,408134;753354,401562;750687,395561;742305,393752;735161,393752;735161,410325;743257,410325;751163,408420;774595,419374;770404,428899;762974,428899;781167,387370;788692,387370;806884,428804;799455,428804;795264,419279;792406,412897;784882,395847;777452,412897;845651,400895;836698,413754;847556,428804;838698,428804;829173,414897;819648,414897;819648,428804;812599,428804;812599,387370;828030,387370;841555,390608;845651,401181;836126,406706;838222,400800;836031,395276;828220,393752;819362,393752;819362,408515;828030,408515;836412,406991;871083,393847;871083,428804;864130,428804;864130,394133;851557,394133;851557,387370;883656,387370;883656,393847;898229,428804;891181,428804;891181,387370;902134,387370;914612,413373;927376,387370;938234,387370;938234,428804;931281,428804;931281,396895;916708,425470;912802,425470;898420,396895;978811,387370;978811,393942;956713,393942;956713,404991;976525,404991;976525,411182;956713,411182;956713,422231;979477,422231;979477,428804;949759,428804;949759,387370;1019482,387370;1026436,387370;1026436,428804;1018911,428804;995479,398609;995479,428804;988431,428804;988431,387370;995479,387370;1019482,418326;1053582,393847;1053582,428804;1046629,428804;1046629,394133;1034056,394133;1034056,387370;1066155,387370;1066155,393847;1124543,423089;1093587,423089;1087300,407849;1093587,392513;1124543,392513;1130830,407849;1124543,423374;1119495,397181;1098883,396929;1098635,397181;1094444,407849;1098635,418421;1119247,418673;1119495,418421;1123686,407849;1119495,397466;1146641,393942;1146641,405277;1165024,405277;1165024,411754;1146641,411754;1146641,428804;1139688,428804;1139688,387370;1167310,387370;1167310,393942;1210554,422517;1216745,421374;1222174,417469;1226746,422136;1210744,429375;1195219,423374;1189027,408039;1195314,392704;1211221,386513;1227318,393561;1222841,398419;1217317,394514;1211030,393371;1200553,397466;1196266,407753;1200553,418326;1210554,422708;1269895,423184;1238843,423184;1232557,407944;1238843,392609;1269895,392609;1276181,407944;1269895,423374;1264751,397276;1254369,392894;1243987,397276;1239700,407944;1243987,418517;1254369,422898;1264751,418517;1268942,407944;1264751,397466;1291993,428899;1284944,428899;1284944,387370;1295898,387370;1308376,413373;1320853,387370;1331712,387370;1331712,428804;1324663,428804;1324663,396895;1310281,425470;1306375,425470;1291993,396895;1371145,390799;1375432,401943;1371050,412992;1357525,416516;1350190,416516;1350190,428613;1343142,428613;1343142,387370;1357429,387370;1371145,391275;1366192,407944;1368288,401372;1365621,395371;1357239,393561;1350190,393561;1350190,410135;1358287,410135;1366192,408420;1392958,419564;1407902,420051;1408388,419564;1411246,410611;1411246,387370;1418199,387370;1418199,410611;1413246,424422;1388100,424422;1383147,410611;1383147,387370;1390100,387370;1390100,410325;1392958,419564;1444774,394133;1444774,429089;1437820,429089;1437820,394133;1425247,394133;1425247,387370;1457347,387370;1457347,393847;1494018,387656;1494018,394228;1471920,394228;1471920,405277;1491732,405277;1491732,411468;1471920,411468;1471920,422517;1494685,422517;1494685,429089;1464871,429089;1464871,387370;1536690,401181;1527736,414040;1538595,429089;1529641,429089;1520116,415183;1510591,415183;1510591,429089;1503638,429089;1503638,387370;1519069,387370;1532594,390608;1536690,401181;1527165,406991;1529356,401086;1527165,395561;1519354,394037;1510401,394037;1510401,408801;1519164,408801;1527355,406991;1574790,393180;1569837,394418;1567837,398133;1569837,402038;1578124,404896;1587649,409182;1590887,417374;1586791,426232;1576028,429566;1558788,422898;1563169,417564;1576219,423089;1581553,421565;1583553,417755;1581743,414040;1575266,411563;1568408,409563;1564122,407182;1560502,398609;1564693,389846;1574980,386703;1582886,388037;1589649,391656;1585934,396895;1580886,394228;1575457,393180;1618510,422708;1624701,421565;1630130,417659;1634702,422327;1618700,429566;1603174,423565;1596983,408230;1603270,392894;1619176,386703;1635274,393752;1630797,398609;1625177,394704;1618986,393561;1608508,397657;1604222,407944;1608413,418517;1619176,422708;1643846,387370;1650799,387370;1650799,428804;1643846,428804;1691471,387370;1691471,393942;1669183,393942;1669183,404991;1689090,404991;1689090,411182;1669183,411182;1669183,422231;1692043,422231;1692043,428804;1662229,428804;1662229,387370;1732143,387370;1739191,387370;1739191,428804;1731571,428804;1708140,398609;1708140,428804;1701187,428804;1701187,387370;1708140,387370;1732143,418326;1769576,422422;1775767,421279;1781197,417374;1785673,422041;1769767,429280;1754146,423279;1747954,407944;1754336,392609;1786340,393466;1781863,398324;1776244,394418;1770052,393275;1759480,397371;1755289,407658;1759480,418231;1769481,422708;1823202,387370;1823202,393942;1801104,393942;1801104,404991;1820916,404991;1820916,411182;1801104,411182;1801104,422231;1823869,422231;1823869,428804;1794151,428804;1794151,387370;173758,347555;244814,388799;380164,352889;449983,273070;385879,50852;219954,6370;68030,78188;42598,109716;26882,336030;154708,445758;244052,462332;283962,459569;420169,409373;426837,401753;423789,392990;423789,392228;415597,386132;406072,388894;394166,396800;253863,434900;138325,406325;39265,207157;153565,55995;273103,34945;369973,75807;434552,228207;298059,357461;298059,340793;298059,332506;298059,313456;298059,270498;298059,244114;298059,201061;277675,177534;274437,177534;198237,177534;168233,197918;168233,213634;168233,275927;168233,293358;173758,347555;2014750,425470;2014750,404324;2011511,401086;1878733,401086;1875494,404324;1875494,425470;1878733,428804;2012083,428804;2014750,4254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14:paraId="7F7A771C" w14:textId="77777777" w:rsidR="007C5DF4" w:rsidRDefault="007C5DF4">
      <w:pPr>
        <w:tabs>
          <w:tab w:val="right" w:pos="9645"/>
        </w:tabs>
      </w:pPr>
    </w:p>
    <w:p w14:paraId="183859BF" w14:textId="77777777" w:rsidR="00740B83" w:rsidRDefault="00740B83" w:rsidP="00246093">
      <w:pPr>
        <w:spacing w:before="215"/>
        <w:jc w:val="center"/>
        <w:rPr>
          <w:rFonts w:ascii="Arial" w:eastAsia="Arial" w:hAnsi="Arial" w:cs="Arial"/>
          <w:b/>
          <w:bCs/>
          <w:color w:val="000000"/>
          <w:sz w:val="52"/>
          <w:szCs w:val="52"/>
        </w:rPr>
      </w:pPr>
    </w:p>
    <w:p w14:paraId="44D7AF81" w14:textId="77777777" w:rsidR="007C5DF4" w:rsidRDefault="007C5DF4">
      <w:pPr>
        <w:spacing w:before="2835"/>
        <w:jc w:val="center"/>
        <w:rPr>
          <w:rFonts w:ascii="Arial" w:hAnsi="Arial" w:cs="Arial"/>
          <w:b/>
          <w:sz w:val="52"/>
          <w:szCs w:val="52"/>
        </w:rPr>
      </w:pPr>
      <w:r>
        <w:rPr>
          <w:rFonts w:ascii="Arial" w:eastAsia="Arial" w:hAnsi="Arial" w:cs="Arial"/>
          <w:b/>
          <w:bCs/>
          <w:color w:val="000000"/>
          <w:sz w:val="52"/>
          <w:szCs w:val="52"/>
        </w:rPr>
        <w:t>SZAKDOLGOZ</w:t>
      </w:r>
      <w:bookmarkStart w:id="10" w:name="__DdeLink__791_2003406677"/>
      <w:bookmarkEnd w:id="10"/>
      <w:r>
        <w:rPr>
          <w:rFonts w:ascii="Arial" w:eastAsia="Arial" w:hAnsi="Arial" w:cs="Arial"/>
          <w:b/>
          <w:bCs/>
          <w:color w:val="000000"/>
          <w:sz w:val="52"/>
          <w:szCs w:val="52"/>
        </w:rPr>
        <w:t>AT</w:t>
      </w:r>
    </w:p>
    <w:p w14:paraId="2174CDC5" w14:textId="77777777" w:rsidR="007C5DF4" w:rsidRPr="003E184A" w:rsidRDefault="003E184A">
      <w:pPr>
        <w:spacing w:before="1080" w:line="252" w:lineRule="auto"/>
        <w:jc w:val="center"/>
        <w:rPr>
          <w:rFonts w:ascii="Arial" w:hAnsi="Arial" w:cs="Arial"/>
          <w:b/>
          <w:sz w:val="52"/>
          <w:szCs w:val="52"/>
        </w:rPr>
      </w:pPr>
      <w:r w:rsidRPr="003E184A">
        <w:rPr>
          <w:rFonts w:ascii="Arial" w:hAnsi="Arial" w:cs="Arial"/>
          <w:b/>
          <w:sz w:val="52"/>
          <w:szCs w:val="52"/>
        </w:rPr>
        <w:t>Kis méretű robotjármű mechatronikai kialakítása és szoftveres fejlesztése</w:t>
      </w:r>
    </w:p>
    <w:p w14:paraId="31171F9A" w14:textId="558A5CE1" w:rsidR="007C5DF4" w:rsidRDefault="003E62DA" w:rsidP="0015379F">
      <w:pPr>
        <w:spacing w:before="1080" w:line="252" w:lineRule="auto"/>
        <w:jc w:val="center"/>
        <w:rPr>
          <w:rFonts w:ascii="Arial" w:hAnsi="Arial" w:cs="Arial"/>
          <w:b/>
          <w:sz w:val="44"/>
          <w:szCs w:val="44"/>
        </w:rPr>
      </w:pPr>
      <w:r>
        <w:rPr>
          <w:rFonts w:ascii="Arial" w:hAnsi="Arial" w:cs="Arial"/>
          <w:b/>
          <w:sz w:val="44"/>
          <w:szCs w:val="44"/>
        </w:rPr>
        <w:t>Varga Zoltán</w:t>
      </w:r>
    </w:p>
    <w:p w14:paraId="5F2414C2" w14:textId="624C3471" w:rsidR="00E91E67" w:rsidRDefault="007C5DF4" w:rsidP="0015379F">
      <w:pPr>
        <w:spacing w:before="840" w:line="252" w:lineRule="auto"/>
        <w:jc w:val="center"/>
        <w:rPr>
          <w:rFonts w:ascii="Arial" w:hAnsi="Arial" w:cs="Arial"/>
          <w:b/>
          <w:color w:val="800000"/>
          <w:sz w:val="32"/>
          <w:szCs w:val="32"/>
        </w:rPr>
      </w:pPr>
      <w:del w:id="11" w:author="Rudolf Krecht" w:date="2021-07-03T11:00:00Z">
        <w:r w:rsidDel="009773CD">
          <w:rPr>
            <w:rFonts w:ascii="Arial" w:hAnsi="Arial" w:cs="Arial"/>
            <w:b/>
            <w:color w:val="800000"/>
            <w:sz w:val="32"/>
            <w:szCs w:val="32"/>
          </w:rPr>
          <w:delText>[</w:delText>
        </w:r>
      </w:del>
      <w:r w:rsidR="00C44965">
        <w:rPr>
          <w:rFonts w:ascii="Arial" w:hAnsi="Arial" w:cs="Arial"/>
          <w:b/>
          <w:color w:val="800000"/>
          <w:sz w:val="32"/>
          <w:szCs w:val="32"/>
        </w:rPr>
        <w:t>Mérnök</w:t>
      </w:r>
      <w:ins w:id="12" w:author="Rudolf Krecht" w:date="2021-07-03T11:01:00Z">
        <w:r w:rsidR="009773CD">
          <w:rPr>
            <w:rFonts w:ascii="Arial" w:hAnsi="Arial" w:cs="Arial"/>
            <w:b/>
            <w:color w:val="800000"/>
            <w:sz w:val="32"/>
            <w:szCs w:val="32"/>
          </w:rPr>
          <w:t>i</w:t>
        </w:r>
      </w:ins>
      <w:del w:id="13" w:author="Rudolf Krecht" w:date="2021-07-03T11:01:00Z">
        <w:r w:rsidR="00C44965" w:rsidDel="009773CD">
          <w:rPr>
            <w:rFonts w:ascii="Arial" w:hAnsi="Arial" w:cs="Arial"/>
            <w:b/>
            <w:color w:val="800000"/>
            <w:sz w:val="32"/>
            <w:szCs w:val="32"/>
          </w:rPr>
          <w:delText xml:space="preserve"> I</w:delText>
        </w:r>
      </w:del>
      <w:r w:rsidR="00C44965">
        <w:rPr>
          <w:rFonts w:ascii="Arial" w:hAnsi="Arial" w:cs="Arial"/>
          <w:b/>
          <w:color w:val="800000"/>
          <w:sz w:val="32"/>
          <w:szCs w:val="32"/>
        </w:rPr>
        <w:t>nformatikus</w:t>
      </w:r>
      <w:r>
        <w:rPr>
          <w:rFonts w:ascii="Arial" w:hAnsi="Arial" w:cs="Arial"/>
          <w:b/>
          <w:color w:val="800000"/>
          <w:sz w:val="32"/>
          <w:szCs w:val="32"/>
        </w:rPr>
        <w:t xml:space="preserve"> BSc szak</w:t>
      </w:r>
      <w:del w:id="14" w:author="Rudolf Krecht" w:date="2021-07-03T11:00:00Z">
        <w:r w:rsidDel="009773CD">
          <w:rPr>
            <w:rFonts w:ascii="Arial" w:hAnsi="Arial" w:cs="Arial"/>
            <w:b/>
            <w:color w:val="800000"/>
            <w:sz w:val="32"/>
            <w:szCs w:val="32"/>
          </w:rPr>
          <w:delText>]</w:delText>
        </w:r>
      </w:del>
    </w:p>
    <w:p w14:paraId="063D5110" w14:textId="77777777" w:rsidR="007C5DF4" w:rsidRPr="00E91E67" w:rsidRDefault="00B32212" w:rsidP="00E91E67">
      <w:pPr>
        <w:spacing w:line="252" w:lineRule="auto"/>
        <w:jc w:val="center"/>
        <w:rPr>
          <w:rFonts w:ascii="Arial" w:hAnsi="Arial" w:cs="Arial"/>
          <w:b/>
          <w:color w:val="800000"/>
          <w:sz w:val="32"/>
          <w:szCs w:val="32"/>
        </w:rPr>
      </w:pPr>
      <w:r>
        <w:rPr>
          <w:rFonts w:ascii="Arial" w:hAnsi="Arial" w:cs="Arial"/>
          <w:b/>
          <w:color w:val="800000"/>
          <w:sz w:val="32"/>
          <w:szCs w:val="44"/>
        </w:rPr>
        <w:t>2021</w:t>
      </w:r>
    </w:p>
    <w:p w14:paraId="795B8C94" w14:textId="77777777" w:rsidR="007C5DF4" w:rsidRDefault="007C5DF4">
      <w:pPr>
        <w:pStyle w:val="Cmsor1"/>
        <w:pageBreakBefore/>
        <w:numPr>
          <w:ilvl w:val="0"/>
          <w:numId w:val="3"/>
        </w:numPr>
        <w:jc w:val="center"/>
        <w:rPr>
          <w:color w:val="000000"/>
        </w:rPr>
      </w:pPr>
      <w:bookmarkStart w:id="15" w:name="_Toc87872662"/>
      <w:bookmarkStart w:id="16" w:name="_Toc90962821"/>
      <w:r>
        <w:lastRenderedPageBreak/>
        <w:t>Nyilatkozat</w:t>
      </w:r>
      <w:bookmarkEnd w:id="15"/>
      <w:bookmarkEnd w:id="16"/>
    </w:p>
    <w:p w14:paraId="482D0BB1" w14:textId="77777777" w:rsidR="007C5DF4" w:rsidRDefault="007C5DF4" w:rsidP="00620EFC">
      <w:r>
        <w:t>Alulírott,</w:t>
      </w:r>
      <w:r w:rsidR="00660ABB">
        <w:t xml:space="preserve"> </w:t>
      </w:r>
      <w:r w:rsidR="003E62DA">
        <w:rPr>
          <w:color w:val="800000"/>
        </w:rPr>
        <w:t>Varga Zoltán</w:t>
      </w:r>
      <w:r>
        <w:rPr>
          <w:color w:val="800000"/>
        </w:rPr>
        <w:t xml:space="preserve"> (</w:t>
      </w:r>
      <w:r w:rsidR="003E62DA">
        <w:rPr>
          <w:color w:val="800000"/>
        </w:rPr>
        <w:t>GIRJ8O</w:t>
      </w:r>
      <w:r>
        <w:rPr>
          <w:color w:val="800000"/>
        </w:rPr>
        <w:t xml:space="preserve">), </w:t>
      </w:r>
      <w:r w:rsidR="003E62DA">
        <w:rPr>
          <w:color w:val="800000"/>
        </w:rPr>
        <w:t>Mérnökinformatikus</w:t>
      </w:r>
      <w:r>
        <w:rPr>
          <w:color w:val="800000"/>
        </w:rPr>
        <w:t xml:space="preserve">, </w:t>
      </w:r>
      <w:r w:rsidR="003E62DA">
        <w:rPr>
          <w:color w:val="800000"/>
        </w:rPr>
        <w:t>BSc</w:t>
      </w:r>
      <w:r>
        <w:t xml:space="preserve"> szakos hallgató kijelentem, hogy a </w:t>
      </w:r>
      <w:r w:rsidR="00660ABB">
        <w:t xml:space="preserve">Kis méretű robotjármű mechatronikai kialakítása és szoftveres fejlesztése </w:t>
      </w:r>
      <w:r>
        <w:t xml:space="preserve">című szakdolgozat feladat kidolgozása a saját munkám, abban csak a megjelölt forrásokat, és a megjelölt mértékben használtam fel, az idézés szabályainak megfelelően, a hivatkozások pontos megjelölésével. </w:t>
      </w:r>
    </w:p>
    <w:p w14:paraId="03265DF2" w14:textId="77777777" w:rsidR="007C5DF4" w:rsidRDefault="007C5DF4" w:rsidP="0015379F">
      <w:pPr>
        <w:pStyle w:val="Nyilatkozat"/>
        <w:ind w:left="0" w:firstLine="1"/>
      </w:pPr>
      <w:r>
        <w:rPr>
          <w:color w:val="000000"/>
        </w:rPr>
        <w:t>Eredményeim saját munkán, számításokon, kutatáson, valós méréseken alapulnak, és a legjobb tudásom szerint hitelesek.</w:t>
      </w:r>
    </w:p>
    <w:p w14:paraId="71EEBBD1" w14:textId="77777777" w:rsidR="007C5DF4" w:rsidRDefault="007C5DF4">
      <w:pPr>
        <w:pStyle w:val="Nyilatkozat"/>
      </w:pPr>
    </w:p>
    <w:p w14:paraId="6EA835E3" w14:textId="77777777" w:rsidR="007C5DF4" w:rsidRDefault="00AA3AF4">
      <w:pPr>
        <w:pStyle w:val="Nyilatkozat"/>
        <w:tabs>
          <w:tab w:val="left" w:pos="5100"/>
          <w:tab w:val="left" w:leader="underscore" w:pos="7935"/>
        </w:tabs>
      </w:pPr>
      <w:r>
        <w:t>Tatabánya</w:t>
      </w:r>
      <w:r w:rsidR="00B32212">
        <w:t>, 2021</w:t>
      </w:r>
      <w:r w:rsidR="007C5DF4">
        <w:tab/>
      </w:r>
      <w:r w:rsidR="007C5DF4">
        <w:tab/>
      </w:r>
    </w:p>
    <w:p w14:paraId="46284B10" w14:textId="77777777" w:rsidR="007C5DF4" w:rsidRDefault="007C5DF4">
      <w:pPr>
        <w:pStyle w:val="Nyilatkozat"/>
        <w:tabs>
          <w:tab w:val="left" w:pos="4245"/>
          <w:tab w:val="left" w:pos="6060"/>
          <w:tab w:val="left" w:pos="7425"/>
        </w:tabs>
      </w:pPr>
      <w:r>
        <w:tab/>
      </w:r>
      <w:r>
        <w:tab/>
        <w:t>hallgató</w:t>
      </w:r>
    </w:p>
    <w:p w14:paraId="12D4798F" w14:textId="77777777" w:rsidR="007C5DF4" w:rsidRDefault="007C5DF4"/>
    <w:p w14:paraId="7C482721" w14:textId="40647F91" w:rsidR="007C5DF4" w:rsidRDefault="007C5DF4"/>
    <w:p w14:paraId="7712286D" w14:textId="77777777" w:rsidR="007C5DF4" w:rsidRDefault="007C5DF4">
      <w:pPr>
        <w:pStyle w:val="Cmsor1"/>
        <w:pageBreakBefore/>
        <w:numPr>
          <w:ilvl w:val="0"/>
          <w:numId w:val="3"/>
        </w:numPr>
        <w:jc w:val="center"/>
        <w:rPr>
          <w:color w:val="800000"/>
          <w:sz w:val="28"/>
          <w:szCs w:val="28"/>
        </w:rPr>
      </w:pPr>
      <w:bookmarkStart w:id="17" w:name="_Toc87872663"/>
      <w:bookmarkStart w:id="18" w:name="_Toc90962822"/>
      <w:r>
        <w:rPr>
          <w:rFonts w:eastAsia="Arial" w:cs="Arial"/>
        </w:rPr>
        <w:lastRenderedPageBreak/>
        <w:t>Kivonat</w:t>
      </w:r>
      <w:bookmarkEnd w:id="17"/>
      <w:bookmarkEnd w:id="18"/>
      <w:r>
        <w:rPr>
          <w:rFonts w:eastAsia="Arial" w:cs="Arial"/>
        </w:rPr>
        <w:t xml:space="preserve"> </w:t>
      </w:r>
    </w:p>
    <w:p w14:paraId="0EA5DF27" w14:textId="77777777" w:rsidR="007C5DF4" w:rsidRPr="002E5361" w:rsidRDefault="002E5361">
      <w:pPr>
        <w:jc w:val="center"/>
        <w:rPr>
          <w:sz w:val="28"/>
          <w:szCs w:val="28"/>
        </w:rPr>
      </w:pPr>
      <w:r w:rsidRPr="002E5361">
        <w:rPr>
          <w:sz w:val="28"/>
          <w:szCs w:val="28"/>
        </w:rPr>
        <w:t>Kis méretű robotjármű mechatronikai kialakítása és szoftveres fejlesztése</w:t>
      </w:r>
    </w:p>
    <w:p w14:paraId="0C6E90E5" w14:textId="77777777" w:rsidR="007C5DF4" w:rsidRDefault="007C5DF4">
      <w:pPr>
        <w:jc w:val="center"/>
        <w:rPr>
          <w:sz w:val="28"/>
          <w:szCs w:val="28"/>
        </w:rPr>
      </w:pPr>
    </w:p>
    <w:p w14:paraId="08B95DBD" w14:textId="522A23CC" w:rsidR="007C5DF4" w:rsidRPr="009029C8" w:rsidRDefault="004A668C" w:rsidP="006F6337">
      <w:pPr>
        <w:spacing w:after="120"/>
      </w:pPr>
      <w:r w:rsidRPr="009029C8">
        <w:t>A projekt célja</w:t>
      </w:r>
      <w:r w:rsidR="007324C5" w:rsidRPr="009029C8">
        <w:t xml:space="preserve"> egy </w:t>
      </w:r>
      <w:r w:rsidRPr="009029C8">
        <w:t>kis méretű robot</w:t>
      </w:r>
      <w:del w:id="19" w:author="Rudolf Krecht" w:date="2021-07-03T11:01:00Z">
        <w:r w:rsidRPr="009029C8" w:rsidDel="009773CD">
          <w:delText xml:space="preserve"> </w:delText>
        </w:r>
      </w:del>
      <w:r w:rsidRPr="009029C8">
        <w:t xml:space="preserve">autó mechanikai és szoftveres kifejlesztése, amely a Széchenyi </w:t>
      </w:r>
      <w:ins w:id="20" w:author="Rudolf Krecht" w:date="2021-07-03T11:01:00Z">
        <w:r w:rsidR="009773CD" w:rsidRPr="009029C8">
          <w:t>István</w:t>
        </w:r>
      </w:ins>
      <w:r w:rsidR="009773CD" w:rsidRPr="009029C8">
        <w:t xml:space="preserve"> </w:t>
      </w:r>
      <w:r w:rsidRPr="009029C8">
        <w:t xml:space="preserve">Egyetem későbbi önvezető járműves hallgatói fejlesztések alapjaként szolgálhat. A könnyebb javíthatóság és fejleszthetőség érdekében </w:t>
      </w:r>
      <w:ins w:id="21" w:author="VARGA Zoltan" w:date="2021-11-14T18:00:00Z">
        <w:r w:rsidR="009379C6" w:rsidRPr="009029C8">
          <w:t xml:space="preserve">a fizikai kialakítás tervezése során törekedtem </w:t>
        </w:r>
      </w:ins>
      <w:r w:rsidRPr="009029C8">
        <w:t>a</w:t>
      </w:r>
      <w:ins w:id="22" w:author="VARGA Zoltan" w:date="2021-11-14T18:00:00Z">
        <w:r w:rsidR="009379C6" w:rsidRPr="009029C8">
          <w:t>rra, hogy</w:t>
        </w:r>
      </w:ins>
      <w:r w:rsidRPr="009029C8">
        <w:t xml:space="preserve"> </w:t>
      </w:r>
      <w:r w:rsidR="00135583">
        <w:t xml:space="preserve">a </w:t>
      </w:r>
      <w:r w:rsidRPr="009029C8">
        <w:t>jármű túlnyomó</w:t>
      </w:r>
      <w:del w:id="23" w:author="Rudolf Krecht" w:date="2021-07-03T11:03:00Z">
        <w:r w:rsidRPr="009029C8" w:rsidDel="009773CD">
          <w:delText xml:space="preserve"> </w:delText>
        </w:r>
      </w:del>
      <w:r w:rsidRPr="009029C8">
        <w:t xml:space="preserve">részt </w:t>
      </w:r>
      <w:commentRangeStart w:id="24"/>
      <w:del w:id="25" w:author="VARGA Zoltan" w:date="2021-11-14T18:00:00Z">
        <w:r w:rsidRPr="009029C8" w:rsidDel="009379C6">
          <w:delText>szabványos</w:delText>
        </w:r>
        <w:commentRangeEnd w:id="24"/>
        <w:r w:rsidR="009773CD" w:rsidRPr="009029C8" w:rsidDel="009379C6">
          <w:rPr>
            <w:rStyle w:val="Jegyzethivatkozs"/>
          </w:rPr>
          <w:commentReference w:id="24"/>
        </w:r>
        <w:r w:rsidRPr="009029C8" w:rsidDel="009379C6">
          <w:delText xml:space="preserve"> </w:delText>
        </w:r>
      </w:del>
      <w:proofErr w:type="spellStart"/>
      <w:r w:rsidRPr="009029C8">
        <w:t>Robotis</w:t>
      </w:r>
      <w:proofErr w:type="spellEnd"/>
      <w:r w:rsidRPr="009029C8">
        <w:t xml:space="preserve"> </w:t>
      </w:r>
      <w:proofErr w:type="spellStart"/>
      <w:r w:rsidRPr="009029C8">
        <w:t>Turtlebot</w:t>
      </w:r>
      <w:proofErr w:type="spellEnd"/>
      <w:r w:rsidRPr="009029C8">
        <w:t xml:space="preserve"> elemekből </w:t>
      </w:r>
      <w:del w:id="26" w:author="VARGA Zoltan" w:date="2021-11-14T18:01:00Z">
        <w:r w:rsidRPr="009029C8" w:rsidDel="009379C6">
          <w:delText>fog állni</w:delText>
        </w:r>
      </w:del>
      <w:ins w:id="27" w:author="VARGA Zoltan" w:date="2021-11-14T18:01:00Z">
        <w:r w:rsidR="009379C6" w:rsidRPr="009029C8">
          <w:t>épüljön fel, ahol ez nem lehetséges ott kereskedelmi forgalomban kapható alkatrészek</w:t>
        </w:r>
      </w:ins>
      <w:ins w:id="28" w:author="VARGA Zoltan" w:date="2021-11-14T18:11:00Z">
        <w:r w:rsidR="00C4575A" w:rsidRPr="009029C8">
          <w:t xml:space="preserve"> kerültek beé</w:t>
        </w:r>
      </w:ins>
      <w:ins w:id="29" w:author="VARGA Zoltan" w:date="2021-11-14T18:12:00Z">
        <w:r w:rsidR="00C4575A" w:rsidRPr="009029C8">
          <w:t>pítésre</w:t>
        </w:r>
      </w:ins>
      <w:r w:rsidRPr="009029C8">
        <w:t>. A robot mechanikai szem</w:t>
      </w:r>
      <w:ins w:id="30" w:author="VARGA Zoltan" w:date="2021-11-12T15:21:00Z">
        <w:r w:rsidR="00707632" w:rsidRPr="009029C8">
          <w:t xml:space="preserve"> </w:t>
        </w:r>
      </w:ins>
      <w:r w:rsidRPr="009029C8">
        <w:t xml:space="preserve">pontból hét fő blokkra került felosztásra. A járműben a </w:t>
      </w:r>
      <w:ins w:id="31" w:author="VARGA Zoltan" w:date="2021-11-14T18:12:00Z">
        <w:r w:rsidR="00C4575A" w:rsidRPr="009029C8">
          <w:t xml:space="preserve">fő </w:t>
        </w:r>
      </w:ins>
      <w:r w:rsidRPr="009029C8">
        <w:t>vezérlő modul</w:t>
      </w:r>
      <w:r w:rsidR="006F6337" w:rsidRPr="009029C8">
        <w:t>, a LIDAR és a kormá</w:t>
      </w:r>
      <w:r w:rsidRPr="009029C8">
        <w:t xml:space="preserve">nyzás </w:t>
      </w:r>
      <w:r w:rsidR="006F6337" w:rsidRPr="009029C8">
        <w:t xml:space="preserve">egyes elemei </w:t>
      </w:r>
      <w:del w:id="32" w:author="VARGA Zoltan" w:date="2021-11-14T18:06:00Z">
        <w:r w:rsidR="006F6337" w:rsidRPr="009029C8" w:rsidDel="00C4575A">
          <w:delText xml:space="preserve">amelyek </w:delText>
        </w:r>
      </w:del>
      <w:r w:rsidR="006F6337" w:rsidRPr="009029C8">
        <w:t xml:space="preserve">nem a </w:t>
      </w:r>
      <w:proofErr w:type="spellStart"/>
      <w:r w:rsidR="006F6337" w:rsidRPr="009029C8">
        <w:t>Robotis</w:t>
      </w:r>
      <w:proofErr w:type="spellEnd"/>
      <w:r w:rsidR="006F6337" w:rsidRPr="009029C8">
        <w:t xml:space="preserve"> fejlesztő készlet részei. A robot </w:t>
      </w:r>
      <w:ins w:id="33" w:author="VARGA Zoltan" w:date="2021-11-14T18:08:00Z">
        <w:r w:rsidR="00C4575A" w:rsidRPr="009029C8">
          <w:t xml:space="preserve">a </w:t>
        </w:r>
      </w:ins>
      <w:del w:id="34" w:author="VARGA Zoltan" w:date="2021-11-14T18:08:00Z">
        <w:r w:rsidR="006F6337" w:rsidRPr="009029C8" w:rsidDel="00C4575A">
          <w:delText xml:space="preserve">a hagyományos </w:delText>
        </w:r>
      </w:del>
      <w:r w:rsidR="006F6337" w:rsidRPr="009029C8">
        <w:t xml:space="preserve">közúti autók </w:t>
      </w:r>
      <w:ins w:id="35" w:author="VARGA Zoltan" w:date="2021-11-14T18:08:00Z">
        <w:r w:rsidR="00C4575A" w:rsidRPr="009029C8">
          <w:t xml:space="preserve">egy elterjedt </w:t>
        </w:r>
      </w:ins>
      <w:r w:rsidR="006F6337" w:rsidRPr="009029C8">
        <w:t>felépítését követi, azaz négy kerék amelyből kettő a hajtott kerék</w:t>
      </w:r>
      <w:ins w:id="36" w:author="VARGA Zoltan" w:date="2021-11-14T18:10:00Z">
        <w:r w:rsidR="00C4575A" w:rsidRPr="009029C8">
          <w:t xml:space="preserve"> (hátsó tengely)</w:t>
        </w:r>
      </w:ins>
      <w:r w:rsidR="006F6337" w:rsidRPr="009029C8">
        <w:t>, kettő pedig a kormányzott</w:t>
      </w:r>
      <w:ins w:id="37" w:author="VARGA Zoltan" w:date="2021-11-14T18:10:00Z">
        <w:r w:rsidR="00C4575A" w:rsidRPr="009029C8">
          <w:t xml:space="preserve"> (első ten</w:t>
        </w:r>
      </w:ins>
      <w:ins w:id="38" w:author="VARGA Zoltan" w:date="2021-11-14T18:11:00Z">
        <w:r w:rsidR="00C4575A" w:rsidRPr="009029C8">
          <w:t>gely)</w:t>
        </w:r>
      </w:ins>
      <w:r w:rsidR="006F6337" w:rsidRPr="009029C8">
        <w:t>.</w:t>
      </w:r>
      <w:r w:rsidR="00C56AED" w:rsidRPr="009029C8">
        <w:t xml:space="preserve"> Ez utóbbi a</w:t>
      </w:r>
      <w:r w:rsidR="00DC0D81" w:rsidRPr="009029C8">
        <w:t xml:space="preserve">z </w:t>
      </w:r>
      <w:proofErr w:type="spellStart"/>
      <w:r w:rsidR="00DC0D81" w:rsidRPr="009029C8">
        <w:t>Ackerman</w:t>
      </w:r>
      <w:ins w:id="39" w:author="Rudolf Krecht" w:date="2021-07-03T11:07:00Z">
        <w:r w:rsidR="009773CD" w:rsidRPr="009029C8">
          <w:t>n</w:t>
        </w:r>
      </w:ins>
      <w:proofErr w:type="spellEnd"/>
      <w:r w:rsidR="00DC0D81" w:rsidRPr="009029C8">
        <w:t xml:space="preserve"> kormányzás módszere szerint kerül</w:t>
      </w:r>
      <w:ins w:id="40" w:author="VARGA Zoltan" w:date="2021-11-14T18:12:00Z">
        <w:r w:rsidR="00C4575A" w:rsidRPr="009029C8">
          <w:t>t</w:t>
        </w:r>
      </w:ins>
      <w:r w:rsidR="00DC0D81" w:rsidRPr="009029C8">
        <w:t xml:space="preserve"> kialakításra.</w:t>
      </w:r>
      <w:r w:rsidR="0049127A" w:rsidRPr="009029C8">
        <w:t xml:space="preserve"> </w:t>
      </w:r>
      <w:del w:id="41" w:author="VARGA Zoltan" w:date="2021-11-14T18:11:00Z">
        <w:r w:rsidR="0049127A" w:rsidRPr="009029C8" w:rsidDel="00C4575A">
          <w:delText>A jármű első verziója már megépítésre került az első tengely kivételével.</w:delText>
        </w:r>
      </w:del>
    </w:p>
    <w:p w14:paraId="4A4DC625" w14:textId="32A8DAC3" w:rsidR="006F6337" w:rsidRPr="009029C8" w:rsidRDefault="00DC0D81" w:rsidP="000E55D9">
      <w:pPr>
        <w:spacing w:after="120"/>
        <w:rPr>
          <w:ins w:id="42" w:author="VARGA Zoltan" w:date="2021-11-14T18:58:00Z"/>
        </w:rPr>
      </w:pPr>
      <w:r w:rsidRPr="009029C8">
        <w:t xml:space="preserve">A robot működése a későbbi könnyebb szoftveres továbbfejlesztés érdekében ROS </w:t>
      </w:r>
      <w:ins w:id="43" w:author="VARGA Zoltan" w:date="2021-11-14T20:50:00Z">
        <w:r w:rsidR="00C42537" w:rsidRPr="009029C8">
          <w:t xml:space="preserve">(Robot </w:t>
        </w:r>
        <w:proofErr w:type="spellStart"/>
        <w:r w:rsidR="00C42537" w:rsidRPr="009029C8">
          <w:t>Operating</w:t>
        </w:r>
        <w:proofErr w:type="spellEnd"/>
        <w:r w:rsidR="00C42537" w:rsidRPr="009029C8">
          <w:t xml:space="preserve"> System) </w:t>
        </w:r>
      </w:ins>
      <w:r w:rsidRPr="009029C8">
        <w:t xml:space="preserve">alapú. </w:t>
      </w:r>
      <w:r w:rsidR="000E55D9" w:rsidRPr="009029C8">
        <w:t>A fő feladat egy olyan szabályzó szoftver létrehozása</w:t>
      </w:r>
      <w:ins w:id="44" w:author="VARGA Zoltan" w:date="2021-11-14T22:58:00Z">
        <w:r w:rsidR="00EC7270" w:rsidRPr="009029C8">
          <w:t xml:space="preserve"> vol</w:t>
        </w:r>
      </w:ins>
      <w:ins w:id="45" w:author="VARGA Zoltan" w:date="2021-11-14T22:59:00Z">
        <w:r w:rsidR="00EC7270" w:rsidRPr="009029C8">
          <w:t>t</w:t>
        </w:r>
      </w:ins>
      <w:r w:rsidR="000E55D9" w:rsidRPr="009029C8">
        <w:t>, amel</w:t>
      </w:r>
      <w:del w:id="46" w:author="VARGA Zoltan" w:date="2021-11-14T18:52:00Z">
        <w:r w:rsidR="000E55D9" w:rsidRPr="009029C8" w:rsidDel="006B368B">
          <w:delText xml:space="preserve">lyel a robot képes eljutni egyik pontból a másikba. </w:delText>
        </w:r>
      </w:del>
      <w:ins w:id="47" w:author="VARGA Zoltan" w:date="2021-11-14T18:52:00Z">
        <w:r w:rsidR="006B368B" w:rsidRPr="009029C8">
          <w:t xml:space="preserve">y </w:t>
        </w:r>
      </w:ins>
      <w:ins w:id="48" w:author="VARGA Zoltan" w:date="2021-11-14T18:53:00Z">
        <w:r w:rsidR="006B368B" w:rsidRPr="009029C8">
          <w:t>a bemeneti adatként kapott sebesség és irány adatoknak megfelelően</w:t>
        </w:r>
      </w:ins>
      <w:ins w:id="49" w:author="VARGA Zoltan" w:date="2021-11-14T18:54:00Z">
        <w:r w:rsidR="006B368B" w:rsidRPr="009029C8">
          <w:t xml:space="preserve"> működteti a hajtott kerekek</w:t>
        </w:r>
      </w:ins>
      <w:ins w:id="50" w:author="VARGA Zoltan" w:date="2021-11-14T22:59:00Z">
        <w:r w:rsidR="003328B3" w:rsidRPr="009029C8">
          <w:t>et</w:t>
        </w:r>
      </w:ins>
      <w:ins w:id="51" w:author="VARGA Zoltan" w:date="2021-11-14T18:54:00Z">
        <w:r w:rsidR="006B368B" w:rsidRPr="009029C8">
          <w:t xml:space="preserve">, valamint a kormányzott kerekek motorját. </w:t>
        </w:r>
      </w:ins>
      <w:r w:rsidR="000E55D9" w:rsidRPr="009029C8">
        <w:t xml:space="preserve">Ehhez </w:t>
      </w:r>
      <w:del w:id="52" w:author="VARGA Zoltan" w:date="2021-11-14T18:55:00Z">
        <w:r w:rsidR="000E55D9" w:rsidRPr="009029C8" w:rsidDel="006B368B">
          <w:delText>implementálni kell az Ackerman</w:delText>
        </w:r>
      </w:del>
      <w:ins w:id="53" w:author="Rudolf Krecht" w:date="2021-07-03T11:08:00Z">
        <w:del w:id="54" w:author="VARGA Zoltan" w:date="2021-11-14T18:55:00Z">
          <w:r w:rsidR="009773CD" w:rsidRPr="009029C8" w:rsidDel="006B368B">
            <w:delText>n</w:delText>
          </w:r>
        </w:del>
      </w:ins>
      <w:del w:id="55" w:author="VARGA Zoltan" w:date="2021-11-14T18:55:00Z">
        <w:r w:rsidR="000E55D9" w:rsidRPr="009029C8" w:rsidDel="006B368B">
          <w:delText xml:space="preserve"> bicikli modellt, valamint meg kell valósítani egy trajektória követési algoritmust.</w:delText>
        </w:r>
      </w:del>
      <w:ins w:id="56" w:author="VARGA Zoltan" w:date="2021-11-14T18:55:00Z">
        <w:r w:rsidR="006B368B" w:rsidRPr="009029C8">
          <w:t xml:space="preserve">szűkség </w:t>
        </w:r>
      </w:ins>
      <w:ins w:id="57" w:author="VARGA Zoltan" w:date="2021-11-14T22:59:00Z">
        <w:r w:rsidR="00DA7FD4" w:rsidRPr="009029C8">
          <w:t>volt</w:t>
        </w:r>
      </w:ins>
      <w:ins w:id="58" w:author="VARGA Zoltan" w:date="2021-11-14T18:55:00Z">
        <w:r w:rsidR="006B368B" w:rsidRPr="009029C8">
          <w:t xml:space="preserve"> az </w:t>
        </w:r>
        <w:proofErr w:type="spellStart"/>
        <w:r w:rsidR="006B368B" w:rsidRPr="009029C8">
          <w:t>Ackermann</w:t>
        </w:r>
        <w:proofErr w:type="spellEnd"/>
        <w:r w:rsidR="006B368B" w:rsidRPr="009029C8">
          <w:t xml:space="preserve"> bicikli </w:t>
        </w:r>
        <w:proofErr w:type="spellStart"/>
        <w:r w:rsidR="006B368B" w:rsidRPr="009029C8">
          <w:t>model</w:t>
        </w:r>
        <w:proofErr w:type="spellEnd"/>
        <w:r w:rsidR="006B368B" w:rsidRPr="009029C8">
          <w:t xml:space="preserve"> szoftveres </w:t>
        </w:r>
      </w:ins>
      <w:ins w:id="59" w:author="VARGA Zoltan" w:date="2021-11-14T18:57:00Z">
        <w:r w:rsidR="006B368B" w:rsidRPr="009029C8">
          <w:t>megvalósítására</w:t>
        </w:r>
      </w:ins>
      <w:ins w:id="60" w:author="VARGA Zoltan" w:date="2021-11-14T18:55:00Z">
        <w:r w:rsidR="006B368B" w:rsidRPr="009029C8">
          <w:t>.</w:t>
        </w:r>
      </w:ins>
    </w:p>
    <w:p w14:paraId="1CADFAC1" w14:textId="4AB7AB9F" w:rsidR="006B368B" w:rsidRPr="009029C8" w:rsidRDefault="006B368B" w:rsidP="000E55D9">
      <w:pPr>
        <w:spacing w:after="120"/>
        <w:rPr>
          <w:ins w:id="61" w:author="VARGA Zoltan" w:date="2021-11-14T19:07:00Z"/>
        </w:rPr>
      </w:pPr>
      <w:ins w:id="62" w:author="VARGA Zoltan" w:date="2021-11-14T18:59:00Z">
        <w:r w:rsidRPr="009029C8">
          <w:t xml:space="preserve">A jármű mozgatásán kívül szűkséges </w:t>
        </w:r>
      </w:ins>
      <w:ins w:id="63" w:author="VARGA Zoltan" w:date="2021-11-14T19:00:00Z">
        <w:r w:rsidRPr="009029C8">
          <w:t xml:space="preserve">ismerni annak pozícióját, valamint orientációját két dimenzióban. </w:t>
        </w:r>
      </w:ins>
      <w:ins w:id="64" w:author="VARGA Zoltan" w:date="2021-11-14T19:01:00Z">
        <w:r w:rsidRPr="009029C8">
          <w:t xml:space="preserve">Így a </w:t>
        </w:r>
      </w:ins>
      <w:ins w:id="65" w:author="VARGA Zoltan" w:date="2021-11-14T19:02:00Z">
        <w:r w:rsidR="00A907EE" w:rsidRPr="009029C8">
          <w:t>robot</w:t>
        </w:r>
      </w:ins>
      <w:ins w:id="66" w:author="VARGA Zoltan" w:date="2021-11-14T19:03:00Z">
        <w:r w:rsidR="00A907EE" w:rsidRPr="009029C8">
          <w:t xml:space="preserve"> </w:t>
        </w:r>
      </w:ins>
      <w:ins w:id="67" w:author="VARGA Zoltan" w:date="2021-11-14T19:04:00Z">
        <w:r w:rsidR="00A907EE" w:rsidRPr="009029C8">
          <w:t xml:space="preserve">szoftvere </w:t>
        </w:r>
      </w:ins>
      <w:ins w:id="68" w:author="VARGA Zoltan" w:date="2021-11-14T19:03:00Z">
        <w:r w:rsidR="00A907EE" w:rsidRPr="009029C8">
          <w:t>ezen információkat</w:t>
        </w:r>
      </w:ins>
      <w:ins w:id="69" w:author="VARGA Zoltan" w:date="2021-11-14T19:04:00Z">
        <w:r w:rsidR="00A907EE" w:rsidRPr="009029C8">
          <w:t xml:space="preserve"> folyamatosan</w:t>
        </w:r>
      </w:ins>
      <w:ins w:id="70" w:author="VARGA Zoltan" w:date="2021-11-14T19:03:00Z">
        <w:r w:rsidR="00A907EE" w:rsidRPr="009029C8">
          <w:t xml:space="preserve"> közli egy az ROS-en belül</w:t>
        </w:r>
      </w:ins>
      <w:ins w:id="71" w:author="VARGA Zoltan" w:date="2021-11-14T19:05:00Z">
        <w:r w:rsidR="00A907EE" w:rsidRPr="009029C8">
          <w:t>i</w:t>
        </w:r>
      </w:ins>
      <w:ins w:id="72" w:author="VARGA Zoltan" w:date="2021-11-14T19:03:00Z">
        <w:r w:rsidR="00A907EE" w:rsidRPr="009029C8">
          <w:t xml:space="preserve"> un. </w:t>
        </w:r>
        <w:proofErr w:type="spellStart"/>
        <w:r w:rsidR="00A907EE" w:rsidRPr="009029C8">
          <w:t>topic</w:t>
        </w:r>
      </w:ins>
      <w:ins w:id="73" w:author="VARGA Zoltan" w:date="2021-11-14T19:05:00Z">
        <w:r w:rsidR="00A907EE" w:rsidRPr="009029C8">
          <w:t>-</w:t>
        </w:r>
      </w:ins>
      <w:ins w:id="74" w:author="VARGA Zoltan" w:date="2021-11-14T19:04:00Z">
        <w:r w:rsidR="00A907EE" w:rsidRPr="009029C8">
          <w:t>ba</w:t>
        </w:r>
      </w:ins>
      <w:proofErr w:type="spellEnd"/>
      <w:ins w:id="75" w:author="VARGA Zoltan" w:date="2021-11-14T19:05:00Z">
        <w:r w:rsidR="00A907EE" w:rsidRPr="009029C8">
          <w:t xml:space="preserve"> </w:t>
        </w:r>
      </w:ins>
      <w:ins w:id="76" w:author="VARGA Zoltan" w:date="2021-11-14T19:09:00Z">
        <w:r w:rsidR="00A907EE" w:rsidRPr="009029C8">
          <w:t xml:space="preserve">meghatározott struktúrájú, </w:t>
        </w:r>
      </w:ins>
      <w:ins w:id="77" w:author="VARGA Zoltan" w:date="2021-11-14T19:05:00Z">
        <w:r w:rsidR="00A907EE" w:rsidRPr="009029C8">
          <w:t xml:space="preserve">standard üzenetben. </w:t>
        </w:r>
      </w:ins>
      <w:ins w:id="78" w:author="VARGA Zoltan" w:date="2021-11-14T19:06:00Z">
        <w:r w:rsidR="00A907EE" w:rsidRPr="009029C8">
          <w:t xml:space="preserve">Ezen információk elengedhetetlenek egy trajektória követési </w:t>
        </w:r>
      </w:ins>
      <w:ins w:id="79" w:author="VARGA Zoltan" w:date="2021-11-14T19:07:00Z">
        <w:r w:rsidR="00A907EE" w:rsidRPr="009029C8">
          <w:t xml:space="preserve">szabályzó algoritmus </w:t>
        </w:r>
      </w:ins>
      <w:ins w:id="80" w:author="VARGA Zoltan" w:date="2021-11-14T19:09:00Z">
        <w:r w:rsidR="00A907EE" w:rsidRPr="009029C8">
          <w:t xml:space="preserve">megfelelő </w:t>
        </w:r>
      </w:ins>
      <w:ins w:id="81" w:author="VARGA Zoltan" w:date="2021-11-14T19:07:00Z">
        <w:r w:rsidR="00A907EE" w:rsidRPr="009029C8">
          <w:t>működéséhez.</w:t>
        </w:r>
      </w:ins>
    </w:p>
    <w:p w14:paraId="339944E9" w14:textId="4DB7BD2A" w:rsidR="009F5346" w:rsidRDefault="00A907EE" w:rsidP="000E55D9">
      <w:pPr>
        <w:spacing w:after="120"/>
      </w:pPr>
      <w:bookmarkStart w:id="82" w:name="_Hlk90493576"/>
      <w:ins w:id="83" w:author="VARGA Zoltan" w:date="2021-11-14T19:08:00Z">
        <w:r w:rsidRPr="009029C8">
          <w:t xml:space="preserve">Az önvezető járműveknél fontos </w:t>
        </w:r>
      </w:ins>
      <w:ins w:id="84" w:author="VARGA Zoltan" w:date="2021-11-14T19:09:00Z">
        <w:r w:rsidRPr="009029C8">
          <w:t>a környezet</w:t>
        </w:r>
      </w:ins>
      <w:ins w:id="85" w:author="VARGA Zoltan" w:date="2021-11-14T19:10:00Z">
        <w:r w:rsidRPr="009029C8">
          <w:t xml:space="preserve"> ismerete,</w:t>
        </w:r>
      </w:ins>
      <w:ins w:id="86" w:author="VARGA Zoltan" w:date="2021-11-14T19:11:00Z">
        <w:r w:rsidRPr="009029C8">
          <w:t xml:space="preserve"> például</w:t>
        </w:r>
      </w:ins>
      <w:ins w:id="87" w:author="VARGA Zoltan" w:date="2021-11-14T19:10:00Z">
        <w:r w:rsidRPr="009029C8">
          <w:t xml:space="preserve"> </w:t>
        </w:r>
      </w:ins>
      <w:ins w:id="88" w:author="VARGA Zoltan" w:date="2021-11-14T19:11:00Z">
        <w:r w:rsidRPr="009029C8">
          <w:t>az</w:t>
        </w:r>
      </w:ins>
      <w:ins w:id="89" w:author="VARGA Zoltan" w:date="2021-11-14T19:10:00Z">
        <w:r w:rsidRPr="009029C8">
          <w:t xml:space="preserve"> objektumok pozíciója, mérete</w:t>
        </w:r>
      </w:ins>
      <w:ins w:id="90" w:author="VARGA Zoltan" w:date="2021-11-14T19:11:00Z">
        <w:r w:rsidRPr="009029C8">
          <w:t xml:space="preserve">. </w:t>
        </w:r>
        <w:bookmarkEnd w:id="82"/>
        <w:r w:rsidRPr="009029C8">
          <w:t>A jármű tartalmaz egy LIDAR szen</w:t>
        </w:r>
      </w:ins>
      <w:ins w:id="91" w:author="VARGA Zoltan" w:date="2021-11-14T19:12:00Z">
        <w:r w:rsidR="009F5346" w:rsidRPr="009029C8">
          <w:t>z</w:t>
        </w:r>
      </w:ins>
      <w:ins w:id="92" w:author="VARGA Zoltan" w:date="2021-11-14T19:11:00Z">
        <w:r w:rsidRPr="009029C8">
          <w:t>ort</w:t>
        </w:r>
      </w:ins>
      <w:ins w:id="93" w:author="VARGA Zoltan" w:date="2021-11-14T19:12:00Z">
        <w:r w:rsidRPr="009029C8">
          <w:t xml:space="preserve"> am</w:t>
        </w:r>
        <w:r w:rsidR="009F5346" w:rsidRPr="009029C8">
          <w:t xml:space="preserve">ely adatokat szolgáltat a robot </w:t>
        </w:r>
      </w:ins>
      <w:ins w:id="94" w:author="VARGA Zoltan" w:date="2021-11-14T19:13:00Z">
        <w:r w:rsidR="009F5346" w:rsidRPr="009029C8">
          <w:t>közelében található</w:t>
        </w:r>
      </w:ins>
      <w:ins w:id="95" w:author="VARGA Zoltan" w:date="2021-11-14T19:14:00Z">
        <w:r w:rsidR="009F5346" w:rsidRPr="009029C8">
          <w:t xml:space="preserve"> lehetség</w:t>
        </w:r>
      </w:ins>
      <w:ins w:id="96" w:author="VARGA Zoltan" w:date="2021-11-14T19:15:00Z">
        <w:r w:rsidR="009F5346" w:rsidRPr="009029C8">
          <w:t xml:space="preserve">es akadályokról. A LIDAR egy </w:t>
        </w:r>
      </w:ins>
      <w:ins w:id="97" w:author="VARGA Zoltan" w:date="2021-11-14T19:17:00Z">
        <w:r w:rsidR="009F5346" w:rsidRPr="009029C8">
          <w:t>folyamatosan</w:t>
        </w:r>
        <w:r w:rsidR="009F5346">
          <w:t xml:space="preserve"> változó </w:t>
        </w:r>
      </w:ins>
      <w:ins w:id="98" w:author="VARGA Zoltan" w:date="2021-11-14T19:15:00Z">
        <w:r w:rsidR="009F5346">
          <w:t xml:space="preserve">ponthalmazt generál amely az ROS-en </w:t>
        </w:r>
      </w:ins>
      <w:ins w:id="99" w:author="VARGA Zoltan" w:date="2021-11-14T19:16:00Z">
        <w:r w:rsidR="009F5346">
          <w:t>belül s</w:t>
        </w:r>
      </w:ins>
      <w:ins w:id="100" w:author="VARGA Zoltan" w:date="2021-11-14T19:17:00Z">
        <w:r w:rsidR="009F5346">
          <w:t xml:space="preserve">zintén egy </w:t>
        </w:r>
        <w:proofErr w:type="spellStart"/>
        <w:r w:rsidR="009F5346">
          <w:t>topic-ba</w:t>
        </w:r>
        <w:proofErr w:type="spellEnd"/>
        <w:r w:rsidR="009F5346">
          <w:t xml:space="preserve"> kerül üzenet formájában.</w:t>
        </w:r>
      </w:ins>
    </w:p>
    <w:p w14:paraId="457F92B8" w14:textId="30A20BD8" w:rsidR="00EE017C" w:rsidRDefault="00EE017C" w:rsidP="00EE017C">
      <w:pPr>
        <w:pStyle w:val="Cmsor1"/>
        <w:pageBreakBefore/>
        <w:numPr>
          <w:ilvl w:val="0"/>
          <w:numId w:val="3"/>
        </w:numPr>
        <w:jc w:val="center"/>
        <w:rPr>
          <w:ins w:id="101" w:author="VARGA Zoltan" w:date="2021-12-15T21:00:00Z"/>
          <w:rFonts w:eastAsia="Arial" w:cs="Arial"/>
          <w:lang w:val="en-US"/>
        </w:rPr>
      </w:pPr>
      <w:bookmarkStart w:id="102" w:name="_Toc90962823"/>
      <w:ins w:id="103" w:author="VARGA Zoltan" w:date="2021-12-15T21:00:00Z">
        <w:r w:rsidRPr="001D3F1A">
          <w:rPr>
            <w:rFonts w:eastAsia="Arial" w:cs="Arial"/>
            <w:lang w:val="en-US"/>
          </w:rPr>
          <w:lastRenderedPageBreak/>
          <w:t>Abstract</w:t>
        </w:r>
        <w:bookmarkEnd w:id="102"/>
      </w:ins>
    </w:p>
    <w:p w14:paraId="1A32A177" w14:textId="68BC27A9" w:rsidR="00EE017C" w:rsidRDefault="00EE017C" w:rsidP="00EE017C">
      <w:pPr>
        <w:jc w:val="center"/>
        <w:rPr>
          <w:ins w:id="104" w:author="VARGA Zoltan" w:date="2021-12-15T21:01:00Z"/>
          <w:sz w:val="28"/>
          <w:szCs w:val="28"/>
        </w:rPr>
      </w:pPr>
      <w:proofErr w:type="spellStart"/>
      <w:ins w:id="105" w:author="VARGA Zoltan" w:date="2021-12-15T21:00:00Z">
        <w:r w:rsidRPr="00EE017C">
          <w:rPr>
            <w:sz w:val="28"/>
            <w:szCs w:val="28"/>
          </w:rPr>
          <w:t>Mechatronic</w:t>
        </w:r>
        <w:proofErr w:type="spellEnd"/>
        <w:r w:rsidRPr="00EE017C">
          <w:rPr>
            <w:sz w:val="28"/>
            <w:szCs w:val="28"/>
          </w:rPr>
          <w:t xml:space="preserve"> design and software </w:t>
        </w:r>
        <w:proofErr w:type="spellStart"/>
        <w:r w:rsidRPr="00EE017C">
          <w:rPr>
            <w:sz w:val="28"/>
            <w:szCs w:val="28"/>
          </w:rPr>
          <w:t>development</w:t>
        </w:r>
        <w:proofErr w:type="spellEnd"/>
        <w:r w:rsidRPr="00EE017C">
          <w:rPr>
            <w:sz w:val="28"/>
            <w:szCs w:val="28"/>
          </w:rPr>
          <w:t xml:space="preserve"> of a </w:t>
        </w:r>
        <w:proofErr w:type="spellStart"/>
        <w:r w:rsidRPr="00EE017C">
          <w:rPr>
            <w:sz w:val="28"/>
            <w:szCs w:val="28"/>
          </w:rPr>
          <w:t>small</w:t>
        </w:r>
        <w:proofErr w:type="spellEnd"/>
        <w:r w:rsidRPr="00EE017C">
          <w:rPr>
            <w:sz w:val="28"/>
            <w:szCs w:val="28"/>
          </w:rPr>
          <w:t xml:space="preserve"> </w:t>
        </w:r>
        <w:proofErr w:type="spellStart"/>
        <w:r w:rsidRPr="00EE017C">
          <w:rPr>
            <w:sz w:val="28"/>
            <w:szCs w:val="28"/>
          </w:rPr>
          <w:t>robotic</w:t>
        </w:r>
        <w:proofErr w:type="spellEnd"/>
        <w:r w:rsidRPr="00EE017C">
          <w:rPr>
            <w:sz w:val="28"/>
            <w:szCs w:val="28"/>
          </w:rPr>
          <w:t xml:space="preserve"> </w:t>
        </w:r>
        <w:proofErr w:type="spellStart"/>
        <w:r w:rsidRPr="00EE017C">
          <w:rPr>
            <w:sz w:val="28"/>
            <w:szCs w:val="28"/>
          </w:rPr>
          <w:t>vehicle</w:t>
        </w:r>
      </w:ins>
      <w:proofErr w:type="spellEnd"/>
    </w:p>
    <w:p w14:paraId="154A6679" w14:textId="77777777" w:rsidR="00EE017C" w:rsidRPr="00EE017C" w:rsidRDefault="00EE017C">
      <w:pPr>
        <w:jc w:val="center"/>
        <w:rPr>
          <w:ins w:id="106" w:author="VARGA Zoltan" w:date="2021-12-15T21:00:00Z"/>
          <w:sz w:val="28"/>
          <w:szCs w:val="28"/>
          <w:rPrChange w:id="107" w:author="VARGA Zoltan" w:date="2021-12-15T21:01:00Z">
            <w:rPr>
              <w:ins w:id="108" w:author="VARGA Zoltan" w:date="2021-12-15T21:00:00Z"/>
              <w:lang w:val="en-US"/>
            </w:rPr>
          </w:rPrChange>
        </w:rPr>
        <w:pPrChange w:id="109" w:author="VARGA Zoltan" w:date="2021-12-15T21:01:00Z">
          <w:pPr>
            <w:pStyle w:val="Listaszerbekezds"/>
            <w:numPr>
              <w:numId w:val="3"/>
            </w:numPr>
            <w:tabs>
              <w:tab w:val="num" w:pos="0"/>
            </w:tabs>
            <w:ind w:left="432" w:hanging="432"/>
            <w:jc w:val="center"/>
          </w:pPr>
        </w:pPrChange>
      </w:pPr>
    </w:p>
    <w:p w14:paraId="3532C9DB" w14:textId="77777777" w:rsidR="00CB1B9B" w:rsidRPr="00EE017C" w:rsidRDefault="00CB1B9B">
      <w:pPr>
        <w:spacing w:after="120"/>
        <w:rPr>
          <w:ins w:id="110" w:author="VARGA Zoltan" w:date="2021-12-15T21:00:00Z"/>
          <w:rPrChange w:id="111" w:author="VARGA Zoltan" w:date="2021-12-15T21:00:00Z">
            <w:rPr>
              <w:ins w:id="112" w:author="VARGA Zoltan" w:date="2021-12-15T21:00:00Z"/>
              <w:lang w:val="en-US"/>
            </w:rPr>
          </w:rPrChange>
        </w:rPr>
        <w:pPrChange w:id="113" w:author="VARGA Zoltan" w:date="2021-12-15T21:00:00Z">
          <w:pPr>
            <w:pStyle w:val="Listaszerbekezds"/>
            <w:numPr>
              <w:numId w:val="3"/>
            </w:numPr>
            <w:tabs>
              <w:tab w:val="num" w:pos="0"/>
              <w:tab w:val="num" w:pos="360"/>
            </w:tabs>
            <w:spacing w:after="120"/>
            <w:ind w:left="432" w:hanging="432"/>
          </w:pPr>
        </w:pPrChange>
      </w:pPr>
      <w:ins w:id="114" w:author="VARGA Zoltan" w:date="2021-12-15T21:00:00Z">
        <w:r w:rsidRPr="00EE017C">
          <w:rPr>
            <w:rPrChange w:id="115" w:author="VARGA Zoltan" w:date="2021-12-15T21:00:00Z">
              <w:rPr>
                <w:lang w:val="en-US"/>
              </w:rPr>
            </w:rPrChange>
          </w:rPr>
          <w:t xml:space="preserve">The </w:t>
        </w:r>
        <w:proofErr w:type="spellStart"/>
        <w:r w:rsidRPr="00EE017C">
          <w:rPr>
            <w:rPrChange w:id="116" w:author="VARGA Zoltan" w:date="2021-12-15T21:00:00Z">
              <w:rPr>
                <w:lang w:val="en-US"/>
              </w:rPr>
            </w:rPrChange>
          </w:rPr>
          <w:t>aim</w:t>
        </w:r>
        <w:proofErr w:type="spellEnd"/>
        <w:r w:rsidRPr="00EE017C">
          <w:rPr>
            <w:rPrChange w:id="117" w:author="VARGA Zoltan" w:date="2021-12-15T21:00:00Z">
              <w:rPr>
                <w:lang w:val="en-US"/>
              </w:rPr>
            </w:rPrChange>
          </w:rPr>
          <w:t xml:space="preserve"> of </w:t>
        </w:r>
        <w:proofErr w:type="spellStart"/>
        <w:r w:rsidRPr="00EE017C">
          <w:rPr>
            <w:rPrChange w:id="118" w:author="VARGA Zoltan" w:date="2021-12-15T21:00:00Z">
              <w:rPr>
                <w:lang w:val="en-US"/>
              </w:rPr>
            </w:rPrChange>
          </w:rPr>
          <w:t>the</w:t>
        </w:r>
        <w:proofErr w:type="spellEnd"/>
        <w:r w:rsidRPr="00EE017C">
          <w:rPr>
            <w:rPrChange w:id="119" w:author="VARGA Zoltan" w:date="2021-12-15T21:00:00Z">
              <w:rPr>
                <w:lang w:val="en-US"/>
              </w:rPr>
            </w:rPrChange>
          </w:rPr>
          <w:t xml:space="preserve"> project is </w:t>
        </w:r>
        <w:proofErr w:type="spellStart"/>
        <w:r w:rsidRPr="00EE017C">
          <w:rPr>
            <w:rPrChange w:id="120" w:author="VARGA Zoltan" w:date="2021-12-15T21:00:00Z">
              <w:rPr>
                <w:lang w:val="en-US"/>
              </w:rPr>
            </w:rPrChange>
          </w:rPr>
          <w:t>to</w:t>
        </w:r>
        <w:proofErr w:type="spellEnd"/>
        <w:r w:rsidRPr="00EE017C">
          <w:rPr>
            <w:rPrChange w:id="121" w:author="VARGA Zoltan" w:date="2021-12-15T21:00:00Z">
              <w:rPr>
                <w:lang w:val="en-US"/>
              </w:rPr>
            </w:rPrChange>
          </w:rPr>
          <w:t xml:space="preserve"> </w:t>
        </w:r>
        <w:proofErr w:type="spellStart"/>
        <w:r w:rsidRPr="00EE017C">
          <w:rPr>
            <w:rPrChange w:id="122" w:author="VARGA Zoltan" w:date="2021-12-15T21:00:00Z">
              <w:rPr>
                <w:lang w:val="en-US"/>
              </w:rPr>
            </w:rPrChange>
          </w:rPr>
          <w:t>develop</w:t>
        </w:r>
        <w:proofErr w:type="spellEnd"/>
        <w:r w:rsidRPr="00EE017C">
          <w:rPr>
            <w:rPrChange w:id="123" w:author="VARGA Zoltan" w:date="2021-12-15T21:00:00Z">
              <w:rPr>
                <w:lang w:val="en-US"/>
              </w:rPr>
            </w:rPrChange>
          </w:rPr>
          <w:t xml:space="preserve"> a </w:t>
        </w:r>
        <w:proofErr w:type="spellStart"/>
        <w:r w:rsidRPr="00EE017C">
          <w:rPr>
            <w:rPrChange w:id="124" w:author="VARGA Zoltan" w:date="2021-12-15T21:00:00Z">
              <w:rPr>
                <w:lang w:val="en-US"/>
              </w:rPr>
            </w:rPrChange>
          </w:rPr>
          <w:t>small-sized</w:t>
        </w:r>
        <w:proofErr w:type="spellEnd"/>
        <w:r w:rsidRPr="00EE017C">
          <w:rPr>
            <w:rPrChange w:id="125" w:author="VARGA Zoltan" w:date="2021-12-15T21:00:00Z">
              <w:rPr>
                <w:lang w:val="en-US"/>
              </w:rPr>
            </w:rPrChange>
          </w:rPr>
          <w:t xml:space="preserve"> robot </w:t>
        </w:r>
        <w:proofErr w:type="spellStart"/>
        <w:r w:rsidRPr="00EE017C">
          <w:rPr>
            <w:rPrChange w:id="126" w:author="VARGA Zoltan" w:date="2021-12-15T21:00:00Z">
              <w:rPr>
                <w:lang w:val="en-US"/>
              </w:rPr>
            </w:rPrChange>
          </w:rPr>
          <w:t>vehicle</w:t>
        </w:r>
      </w:ins>
      <w:proofErr w:type="spellEnd"/>
      <w:r>
        <w:t xml:space="preserve">. </w:t>
      </w:r>
      <w:r w:rsidRPr="002A5142">
        <w:t xml:space="preserve">The </w:t>
      </w:r>
      <w:proofErr w:type="spellStart"/>
      <w:ins w:id="127" w:author="VARGA Zoltan" w:date="2021-12-15T21:00:00Z">
        <w:r w:rsidRPr="002A5142">
          <w:rPr>
            <w:rPrChange w:id="128" w:author="VARGA Zoltan" w:date="2021-12-15T21:00:00Z">
              <w:rPr>
                <w:lang w:val="en-US"/>
              </w:rPr>
            </w:rPrChange>
          </w:rPr>
          <w:t>focus</w:t>
        </w:r>
      </w:ins>
      <w:proofErr w:type="spellEnd"/>
      <w:r w:rsidRPr="002A5142">
        <w:t xml:space="preserve"> </w:t>
      </w:r>
      <w:proofErr w:type="spellStart"/>
      <w:r w:rsidRPr="002A5142">
        <w:t>would</w:t>
      </w:r>
      <w:proofErr w:type="spellEnd"/>
      <w:r w:rsidRPr="002A5142">
        <w:t xml:space="preserve"> be</w:t>
      </w:r>
      <w:r>
        <w:t xml:space="preserve"> </w:t>
      </w:r>
      <w:proofErr w:type="spellStart"/>
      <w:r>
        <w:t>on</w:t>
      </w:r>
      <w:proofErr w:type="spellEnd"/>
      <w:ins w:id="129" w:author="VARGA Zoltan" w:date="2021-12-15T21:00:00Z">
        <w:r w:rsidRPr="00EE017C">
          <w:rPr>
            <w:rPrChange w:id="130" w:author="VARGA Zoltan" w:date="2021-12-15T21:00:00Z">
              <w:rPr>
                <w:lang w:val="en-US"/>
              </w:rPr>
            </w:rPrChange>
          </w:rPr>
          <w:t xml:space="preserve"> </w:t>
        </w:r>
        <w:proofErr w:type="spellStart"/>
        <w:r w:rsidRPr="00EE017C">
          <w:rPr>
            <w:rPrChange w:id="131" w:author="VARGA Zoltan" w:date="2021-12-15T21:00:00Z">
              <w:rPr>
                <w:lang w:val="en-US"/>
              </w:rPr>
            </w:rPrChange>
          </w:rPr>
          <w:t>both</w:t>
        </w:r>
        <w:proofErr w:type="spellEnd"/>
        <w:r w:rsidRPr="00EE017C">
          <w:rPr>
            <w:rPrChange w:id="132" w:author="VARGA Zoltan" w:date="2021-12-15T21:00:00Z">
              <w:rPr>
                <w:lang w:val="en-US"/>
              </w:rPr>
            </w:rPrChange>
          </w:rPr>
          <w:t xml:space="preserve"> </w:t>
        </w:r>
        <w:proofErr w:type="spellStart"/>
        <w:r w:rsidRPr="00EE017C">
          <w:rPr>
            <w:rPrChange w:id="133" w:author="VARGA Zoltan" w:date="2021-12-15T21:00:00Z">
              <w:rPr>
                <w:lang w:val="en-US"/>
              </w:rPr>
            </w:rPrChange>
          </w:rPr>
          <w:t>the</w:t>
        </w:r>
        <w:proofErr w:type="spellEnd"/>
        <w:r w:rsidRPr="00EE017C">
          <w:rPr>
            <w:rPrChange w:id="134" w:author="VARGA Zoltan" w:date="2021-12-15T21:00:00Z">
              <w:rPr>
                <w:lang w:val="en-US"/>
              </w:rPr>
            </w:rPrChange>
          </w:rPr>
          <w:t xml:space="preserve"> software and </w:t>
        </w:r>
        <w:proofErr w:type="spellStart"/>
        <w:r w:rsidRPr="00EE017C">
          <w:rPr>
            <w:rPrChange w:id="135" w:author="VARGA Zoltan" w:date="2021-12-15T21:00:00Z">
              <w:rPr>
                <w:lang w:val="en-US"/>
              </w:rPr>
            </w:rPrChange>
          </w:rPr>
          <w:t>mechanical</w:t>
        </w:r>
        <w:proofErr w:type="spellEnd"/>
        <w:r w:rsidRPr="00EE017C">
          <w:rPr>
            <w:rPrChange w:id="136" w:author="VARGA Zoltan" w:date="2021-12-15T21:00:00Z">
              <w:rPr>
                <w:lang w:val="en-US"/>
              </w:rPr>
            </w:rPrChange>
          </w:rPr>
          <w:t xml:space="preserve"> </w:t>
        </w:r>
        <w:proofErr w:type="spellStart"/>
        <w:r w:rsidRPr="00EE017C">
          <w:rPr>
            <w:rPrChange w:id="137" w:author="VARGA Zoltan" w:date="2021-12-15T21:00:00Z">
              <w:rPr>
                <w:lang w:val="en-US"/>
              </w:rPr>
            </w:rPrChange>
          </w:rPr>
          <w:t>side</w:t>
        </w:r>
        <w:proofErr w:type="spellEnd"/>
        <w:r w:rsidRPr="00EE017C">
          <w:rPr>
            <w:rPrChange w:id="138" w:author="VARGA Zoltan" w:date="2021-12-15T21:00:00Z">
              <w:rPr>
                <w:lang w:val="en-US"/>
              </w:rPr>
            </w:rPrChange>
          </w:rPr>
          <w:t xml:space="preserve">, in </w:t>
        </w:r>
        <w:proofErr w:type="spellStart"/>
        <w:r w:rsidRPr="00EE017C">
          <w:rPr>
            <w:rPrChange w:id="139" w:author="VARGA Zoltan" w:date="2021-12-15T21:00:00Z">
              <w:rPr>
                <w:lang w:val="en-US"/>
              </w:rPr>
            </w:rPrChange>
          </w:rPr>
          <w:t>order</w:t>
        </w:r>
        <w:proofErr w:type="spellEnd"/>
        <w:r w:rsidRPr="00EE017C">
          <w:rPr>
            <w:rPrChange w:id="140" w:author="VARGA Zoltan" w:date="2021-12-15T21:00:00Z">
              <w:rPr>
                <w:lang w:val="en-US"/>
              </w:rPr>
            </w:rPrChange>
          </w:rPr>
          <w:t xml:space="preserve"> </w:t>
        </w:r>
        <w:proofErr w:type="spellStart"/>
        <w:r w:rsidRPr="00EE017C">
          <w:rPr>
            <w:rPrChange w:id="141" w:author="VARGA Zoltan" w:date="2021-12-15T21:00:00Z">
              <w:rPr>
                <w:lang w:val="en-US"/>
              </w:rPr>
            </w:rPrChange>
          </w:rPr>
          <w:t>to</w:t>
        </w:r>
        <w:proofErr w:type="spellEnd"/>
        <w:r w:rsidRPr="00EE017C">
          <w:rPr>
            <w:rPrChange w:id="142" w:author="VARGA Zoltan" w:date="2021-12-15T21:00:00Z">
              <w:rPr>
                <w:lang w:val="en-US"/>
              </w:rPr>
            </w:rPrChange>
          </w:rPr>
          <w:t xml:space="preserve"> be </w:t>
        </w:r>
        <w:proofErr w:type="spellStart"/>
        <w:r w:rsidRPr="00EE017C">
          <w:rPr>
            <w:rPrChange w:id="143" w:author="VARGA Zoltan" w:date="2021-12-15T21:00:00Z">
              <w:rPr>
                <w:lang w:val="en-US"/>
              </w:rPr>
            </w:rPrChange>
          </w:rPr>
          <w:t>suitable</w:t>
        </w:r>
        <w:proofErr w:type="spellEnd"/>
        <w:r w:rsidRPr="00EE017C">
          <w:rPr>
            <w:rPrChange w:id="144" w:author="VARGA Zoltan" w:date="2021-12-15T21:00:00Z">
              <w:rPr>
                <w:lang w:val="en-US"/>
              </w:rPr>
            </w:rPrChange>
          </w:rPr>
          <w:t xml:space="preserve"> </w:t>
        </w:r>
        <w:proofErr w:type="spellStart"/>
        <w:r w:rsidRPr="00EE017C">
          <w:rPr>
            <w:rPrChange w:id="145" w:author="VARGA Zoltan" w:date="2021-12-15T21:00:00Z">
              <w:rPr>
                <w:lang w:val="en-US"/>
              </w:rPr>
            </w:rPrChange>
          </w:rPr>
          <w:t>as</w:t>
        </w:r>
        <w:proofErr w:type="spellEnd"/>
        <w:r w:rsidRPr="00EE017C">
          <w:rPr>
            <w:rPrChange w:id="146" w:author="VARGA Zoltan" w:date="2021-12-15T21:00:00Z">
              <w:rPr>
                <w:lang w:val="en-US"/>
              </w:rPr>
            </w:rPrChange>
          </w:rPr>
          <w:t xml:space="preserve"> a platform </w:t>
        </w:r>
        <w:proofErr w:type="spellStart"/>
        <w:r w:rsidRPr="00EE017C">
          <w:rPr>
            <w:rPrChange w:id="147" w:author="VARGA Zoltan" w:date="2021-12-15T21:00:00Z">
              <w:rPr>
                <w:lang w:val="en-US"/>
              </w:rPr>
            </w:rPrChange>
          </w:rPr>
          <w:t>for</w:t>
        </w:r>
        <w:proofErr w:type="spellEnd"/>
        <w:r w:rsidRPr="00EE017C">
          <w:rPr>
            <w:rPrChange w:id="148" w:author="VARGA Zoltan" w:date="2021-12-15T21:00:00Z">
              <w:rPr>
                <w:lang w:val="en-US"/>
              </w:rPr>
            </w:rPrChange>
          </w:rPr>
          <w:t xml:space="preserve"> </w:t>
        </w:r>
        <w:proofErr w:type="spellStart"/>
        <w:r w:rsidRPr="00EE017C">
          <w:rPr>
            <w:rPrChange w:id="149" w:author="VARGA Zoltan" w:date="2021-12-15T21:00:00Z">
              <w:rPr>
                <w:lang w:val="en-US"/>
              </w:rPr>
            </w:rPrChange>
          </w:rPr>
          <w:t>future</w:t>
        </w:r>
        <w:proofErr w:type="spellEnd"/>
        <w:r w:rsidRPr="00EE017C">
          <w:rPr>
            <w:rPrChange w:id="150" w:author="VARGA Zoltan" w:date="2021-12-15T21:00:00Z">
              <w:rPr>
                <w:lang w:val="en-US"/>
              </w:rPr>
            </w:rPrChange>
          </w:rPr>
          <w:t xml:space="preserve"> </w:t>
        </w:r>
        <w:proofErr w:type="spellStart"/>
        <w:r w:rsidRPr="00EE017C">
          <w:rPr>
            <w:rPrChange w:id="151" w:author="VARGA Zoltan" w:date="2021-12-15T21:00:00Z">
              <w:rPr>
                <w:lang w:val="en-US"/>
              </w:rPr>
            </w:rPrChange>
          </w:rPr>
          <w:t>student</w:t>
        </w:r>
        <w:proofErr w:type="spellEnd"/>
        <w:r w:rsidRPr="00EE017C">
          <w:rPr>
            <w:rPrChange w:id="152" w:author="VARGA Zoltan" w:date="2021-12-15T21:00:00Z">
              <w:rPr>
                <w:lang w:val="en-US"/>
              </w:rPr>
            </w:rPrChange>
          </w:rPr>
          <w:t xml:space="preserve"> </w:t>
        </w:r>
        <w:proofErr w:type="spellStart"/>
        <w:r w:rsidRPr="00EE017C">
          <w:rPr>
            <w:rPrChange w:id="153" w:author="VARGA Zoltan" w:date="2021-12-15T21:00:00Z">
              <w:rPr>
                <w:lang w:val="en-US"/>
              </w:rPr>
            </w:rPrChange>
          </w:rPr>
          <w:t>developments</w:t>
        </w:r>
        <w:proofErr w:type="spellEnd"/>
        <w:r w:rsidRPr="00EE017C">
          <w:rPr>
            <w:rPrChange w:id="154" w:author="VARGA Zoltan" w:date="2021-12-15T21:00:00Z">
              <w:rPr>
                <w:lang w:val="en-US"/>
              </w:rPr>
            </w:rPrChange>
          </w:rPr>
          <w:t xml:space="preserve"> </w:t>
        </w:r>
        <w:proofErr w:type="spellStart"/>
        <w:r w:rsidRPr="00EE017C">
          <w:rPr>
            <w:rPrChange w:id="155" w:author="VARGA Zoltan" w:date="2021-12-15T21:00:00Z">
              <w:rPr>
                <w:lang w:val="en-US"/>
              </w:rPr>
            </w:rPrChange>
          </w:rPr>
          <w:t>at</w:t>
        </w:r>
        <w:proofErr w:type="spellEnd"/>
        <w:r w:rsidRPr="00EE017C">
          <w:rPr>
            <w:rPrChange w:id="156" w:author="VARGA Zoltan" w:date="2021-12-15T21:00:00Z">
              <w:rPr>
                <w:lang w:val="en-US"/>
              </w:rPr>
            </w:rPrChange>
          </w:rPr>
          <w:t xml:space="preserve"> </w:t>
        </w:r>
        <w:proofErr w:type="spellStart"/>
        <w:r w:rsidRPr="00EE017C">
          <w:rPr>
            <w:rPrChange w:id="157" w:author="VARGA Zoltan" w:date="2021-12-15T21:00:00Z">
              <w:rPr>
                <w:lang w:val="en-US"/>
              </w:rPr>
            </w:rPrChange>
          </w:rPr>
          <w:t>the</w:t>
        </w:r>
        <w:proofErr w:type="spellEnd"/>
        <w:r w:rsidRPr="00EE017C">
          <w:rPr>
            <w:rPrChange w:id="158" w:author="VARGA Zoltan" w:date="2021-12-15T21:00:00Z">
              <w:rPr>
                <w:lang w:val="en-US"/>
              </w:rPr>
            </w:rPrChange>
          </w:rPr>
          <w:t xml:space="preserve"> Széchenyi István University. The </w:t>
        </w:r>
        <w:proofErr w:type="spellStart"/>
        <w:r w:rsidRPr="00EE017C">
          <w:rPr>
            <w:rPrChange w:id="159" w:author="VARGA Zoltan" w:date="2021-12-15T21:00:00Z">
              <w:rPr>
                <w:lang w:val="en-US"/>
              </w:rPr>
            </w:rPrChange>
          </w:rPr>
          <w:t>vehicle</w:t>
        </w:r>
        <w:proofErr w:type="spellEnd"/>
        <w:r w:rsidRPr="00EE017C">
          <w:rPr>
            <w:rPrChange w:id="160" w:author="VARGA Zoltan" w:date="2021-12-15T21:00:00Z">
              <w:rPr>
                <w:lang w:val="en-US"/>
              </w:rPr>
            </w:rPrChange>
          </w:rPr>
          <w:t xml:space="preserve"> </w:t>
        </w:r>
        <w:proofErr w:type="spellStart"/>
        <w:r w:rsidRPr="00EE017C">
          <w:rPr>
            <w:rPrChange w:id="161" w:author="VARGA Zoltan" w:date="2021-12-15T21:00:00Z">
              <w:rPr>
                <w:lang w:val="en-US"/>
              </w:rPr>
            </w:rPrChange>
          </w:rPr>
          <w:t>consist</w:t>
        </w:r>
      </w:ins>
      <w:r>
        <w:rPr>
          <w:i/>
          <w:iCs/>
        </w:rPr>
        <w:t>s</w:t>
      </w:r>
      <w:proofErr w:type="spellEnd"/>
      <w:ins w:id="162" w:author="VARGA Zoltan" w:date="2021-12-15T21:00:00Z">
        <w:r w:rsidRPr="00EE017C">
          <w:rPr>
            <w:rPrChange w:id="163" w:author="VARGA Zoltan" w:date="2021-12-15T21:00:00Z">
              <w:rPr>
                <w:lang w:val="en-US"/>
              </w:rPr>
            </w:rPrChange>
          </w:rPr>
          <w:t xml:space="preserve"> of standard </w:t>
        </w:r>
        <w:proofErr w:type="spellStart"/>
        <w:r w:rsidRPr="00EE017C">
          <w:rPr>
            <w:rPrChange w:id="164" w:author="VARGA Zoltan" w:date="2021-12-15T21:00:00Z">
              <w:rPr>
                <w:lang w:val="en-US"/>
              </w:rPr>
            </w:rPrChange>
          </w:rPr>
          <w:t>Robotis</w:t>
        </w:r>
        <w:proofErr w:type="spellEnd"/>
        <w:r w:rsidRPr="00EE017C">
          <w:rPr>
            <w:rPrChange w:id="165" w:author="VARGA Zoltan" w:date="2021-12-15T21:00:00Z">
              <w:rPr>
                <w:lang w:val="en-US"/>
              </w:rPr>
            </w:rPrChange>
          </w:rPr>
          <w:t xml:space="preserve"> </w:t>
        </w:r>
        <w:proofErr w:type="spellStart"/>
        <w:r w:rsidRPr="00EE017C">
          <w:rPr>
            <w:rPrChange w:id="166" w:author="VARGA Zoltan" w:date="2021-12-15T21:00:00Z">
              <w:rPr>
                <w:lang w:val="en-US"/>
              </w:rPr>
            </w:rPrChange>
          </w:rPr>
          <w:t>Turtlebot</w:t>
        </w:r>
        <w:proofErr w:type="spellEnd"/>
        <w:r w:rsidRPr="00EE017C">
          <w:rPr>
            <w:rPrChange w:id="167" w:author="VARGA Zoltan" w:date="2021-12-15T21:00:00Z">
              <w:rPr>
                <w:lang w:val="en-US"/>
              </w:rPr>
            </w:rPrChange>
          </w:rPr>
          <w:t xml:space="preserve"> </w:t>
        </w:r>
        <w:proofErr w:type="spellStart"/>
        <w:r w:rsidRPr="00EE017C">
          <w:rPr>
            <w:rPrChange w:id="168" w:author="VARGA Zoltan" w:date="2021-12-15T21:00:00Z">
              <w:rPr>
                <w:lang w:val="en-US"/>
              </w:rPr>
            </w:rPrChange>
          </w:rPr>
          <w:t>parts</w:t>
        </w:r>
        <w:proofErr w:type="spellEnd"/>
        <w:r w:rsidRPr="00EE017C">
          <w:rPr>
            <w:rPrChange w:id="169" w:author="VARGA Zoltan" w:date="2021-12-15T21:00:00Z">
              <w:rPr>
                <w:lang w:val="en-US"/>
              </w:rPr>
            </w:rPrChange>
          </w:rPr>
          <w:t xml:space="preserve"> </w:t>
        </w:r>
        <w:proofErr w:type="spellStart"/>
        <w:r w:rsidRPr="00EE017C">
          <w:rPr>
            <w:rPrChange w:id="170" w:author="VARGA Zoltan" w:date="2021-12-15T21:00:00Z">
              <w:rPr>
                <w:lang w:val="en-US"/>
              </w:rPr>
            </w:rPrChange>
          </w:rPr>
          <w:t>mostly</w:t>
        </w:r>
        <w:proofErr w:type="spellEnd"/>
        <w:r w:rsidRPr="00EE017C">
          <w:rPr>
            <w:rPrChange w:id="171" w:author="VARGA Zoltan" w:date="2021-12-15T21:00:00Z">
              <w:rPr>
                <w:lang w:val="en-US"/>
              </w:rPr>
            </w:rPrChange>
          </w:rPr>
          <w:t xml:space="preserve"> </w:t>
        </w:r>
        <w:proofErr w:type="spellStart"/>
        <w:r w:rsidRPr="00EE017C">
          <w:rPr>
            <w:rPrChange w:id="172" w:author="VARGA Zoltan" w:date="2021-12-15T21:00:00Z">
              <w:rPr>
                <w:lang w:val="en-US"/>
              </w:rPr>
            </w:rPrChange>
          </w:rPr>
          <w:t>because</w:t>
        </w:r>
        <w:proofErr w:type="spellEnd"/>
        <w:r w:rsidRPr="00EE017C">
          <w:rPr>
            <w:rPrChange w:id="173" w:author="VARGA Zoltan" w:date="2021-12-15T21:00:00Z">
              <w:rPr>
                <w:lang w:val="en-US"/>
              </w:rPr>
            </w:rPrChange>
          </w:rPr>
          <w:t xml:space="preserve"> of </w:t>
        </w:r>
      </w:ins>
      <w:proofErr w:type="spellStart"/>
      <w:r w:rsidRPr="002A5142">
        <w:t>its</w:t>
      </w:r>
      <w:proofErr w:type="spellEnd"/>
      <w:r w:rsidRPr="002A5142">
        <w:t xml:space="preserve"> </w:t>
      </w:r>
      <w:proofErr w:type="spellStart"/>
      <w:r w:rsidRPr="002A5142">
        <w:t>simpler</w:t>
      </w:r>
      <w:proofErr w:type="spellEnd"/>
      <w:ins w:id="174" w:author="VARGA Zoltan" w:date="2021-12-15T21:00:00Z">
        <w:r w:rsidRPr="002A5142">
          <w:rPr>
            <w:rPrChange w:id="175" w:author="VARGA Zoltan" w:date="2021-12-15T21:00:00Z">
              <w:rPr>
                <w:lang w:val="en-US"/>
              </w:rPr>
            </w:rPrChange>
          </w:rPr>
          <w:t xml:space="preserve"> </w:t>
        </w:r>
        <w:proofErr w:type="spellStart"/>
        <w:r w:rsidRPr="00EE017C">
          <w:rPr>
            <w:rPrChange w:id="176" w:author="VARGA Zoltan" w:date="2021-12-15T21:00:00Z">
              <w:rPr>
                <w:lang w:val="en-US"/>
              </w:rPr>
            </w:rPrChange>
          </w:rPr>
          <w:t>repairability</w:t>
        </w:r>
        <w:proofErr w:type="spellEnd"/>
        <w:r w:rsidRPr="00EE017C">
          <w:rPr>
            <w:rPrChange w:id="177" w:author="VARGA Zoltan" w:date="2021-12-15T21:00:00Z">
              <w:rPr>
                <w:lang w:val="en-US"/>
              </w:rPr>
            </w:rPrChange>
          </w:rPr>
          <w:t xml:space="preserve"> and </w:t>
        </w:r>
        <w:proofErr w:type="spellStart"/>
        <w:r w:rsidRPr="00EE017C">
          <w:rPr>
            <w:rPrChange w:id="178" w:author="VARGA Zoltan" w:date="2021-12-15T21:00:00Z">
              <w:rPr>
                <w:lang w:val="en-US"/>
              </w:rPr>
            </w:rPrChange>
          </w:rPr>
          <w:t>development</w:t>
        </w:r>
        <w:proofErr w:type="spellEnd"/>
        <w:r w:rsidRPr="00EE017C">
          <w:rPr>
            <w:rPrChange w:id="179" w:author="VARGA Zoltan" w:date="2021-12-15T21:00:00Z">
              <w:rPr>
                <w:lang w:val="en-US"/>
              </w:rPr>
            </w:rPrChange>
          </w:rPr>
          <w:t xml:space="preserve">. </w:t>
        </w:r>
      </w:ins>
      <w:r w:rsidRPr="002A5142">
        <w:t xml:space="preserve">In </w:t>
      </w:r>
      <w:proofErr w:type="spellStart"/>
      <w:r w:rsidRPr="002A5142">
        <w:t>circumstances</w:t>
      </w:r>
      <w:proofErr w:type="spellEnd"/>
      <w:r w:rsidRPr="002A5142">
        <w:t xml:space="preserve"> </w:t>
      </w:r>
      <w:proofErr w:type="spellStart"/>
      <w:r w:rsidRPr="002A5142">
        <w:t>w</w:t>
      </w:r>
      <w:ins w:id="180" w:author="VARGA Zoltan" w:date="2021-12-15T21:00:00Z">
        <w:r w:rsidRPr="002A5142">
          <w:rPr>
            <w:rPrChange w:id="181" w:author="VARGA Zoltan" w:date="2021-12-15T21:00:00Z">
              <w:rPr>
                <w:lang w:val="en-US"/>
              </w:rPr>
            </w:rPrChange>
          </w:rPr>
          <w:t>here</w:t>
        </w:r>
        <w:proofErr w:type="spellEnd"/>
        <w:r w:rsidRPr="00EE017C">
          <w:rPr>
            <w:rPrChange w:id="182" w:author="VARGA Zoltan" w:date="2021-12-15T21:00:00Z">
              <w:rPr>
                <w:lang w:val="en-US"/>
              </w:rPr>
            </w:rPrChange>
          </w:rPr>
          <w:t xml:space="preserve"> </w:t>
        </w:r>
        <w:proofErr w:type="spellStart"/>
        <w:r w:rsidRPr="00EE017C">
          <w:rPr>
            <w:rPrChange w:id="183" w:author="VARGA Zoltan" w:date="2021-12-15T21:00:00Z">
              <w:rPr>
                <w:lang w:val="en-US"/>
              </w:rPr>
            </w:rPrChange>
          </w:rPr>
          <w:t>this</w:t>
        </w:r>
        <w:proofErr w:type="spellEnd"/>
        <w:r w:rsidRPr="00EE017C">
          <w:rPr>
            <w:rPrChange w:id="184" w:author="VARGA Zoltan" w:date="2021-12-15T21:00:00Z">
              <w:rPr>
                <w:lang w:val="en-US"/>
              </w:rPr>
            </w:rPrChange>
          </w:rPr>
          <w:t xml:space="preserve"> </w:t>
        </w:r>
        <w:proofErr w:type="spellStart"/>
        <w:r w:rsidRPr="00EE017C">
          <w:rPr>
            <w:rPrChange w:id="185" w:author="VARGA Zoltan" w:date="2021-12-15T21:00:00Z">
              <w:rPr>
                <w:lang w:val="en-US"/>
              </w:rPr>
            </w:rPrChange>
          </w:rPr>
          <w:t>not</w:t>
        </w:r>
        <w:proofErr w:type="spellEnd"/>
        <w:r w:rsidRPr="00EE017C">
          <w:rPr>
            <w:rPrChange w:id="186" w:author="VARGA Zoltan" w:date="2021-12-15T21:00:00Z">
              <w:rPr>
                <w:lang w:val="en-US"/>
              </w:rPr>
            </w:rPrChange>
          </w:rPr>
          <w:t xml:space="preserve"> </w:t>
        </w:r>
        <w:proofErr w:type="spellStart"/>
        <w:r w:rsidRPr="00EE017C">
          <w:rPr>
            <w:rPrChange w:id="187" w:author="VARGA Zoltan" w:date="2021-12-15T21:00:00Z">
              <w:rPr>
                <w:lang w:val="en-US"/>
              </w:rPr>
            </w:rPrChange>
          </w:rPr>
          <w:t>possible</w:t>
        </w:r>
        <w:proofErr w:type="spellEnd"/>
        <w:r w:rsidRPr="00EE017C">
          <w:rPr>
            <w:rPrChange w:id="188" w:author="VARGA Zoltan" w:date="2021-12-15T21:00:00Z">
              <w:rPr>
                <w:lang w:val="en-US"/>
              </w:rPr>
            </w:rPrChange>
          </w:rPr>
          <w:t xml:space="preserve">, </w:t>
        </w:r>
        <w:proofErr w:type="spellStart"/>
        <w:r w:rsidRPr="00EE017C">
          <w:rPr>
            <w:rPrChange w:id="189" w:author="VARGA Zoltan" w:date="2021-12-15T21:00:00Z">
              <w:rPr>
                <w:lang w:val="en-US"/>
              </w:rPr>
            </w:rPrChange>
          </w:rPr>
          <w:t>commercially</w:t>
        </w:r>
      </w:ins>
      <w:proofErr w:type="spellEnd"/>
      <w:r>
        <w:t xml:space="preserve"> </w:t>
      </w:r>
      <w:proofErr w:type="spellStart"/>
      <w:ins w:id="190" w:author="VARGA Zoltan" w:date="2021-12-15T21:00:00Z">
        <w:r w:rsidRPr="00EE017C">
          <w:rPr>
            <w:rPrChange w:id="191" w:author="VARGA Zoltan" w:date="2021-12-15T21:00:00Z">
              <w:rPr>
                <w:lang w:val="en-US"/>
              </w:rPr>
            </w:rPrChange>
          </w:rPr>
          <w:t>available</w:t>
        </w:r>
      </w:ins>
      <w:proofErr w:type="spellEnd"/>
      <w:r>
        <w:t xml:space="preserve"> </w:t>
      </w:r>
      <w:proofErr w:type="spellStart"/>
      <w:ins w:id="192" w:author="VARGA Zoltan" w:date="2021-12-15T21:00:00Z">
        <w:r w:rsidRPr="00EE017C">
          <w:rPr>
            <w:rPrChange w:id="193" w:author="VARGA Zoltan" w:date="2021-12-15T21:00:00Z">
              <w:rPr>
                <w:lang w:val="en-US"/>
              </w:rPr>
            </w:rPrChange>
          </w:rPr>
          <w:t>components</w:t>
        </w:r>
        <w:proofErr w:type="spellEnd"/>
        <w:r w:rsidRPr="00EE017C">
          <w:rPr>
            <w:rPrChange w:id="194" w:author="VARGA Zoltan" w:date="2021-12-15T21:00:00Z">
              <w:rPr>
                <w:lang w:val="en-US"/>
              </w:rPr>
            </w:rPrChange>
          </w:rPr>
          <w:t xml:space="preserve"> </w:t>
        </w:r>
        <w:proofErr w:type="spellStart"/>
        <w:r w:rsidRPr="00EE017C">
          <w:rPr>
            <w:rPrChange w:id="195" w:author="VARGA Zoltan" w:date="2021-12-15T21:00:00Z">
              <w:rPr>
                <w:lang w:val="en-US"/>
              </w:rPr>
            </w:rPrChange>
          </w:rPr>
          <w:t>have</w:t>
        </w:r>
        <w:proofErr w:type="spellEnd"/>
        <w:r w:rsidRPr="00EE017C">
          <w:rPr>
            <w:rPrChange w:id="196" w:author="VARGA Zoltan" w:date="2021-12-15T21:00:00Z">
              <w:rPr>
                <w:lang w:val="en-US"/>
              </w:rPr>
            </w:rPrChange>
          </w:rPr>
          <w:t xml:space="preserve"> </w:t>
        </w:r>
        <w:proofErr w:type="spellStart"/>
        <w:r w:rsidRPr="00EE017C">
          <w:rPr>
            <w:rPrChange w:id="197" w:author="VARGA Zoltan" w:date="2021-12-15T21:00:00Z">
              <w:rPr>
                <w:lang w:val="en-US"/>
              </w:rPr>
            </w:rPrChange>
          </w:rPr>
          <w:t>been</w:t>
        </w:r>
        <w:proofErr w:type="spellEnd"/>
        <w:r w:rsidRPr="00EE017C">
          <w:rPr>
            <w:rPrChange w:id="198" w:author="VARGA Zoltan" w:date="2021-12-15T21:00:00Z">
              <w:rPr>
                <w:lang w:val="en-US"/>
              </w:rPr>
            </w:rPrChange>
          </w:rPr>
          <w:t xml:space="preserve"> </w:t>
        </w:r>
        <w:proofErr w:type="spellStart"/>
        <w:r w:rsidRPr="00EE017C">
          <w:rPr>
            <w:rPrChange w:id="199" w:author="VARGA Zoltan" w:date="2021-12-15T21:00:00Z">
              <w:rPr>
                <w:lang w:val="en-US"/>
              </w:rPr>
            </w:rPrChange>
          </w:rPr>
          <w:t>installed</w:t>
        </w:r>
      </w:ins>
      <w:proofErr w:type="spellEnd"/>
      <w:r>
        <w:t xml:space="preserve"> </w:t>
      </w:r>
      <w:proofErr w:type="spellStart"/>
      <w:r w:rsidRPr="002A5142">
        <w:t>would</w:t>
      </w:r>
      <w:proofErr w:type="spellEnd"/>
      <w:r w:rsidRPr="002A5142">
        <w:t xml:space="preserve"> </w:t>
      </w:r>
      <w:proofErr w:type="spellStart"/>
      <w:r w:rsidRPr="002A5142">
        <w:t>have</w:t>
      </w:r>
      <w:proofErr w:type="spellEnd"/>
      <w:r w:rsidRPr="002A5142">
        <w:t xml:space="preserve"> </w:t>
      </w:r>
      <w:proofErr w:type="spellStart"/>
      <w:r w:rsidRPr="002A5142">
        <w:t>been</w:t>
      </w:r>
      <w:proofErr w:type="spellEnd"/>
      <w:r w:rsidRPr="002A5142">
        <w:t xml:space="preserve"> </w:t>
      </w:r>
      <w:proofErr w:type="spellStart"/>
      <w:r w:rsidRPr="002A5142">
        <w:t>installed</w:t>
      </w:r>
      <w:proofErr w:type="spellEnd"/>
      <w:ins w:id="200" w:author="VARGA Zoltan" w:date="2021-12-15T21:00:00Z">
        <w:r w:rsidRPr="00EE017C">
          <w:rPr>
            <w:rPrChange w:id="201" w:author="VARGA Zoltan" w:date="2021-12-15T21:00:00Z">
              <w:rPr>
                <w:lang w:val="en-US"/>
              </w:rPr>
            </w:rPrChange>
          </w:rPr>
          <w:t xml:space="preserve">. The robot has </w:t>
        </w:r>
        <w:proofErr w:type="spellStart"/>
        <w:r w:rsidRPr="00EE017C">
          <w:rPr>
            <w:rPrChange w:id="202" w:author="VARGA Zoltan" w:date="2021-12-15T21:00:00Z">
              <w:rPr>
                <w:lang w:val="en-US"/>
              </w:rPr>
            </w:rPrChange>
          </w:rPr>
          <w:t>been</w:t>
        </w:r>
        <w:proofErr w:type="spellEnd"/>
        <w:r w:rsidRPr="00EE017C">
          <w:rPr>
            <w:rPrChange w:id="203" w:author="VARGA Zoltan" w:date="2021-12-15T21:00:00Z">
              <w:rPr>
                <w:lang w:val="en-US"/>
              </w:rPr>
            </w:rPrChange>
          </w:rPr>
          <w:t xml:space="preserve"> </w:t>
        </w:r>
        <w:proofErr w:type="spellStart"/>
        <w:r w:rsidRPr="00EE017C">
          <w:rPr>
            <w:rPrChange w:id="204" w:author="VARGA Zoltan" w:date="2021-12-15T21:00:00Z">
              <w:rPr>
                <w:lang w:val="en-US"/>
              </w:rPr>
            </w:rPrChange>
          </w:rPr>
          <w:t>divided</w:t>
        </w:r>
        <w:proofErr w:type="spellEnd"/>
        <w:r w:rsidRPr="00EE017C">
          <w:rPr>
            <w:rPrChange w:id="205" w:author="VARGA Zoltan" w:date="2021-12-15T21:00:00Z">
              <w:rPr>
                <w:lang w:val="en-US"/>
              </w:rPr>
            </w:rPrChange>
          </w:rPr>
          <w:t xml:space="preserve"> </w:t>
        </w:r>
        <w:proofErr w:type="spellStart"/>
        <w:r w:rsidRPr="00EE017C">
          <w:rPr>
            <w:rPrChange w:id="206" w:author="VARGA Zoltan" w:date="2021-12-15T21:00:00Z">
              <w:rPr>
                <w:lang w:val="en-US"/>
              </w:rPr>
            </w:rPrChange>
          </w:rPr>
          <w:t>into</w:t>
        </w:r>
        <w:proofErr w:type="spellEnd"/>
        <w:r w:rsidRPr="00EE017C">
          <w:rPr>
            <w:rPrChange w:id="207" w:author="VARGA Zoltan" w:date="2021-12-15T21:00:00Z">
              <w:rPr>
                <w:lang w:val="en-US"/>
              </w:rPr>
            </w:rPrChange>
          </w:rPr>
          <w:t xml:space="preserve"> </w:t>
        </w:r>
        <w:proofErr w:type="spellStart"/>
        <w:r w:rsidRPr="00EE017C">
          <w:rPr>
            <w:rPrChange w:id="208" w:author="VARGA Zoltan" w:date="2021-12-15T21:00:00Z">
              <w:rPr>
                <w:lang w:val="en-US"/>
              </w:rPr>
            </w:rPrChange>
          </w:rPr>
          <w:t>seven</w:t>
        </w:r>
        <w:proofErr w:type="spellEnd"/>
        <w:r w:rsidRPr="00EE017C">
          <w:rPr>
            <w:rPrChange w:id="209" w:author="VARGA Zoltan" w:date="2021-12-15T21:00:00Z">
              <w:rPr>
                <w:lang w:val="en-US"/>
              </w:rPr>
            </w:rPrChange>
          </w:rPr>
          <w:t xml:space="preserve"> </w:t>
        </w:r>
        <w:proofErr w:type="spellStart"/>
        <w:r w:rsidRPr="00EE017C">
          <w:rPr>
            <w:rPrChange w:id="210" w:author="VARGA Zoltan" w:date="2021-12-15T21:00:00Z">
              <w:rPr>
                <w:lang w:val="en-US"/>
              </w:rPr>
            </w:rPrChange>
          </w:rPr>
          <w:t>blocks</w:t>
        </w:r>
        <w:proofErr w:type="spellEnd"/>
        <w:r w:rsidRPr="00EE017C">
          <w:rPr>
            <w:rPrChange w:id="211" w:author="VARGA Zoltan" w:date="2021-12-15T21:00:00Z">
              <w:rPr>
                <w:lang w:val="en-US"/>
              </w:rPr>
            </w:rPrChange>
          </w:rPr>
          <w:t xml:space="preserve"> </w:t>
        </w:r>
        <w:proofErr w:type="spellStart"/>
        <w:r w:rsidRPr="00EE017C">
          <w:rPr>
            <w:rPrChange w:id="212" w:author="VARGA Zoltan" w:date="2021-12-15T21:00:00Z">
              <w:rPr>
                <w:lang w:val="en-US"/>
              </w:rPr>
            </w:rPrChange>
          </w:rPr>
          <w:t>from</w:t>
        </w:r>
        <w:proofErr w:type="spellEnd"/>
        <w:r w:rsidRPr="00EE017C">
          <w:rPr>
            <w:rPrChange w:id="213" w:author="VARGA Zoltan" w:date="2021-12-15T21:00:00Z">
              <w:rPr>
                <w:lang w:val="en-US"/>
              </w:rPr>
            </w:rPrChange>
          </w:rPr>
          <w:t xml:space="preserve"> a </w:t>
        </w:r>
        <w:proofErr w:type="spellStart"/>
        <w:r w:rsidRPr="00EE017C">
          <w:rPr>
            <w:rPrChange w:id="214" w:author="VARGA Zoltan" w:date="2021-12-15T21:00:00Z">
              <w:rPr>
                <w:lang w:val="en-US"/>
              </w:rPr>
            </w:rPrChange>
          </w:rPr>
          <w:t>mechanical</w:t>
        </w:r>
        <w:proofErr w:type="spellEnd"/>
        <w:r w:rsidRPr="00EE017C">
          <w:rPr>
            <w:rPrChange w:id="215" w:author="VARGA Zoltan" w:date="2021-12-15T21:00:00Z">
              <w:rPr>
                <w:lang w:val="en-US"/>
              </w:rPr>
            </w:rPrChange>
          </w:rPr>
          <w:t xml:space="preserve"> </w:t>
        </w:r>
        <w:proofErr w:type="spellStart"/>
        <w:r w:rsidRPr="00EE017C">
          <w:rPr>
            <w:rPrChange w:id="216" w:author="VARGA Zoltan" w:date="2021-12-15T21:00:00Z">
              <w:rPr>
                <w:lang w:val="en-US"/>
              </w:rPr>
            </w:rPrChange>
          </w:rPr>
          <w:t>point</w:t>
        </w:r>
        <w:proofErr w:type="spellEnd"/>
        <w:r w:rsidRPr="00EE017C">
          <w:rPr>
            <w:rPrChange w:id="217" w:author="VARGA Zoltan" w:date="2021-12-15T21:00:00Z">
              <w:rPr>
                <w:lang w:val="en-US"/>
              </w:rPr>
            </w:rPrChange>
          </w:rPr>
          <w:t xml:space="preserve"> of </w:t>
        </w:r>
        <w:proofErr w:type="spellStart"/>
        <w:r w:rsidRPr="00EE017C">
          <w:rPr>
            <w:rPrChange w:id="218" w:author="VARGA Zoltan" w:date="2021-12-15T21:00:00Z">
              <w:rPr>
                <w:lang w:val="en-US"/>
              </w:rPr>
            </w:rPrChange>
          </w:rPr>
          <w:t>view</w:t>
        </w:r>
        <w:proofErr w:type="spellEnd"/>
        <w:r w:rsidRPr="00EE017C">
          <w:rPr>
            <w:rPrChange w:id="219" w:author="VARGA Zoltan" w:date="2021-12-15T21:00:00Z">
              <w:rPr>
                <w:lang w:val="en-US"/>
              </w:rPr>
            </w:rPrChange>
          </w:rPr>
          <w:t xml:space="preserve">. The </w:t>
        </w:r>
        <w:proofErr w:type="spellStart"/>
        <w:r w:rsidRPr="00EE017C">
          <w:rPr>
            <w:rPrChange w:id="220" w:author="VARGA Zoltan" w:date="2021-12-15T21:00:00Z">
              <w:rPr>
                <w:lang w:val="en-US"/>
              </w:rPr>
            </w:rPrChange>
          </w:rPr>
          <w:t>control</w:t>
        </w:r>
        <w:proofErr w:type="spellEnd"/>
        <w:r w:rsidRPr="00EE017C">
          <w:rPr>
            <w:rPrChange w:id="221" w:author="VARGA Zoltan" w:date="2021-12-15T21:00:00Z">
              <w:rPr>
                <w:lang w:val="en-US"/>
              </w:rPr>
            </w:rPrChange>
          </w:rPr>
          <w:t xml:space="preserve"> </w:t>
        </w:r>
        <w:proofErr w:type="spellStart"/>
        <w:r w:rsidRPr="00EE017C">
          <w:rPr>
            <w:rPrChange w:id="222" w:author="VARGA Zoltan" w:date="2021-12-15T21:00:00Z">
              <w:rPr>
                <w:lang w:val="en-US"/>
              </w:rPr>
            </w:rPrChange>
          </w:rPr>
          <w:t>block</w:t>
        </w:r>
        <w:proofErr w:type="spellEnd"/>
        <w:r w:rsidRPr="00EE017C">
          <w:rPr>
            <w:rPrChange w:id="223" w:author="VARGA Zoltan" w:date="2021-12-15T21:00:00Z">
              <w:rPr>
                <w:lang w:val="en-US"/>
              </w:rPr>
            </w:rPrChange>
          </w:rPr>
          <w:t xml:space="preserve">, </w:t>
        </w:r>
        <w:proofErr w:type="spellStart"/>
        <w:r w:rsidRPr="00EE017C">
          <w:rPr>
            <w:rPrChange w:id="224" w:author="VARGA Zoltan" w:date="2021-12-15T21:00:00Z">
              <w:rPr>
                <w:lang w:val="en-US"/>
              </w:rPr>
            </w:rPrChange>
          </w:rPr>
          <w:t>the</w:t>
        </w:r>
        <w:proofErr w:type="spellEnd"/>
        <w:r w:rsidRPr="00EE017C">
          <w:rPr>
            <w:rPrChange w:id="225" w:author="VARGA Zoltan" w:date="2021-12-15T21:00:00Z">
              <w:rPr>
                <w:lang w:val="en-US"/>
              </w:rPr>
            </w:rPrChange>
          </w:rPr>
          <w:t xml:space="preserve"> LIDAR and </w:t>
        </w:r>
        <w:proofErr w:type="spellStart"/>
        <w:r w:rsidRPr="00EE017C">
          <w:rPr>
            <w:rPrChange w:id="226" w:author="VARGA Zoltan" w:date="2021-12-15T21:00:00Z">
              <w:rPr>
                <w:lang w:val="en-US"/>
              </w:rPr>
            </w:rPrChange>
          </w:rPr>
          <w:t>some</w:t>
        </w:r>
        <w:proofErr w:type="spellEnd"/>
        <w:r w:rsidRPr="00EE017C">
          <w:rPr>
            <w:rPrChange w:id="227" w:author="VARGA Zoltan" w:date="2021-12-15T21:00:00Z">
              <w:rPr>
                <w:lang w:val="en-US"/>
              </w:rPr>
            </w:rPrChange>
          </w:rPr>
          <w:t xml:space="preserve"> </w:t>
        </w:r>
        <w:proofErr w:type="spellStart"/>
        <w:r w:rsidRPr="00EE017C">
          <w:rPr>
            <w:rPrChange w:id="228" w:author="VARGA Zoltan" w:date="2021-12-15T21:00:00Z">
              <w:rPr>
                <w:lang w:val="en-US"/>
              </w:rPr>
            </w:rPrChange>
          </w:rPr>
          <w:t>elements</w:t>
        </w:r>
        <w:proofErr w:type="spellEnd"/>
        <w:r w:rsidRPr="00EE017C">
          <w:rPr>
            <w:rPrChange w:id="229" w:author="VARGA Zoltan" w:date="2021-12-15T21:00:00Z">
              <w:rPr>
                <w:lang w:val="en-US"/>
              </w:rPr>
            </w:rPrChange>
          </w:rPr>
          <w:t xml:space="preserve"> of </w:t>
        </w:r>
        <w:proofErr w:type="spellStart"/>
        <w:r w:rsidRPr="00EE017C">
          <w:rPr>
            <w:rPrChange w:id="230" w:author="VARGA Zoltan" w:date="2021-12-15T21:00:00Z">
              <w:rPr>
                <w:lang w:val="en-US"/>
              </w:rPr>
            </w:rPrChange>
          </w:rPr>
          <w:t>the</w:t>
        </w:r>
        <w:proofErr w:type="spellEnd"/>
        <w:r w:rsidRPr="00EE017C">
          <w:rPr>
            <w:rPrChange w:id="231" w:author="VARGA Zoltan" w:date="2021-12-15T21:00:00Z">
              <w:rPr>
                <w:lang w:val="en-US"/>
              </w:rPr>
            </w:rPrChange>
          </w:rPr>
          <w:t xml:space="preserve"> </w:t>
        </w:r>
        <w:proofErr w:type="spellStart"/>
        <w:r w:rsidRPr="00EE017C">
          <w:rPr>
            <w:rPrChange w:id="232" w:author="VARGA Zoltan" w:date="2021-12-15T21:00:00Z">
              <w:rPr>
                <w:lang w:val="en-US"/>
              </w:rPr>
            </w:rPrChange>
          </w:rPr>
          <w:t>steering</w:t>
        </w:r>
        <w:proofErr w:type="spellEnd"/>
        <w:r w:rsidRPr="00EE017C">
          <w:rPr>
            <w:rPrChange w:id="233" w:author="VARGA Zoltan" w:date="2021-12-15T21:00:00Z">
              <w:rPr>
                <w:lang w:val="en-US"/>
              </w:rPr>
            </w:rPrChange>
          </w:rPr>
          <w:t xml:space="preserve"> </w:t>
        </w:r>
        <w:proofErr w:type="spellStart"/>
        <w:r w:rsidRPr="00EE017C">
          <w:rPr>
            <w:rPrChange w:id="234" w:author="VARGA Zoltan" w:date="2021-12-15T21:00:00Z">
              <w:rPr>
                <w:lang w:val="en-US"/>
              </w:rPr>
            </w:rPrChange>
          </w:rPr>
          <w:t>mechanism</w:t>
        </w:r>
        <w:proofErr w:type="spellEnd"/>
        <w:r w:rsidRPr="00EE017C">
          <w:rPr>
            <w:rPrChange w:id="235" w:author="VARGA Zoltan" w:date="2021-12-15T21:00:00Z">
              <w:rPr>
                <w:lang w:val="en-US"/>
              </w:rPr>
            </w:rPrChange>
          </w:rPr>
          <w:t xml:space="preserve"> </w:t>
        </w:r>
        <w:proofErr w:type="spellStart"/>
        <w:r w:rsidRPr="00EE017C">
          <w:rPr>
            <w:rPrChange w:id="236" w:author="VARGA Zoltan" w:date="2021-12-15T21:00:00Z">
              <w:rPr>
                <w:lang w:val="en-US"/>
              </w:rPr>
            </w:rPrChange>
          </w:rPr>
          <w:t>are</w:t>
        </w:r>
        <w:proofErr w:type="spellEnd"/>
        <w:r w:rsidRPr="00EE017C">
          <w:rPr>
            <w:rPrChange w:id="237" w:author="VARGA Zoltan" w:date="2021-12-15T21:00:00Z">
              <w:rPr>
                <w:lang w:val="en-US"/>
              </w:rPr>
            </w:rPrChange>
          </w:rPr>
          <w:t xml:space="preserve"> </w:t>
        </w:r>
        <w:proofErr w:type="spellStart"/>
        <w:r w:rsidRPr="00EE017C">
          <w:rPr>
            <w:rPrChange w:id="238" w:author="VARGA Zoltan" w:date="2021-12-15T21:00:00Z">
              <w:rPr>
                <w:lang w:val="en-US"/>
              </w:rPr>
            </w:rPrChange>
          </w:rPr>
          <w:t>not</w:t>
        </w:r>
        <w:proofErr w:type="spellEnd"/>
        <w:r w:rsidRPr="00EE017C">
          <w:rPr>
            <w:rPrChange w:id="239" w:author="VARGA Zoltan" w:date="2021-12-15T21:00:00Z">
              <w:rPr>
                <w:lang w:val="en-US"/>
              </w:rPr>
            </w:rPrChange>
          </w:rPr>
          <w:t xml:space="preserve"> </w:t>
        </w:r>
        <w:proofErr w:type="spellStart"/>
        <w:r w:rsidRPr="00EE017C">
          <w:rPr>
            <w:rPrChange w:id="240" w:author="VARGA Zoltan" w:date="2021-12-15T21:00:00Z">
              <w:rPr>
                <w:lang w:val="en-US"/>
              </w:rPr>
            </w:rPrChange>
          </w:rPr>
          <w:t>parts</w:t>
        </w:r>
        <w:proofErr w:type="spellEnd"/>
        <w:r w:rsidRPr="00EE017C">
          <w:rPr>
            <w:rPrChange w:id="241" w:author="VARGA Zoltan" w:date="2021-12-15T21:00:00Z">
              <w:rPr>
                <w:lang w:val="en-US"/>
              </w:rPr>
            </w:rPrChange>
          </w:rPr>
          <w:t xml:space="preserve"> of </w:t>
        </w:r>
        <w:proofErr w:type="spellStart"/>
        <w:r w:rsidRPr="00EE017C">
          <w:rPr>
            <w:rPrChange w:id="242" w:author="VARGA Zoltan" w:date="2021-12-15T21:00:00Z">
              <w:rPr>
                <w:lang w:val="en-US"/>
              </w:rPr>
            </w:rPrChange>
          </w:rPr>
          <w:t>the</w:t>
        </w:r>
        <w:proofErr w:type="spellEnd"/>
        <w:r w:rsidRPr="00EE017C">
          <w:rPr>
            <w:rPrChange w:id="243" w:author="VARGA Zoltan" w:date="2021-12-15T21:00:00Z">
              <w:rPr>
                <w:lang w:val="en-US"/>
              </w:rPr>
            </w:rPrChange>
          </w:rPr>
          <w:t xml:space="preserve"> </w:t>
        </w:r>
        <w:proofErr w:type="spellStart"/>
        <w:r w:rsidRPr="00EE017C">
          <w:rPr>
            <w:rPrChange w:id="244" w:author="VARGA Zoltan" w:date="2021-12-15T21:00:00Z">
              <w:rPr>
                <w:lang w:val="en-US"/>
              </w:rPr>
            </w:rPrChange>
          </w:rPr>
          <w:t>Robotis</w:t>
        </w:r>
        <w:proofErr w:type="spellEnd"/>
        <w:r w:rsidRPr="00EE017C">
          <w:rPr>
            <w:rPrChange w:id="245" w:author="VARGA Zoltan" w:date="2021-12-15T21:00:00Z">
              <w:rPr>
                <w:lang w:val="en-US"/>
              </w:rPr>
            </w:rPrChange>
          </w:rPr>
          <w:t xml:space="preserve"> </w:t>
        </w:r>
        <w:proofErr w:type="spellStart"/>
        <w:r w:rsidRPr="00EE017C">
          <w:rPr>
            <w:rPrChange w:id="246" w:author="VARGA Zoltan" w:date="2021-12-15T21:00:00Z">
              <w:rPr>
                <w:lang w:val="en-US"/>
              </w:rPr>
            </w:rPrChange>
          </w:rPr>
          <w:t>development</w:t>
        </w:r>
        <w:proofErr w:type="spellEnd"/>
        <w:r w:rsidRPr="00EE017C">
          <w:rPr>
            <w:rPrChange w:id="247" w:author="VARGA Zoltan" w:date="2021-12-15T21:00:00Z">
              <w:rPr>
                <w:lang w:val="en-US"/>
              </w:rPr>
            </w:rPrChange>
          </w:rPr>
          <w:t xml:space="preserve"> kit. The robot </w:t>
        </w:r>
        <w:proofErr w:type="spellStart"/>
        <w:r w:rsidRPr="00EE017C">
          <w:rPr>
            <w:rPrChange w:id="248" w:author="VARGA Zoltan" w:date="2021-12-15T21:00:00Z">
              <w:rPr>
                <w:lang w:val="en-US"/>
              </w:rPr>
            </w:rPrChange>
          </w:rPr>
          <w:t>follows</w:t>
        </w:r>
        <w:proofErr w:type="spellEnd"/>
        <w:r w:rsidRPr="00EE017C">
          <w:rPr>
            <w:rPrChange w:id="249" w:author="VARGA Zoltan" w:date="2021-12-15T21:00:00Z">
              <w:rPr>
                <w:lang w:val="en-US"/>
              </w:rPr>
            </w:rPrChange>
          </w:rPr>
          <w:t xml:space="preserve"> a </w:t>
        </w:r>
        <w:proofErr w:type="spellStart"/>
        <w:r w:rsidRPr="00EE017C">
          <w:rPr>
            <w:rPrChange w:id="250" w:author="VARGA Zoltan" w:date="2021-12-15T21:00:00Z">
              <w:rPr>
                <w:lang w:val="en-US"/>
              </w:rPr>
            </w:rPrChange>
          </w:rPr>
          <w:t>widespread</w:t>
        </w:r>
        <w:proofErr w:type="spellEnd"/>
        <w:r w:rsidRPr="00EE017C">
          <w:rPr>
            <w:rPrChange w:id="251" w:author="VARGA Zoltan" w:date="2021-12-15T21:00:00Z">
              <w:rPr>
                <w:lang w:val="en-US"/>
              </w:rPr>
            </w:rPrChange>
          </w:rPr>
          <w:t xml:space="preserve"> </w:t>
        </w:r>
        <w:proofErr w:type="spellStart"/>
        <w:r w:rsidRPr="00EE017C">
          <w:rPr>
            <w:rPrChange w:id="252" w:author="VARGA Zoltan" w:date="2021-12-15T21:00:00Z">
              <w:rPr>
                <w:lang w:val="en-US"/>
              </w:rPr>
            </w:rPrChange>
          </w:rPr>
          <w:t>structure</w:t>
        </w:r>
        <w:proofErr w:type="spellEnd"/>
        <w:r w:rsidRPr="00EE017C">
          <w:rPr>
            <w:rPrChange w:id="253" w:author="VARGA Zoltan" w:date="2021-12-15T21:00:00Z">
              <w:rPr>
                <w:lang w:val="en-US"/>
              </w:rPr>
            </w:rPrChange>
          </w:rPr>
          <w:t xml:space="preserve"> of </w:t>
        </w:r>
        <w:proofErr w:type="spellStart"/>
        <w:r w:rsidRPr="00EE017C">
          <w:rPr>
            <w:rPrChange w:id="254" w:author="VARGA Zoltan" w:date="2021-12-15T21:00:00Z">
              <w:rPr>
                <w:lang w:val="en-US"/>
              </w:rPr>
            </w:rPrChange>
          </w:rPr>
          <w:t>road</w:t>
        </w:r>
        <w:proofErr w:type="spellEnd"/>
        <w:r w:rsidRPr="00EE017C">
          <w:rPr>
            <w:rPrChange w:id="255" w:author="VARGA Zoltan" w:date="2021-12-15T21:00:00Z">
              <w:rPr>
                <w:lang w:val="en-US"/>
              </w:rPr>
            </w:rPrChange>
          </w:rPr>
          <w:t xml:space="preserve"> </w:t>
        </w:r>
        <w:proofErr w:type="spellStart"/>
        <w:r w:rsidRPr="00EE017C">
          <w:rPr>
            <w:rPrChange w:id="256" w:author="VARGA Zoltan" w:date="2021-12-15T21:00:00Z">
              <w:rPr>
                <w:lang w:val="en-US"/>
              </w:rPr>
            </w:rPrChange>
          </w:rPr>
          <w:t>cars</w:t>
        </w:r>
        <w:proofErr w:type="spellEnd"/>
        <w:r w:rsidRPr="00EE017C">
          <w:rPr>
            <w:rPrChange w:id="257" w:author="VARGA Zoltan" w:date="2021-12-15T21:00:00Z">
              <w:rPr>
                <w:lang w:val="en-US"/>
              </w:rPr>
            </w:rPrChange>
          </w:rPr>
          <w:t xml:space="preserve">, i.e. </w:t>
        </w:r>
        <w:proofErr w:type="spellStart"/>
        <w:r w:rsidRPr="00EE017C">
          <w:rPr>
            <w:rPrChange w:id="258" w:author="VARGA Zoltan" w:date="2021-12-15T21:00:00Z">
              <w:rPr>
                <w:lang w:val="en-US"/>
              </w:rPr>
            </w:rPrChange>
          </w:rPr>
          <w:t>four</w:t>
        </w:r>
        <w:proofErr w:type="spellEnd"/>
        <w:r w:rsidRPr="00EE017C">
          <w:rPr>
            <w:rPrChange w:id="259" w:author="VARGA Zoltan" w:date="2021-12-15T21:00:00Z">
              <w:rPr>
                <w:lang w:val="en-US"/>
              </w:rPr>
            </w:rPrChange>
          </w:rPr>
          <w:t xml:space="preserve"> </w:t>
        </w:r>
        <w:proofErr w:type="spellStart"/>
        <w:r w:rsidRPr="00EE017C">
          <w:rPr>
            <w:rPrChange w:id="260" w:author="VARGA Zoltan" w:date="2021-12-15T21:00:00Z">
              <w:rPr>
                <w:lang w:val="en-US"/>
              </w:rPr>
            </w:rPrChange>
          </w:rPr>
          <w:t>wheels</w:t>
        </w:r>
        <w:proofErr w:type="spellEnd"/>
        <w:r w:rsidRPr="00EE017C">
          <w:rPr>
            <w:rPrChange w:id="261" w:author="VARGA Zoltan" w:date="2021-12-15T21:00:00Z">
              <w:rPr>
                <w:lang w:val="en-US"/>
              </w:rPr>
            </w:rPrChange>
          </w:rPr>
          <w:t xml:space="preserve">, </w:t>
        </w:r>
        <w:proofErr w:type="spellStart"/>
        <w:r w:rsidRPr="00EE017C">
          <w:rPr>
            <w:rPrChange w:id="262" w:author="VARGA Zoltan" w:date="2021-12-15T21:00:00Z">
              <w:rPr>
                <w:lang w:val="en-US"/>
              </w:rPr>
            </w:rPrChange>
          </w:rPr>
          <w:t>where</w:t>
        </w:r>
        <w:proofErr w:type="spellEnd"/>
        <w:r w:rsidRPr="00EE017C">
          <w:rPr>
            <w:rPrChange w:id="263" w:author="VARGA Zoltan" w:date="2021-12-15T21:00:00Z">
              <w:rPr>
                <w:lang w:val="en-US"/>
              </w:rPr>
            </w:rPrChange>
          </w:rPr>
          <w:t xml:space="preserve"> </w:t>
        </w:r>
        <w:proofErr w:type="spellStart"/>
        <w:r w:rsidRPr="00EE017C">
          <w:rPr>
            <w:rPrChange w:id="264" w:author="VARGA Zoltan" w:date="2021-12-15T21:00:00Z">
              <w:rPr>
                <w:lang w:val="en-US"/>
              </w:rPr>
            </w:rPrChange>
          </w:rPr>
          <w:t>two</w:t>
        </w:r>
        <w:proofErr w:type="spellEnd"/>
        <w:r w:rsidRPr="00EE017C">
          <w:rPr>
            <w:rPrChange w:id="265" w:author="VARGA Zoltan" w:date="2021-12-15T21:00:00Z">
              <w:rPr>
                <w:lang w:val="en-US"/>
              </w:rPr>
            </w:rPrChange>
          </w:rPr>
          <w:t xml:space="preserve"> of </w:t>
        </w:r>
        <w:proofErr w:type="spellStart"/>
        <w:r w:rsidRPr="00EE017C">
          <w:rPr>
            <w:rPrChange w:id="266" w:author="VARGA Zoltan" w:date="2021-12-15T21:00:00Z">
              <w:rPr>
                <w:lang w:val="en-US"/>
              </w:rPr>
            </w:rPrChange>
          </w:rPr>
          <w:t>them</w:t>
        </w:r>
        <w:proofErr w:type="spellEnd"/>
        <w:r w:rsidRPr="00EE017C">
          <w:rPr>
            <w:rPrChange w:id="267" w:author="VARGA Zoltan" w:date="2021-12-15T21:00:00Z">
              <w:rPr>
                <w:lang w:val="en-US"/>
              </w:rPr>
            </w:rPrChange>
          </w:rPr>
          <w:t xml:space="preserve"> </w:t>
        </w:r>
        <w:proofErr w:type="spellStart"/>
        <w:r w:rsidRPr="00EE017C">
          <w:rPr>
            <w:rPrChange w:id="268" w:author="VARGA Zoltan" w:date="2021-12-15T21:00:00Z">
              <w:rPr>
                <w:lang w:val="en-US"/>
              </w:rPr>
            </w:rPrChange>
          </w:rPr>
          <w:t>are</w:t>
        </w:r>
        <w:proofErr w:type="spellEnd"/>
        <w:r w:rsidRPr="00EE017C">
          <w:rPr>
            <w:rPrChange w:id="269" w:author="VARGA Zoltan" w:date="2021-12-15T21:00:00Z">
              <w:rPr>
                <w:lang w:val="en-US"/>
              </w:rPr>
            </w:rPrChange>
          </w:rPr>
          <w:t xml:space="preserve"> </w:t>
        </w:r>
        <w:proofErr w:type="spellStart"/>
        <w:r w:rsidRPr="00EE017C">
          <w:rPr>
            <w:rPrChange w:id="270" w:author="VARGA Zoltan" w:date="2021-12-15T21:00:00Z">
              <w:rPr>
                <w:lang w:val="en-US"/>
              </w:rPr>
            </w:rPrChange>
          </w:rPr>
          <w:t>the</w:t>
        </w:r>
        <w:proofErr w:type="spellEnd"/>
        <w:r w:rsidRPr="00EE017C">
          <w:rPr>
            <w:rPrChange w:id="271" w:author="VARGA Zoltan" w:date="2021-12-15T21:00:00Z">
              <w:rPr>
                <w:lang w:val="en-US"/>
              </w:rPr>
            </w:rPrChange>
          </w:rPr>
          <w:t xml:space="preserve"> </w:t>
        </w:r>
        <w:proofErr w:type="spellStart"/>
        <w:r w:rsidRPr="00EE017C">
          <w:rPr>
            <w:rPrChange w:id="272" w:author="VARGA Zoltan" w:date="2021-12-15T21:00:00Z">
              <w:rPr>
                <w:lang w:val="en-US"/>
              </w:rPr>
            </w:rPrChange>
          </w:rPr>
          <w:t>driven</w:t>
        </w:r>
        <w:proofErr w:type="spellEnd"/>
        <w:r w:rsidRPr="00EE017C">
          <w:rPr>
            <w:rPrChange w:id="273" w:author="VARGA Zoltan" w:date="2021-12-15T21:00:00Z">
              <w:rPr>
                <w:lang w:val="en-US"/>
              </w:rPr>
            </w:rPrChange>
          </w:rPr>
          <w:t xml:space="preserve"> </w:t>
        </w:r>
        <w:proofErr w:type="spellStart"/>
        <w:r w:rsidRPr="00EE017C">
          <w:rPr>
            <w:rPrChange w:id="274" w:author="VARGA Zoltan" w:date="2021-12-15T21:00:00Z">
              <w:rPr>
                <w:lang w:val="en-US"/>
              </w:rPr>
            </w:rPrChange>
          </w:rPr>
          <w:t>wheel</w:t>
        </w:r>
        <w:proofErr w:type="spellEnd"/>
        <w:r w:rsidRPr="00EE017C">
          <w:rPr>
            <w:rPrChange w:id="275" w:author="VARGA Zoltan" w:date="2021-12-15T21:00:00Z">
              <w:rPr>
                <w:lang w:val="en-US"/>
              </w:rPr>
            </w:rPrChange>
          </w:rPr>
          <w:t xml:space="preserve"> (</w:t>
        </w:r>
        <w:proofErr w:type="spellStart"/>
        <w:r w:rsidRPr="00EE017C">
          <w:rPr>
            <w:rPrChange w:id="276" w:author="VARGA Zoltan" w:date="2021-12-15T21:00:00Z">
              <w:rPr>
                <w:lang w:val="en-US"/>
              </w:rPr>
            </w:rPrChange>
          </w:rPr>
          <w:t>rear</w:t>
        </w:r>
        <w:proofErr w:type="spellEnd"/>
        <w:r w:rsidRPr="00EE017C">
          <w:rPr>
            <w:rPrChange w:id="277" w:author="VARGA Zoltan" w:date="2021-12-15T21:00:00Z">
              <w:rPr>
                <w:lang w:val="en-US"/>
              </w:rPr>
            </w:rPrChange>
          </w:rPr>
          <w:t xml:space="preserve"> </w:t>
        </w:r>
        <w:proofErr w:type="spellStart"/>
        <w:r w:rsidRPr="00EE017C">
          <w:rPr>
            <w:rPrChange w:id="278" w:author="VARGA Zoltan" w:date="2021-12-15T21:00:00Z">
              <w:rPr>
                <w:lang w:val="en-US"/>
              </w:rPr>
            </w:rPrChange>
          </w:rPr>
          <w:t>axle</w:t>
        </w:r>
        <w:proofErr w:type="spellEnd"/>
        <w:r w:rsidRPr="00EE017C">
          <w:rPr>
            <w:rPrChange w:id="279" w:author="VARGA Zoltan" w:date="2021-12-15T21:00:00Z">
              <w:rPr>
                <w:lang w:val="en-US"/>
              </w:rPr>
            </w:rPrChange>
          </w:rPr>
          <w:t xml:space="preserve">) and </w:t>
        </w:r>
        <w:proofErr w:type="spellStart"/>
        <w:r w:rsidRPr="00EE017C">
          <w:rPr>
            <w:rPrChange w:id="280" w:author="VARGA Zoltan" w:date="2021-12-15T21:00:00Z">
              <w:rPr>
                <w:lang w:val="en-US"/>
              </w:rPr>
            </w:rPrChange>
          </w:rPr>
          <w:t>two</w:t>
        </w:r>
        <w:proofErr w:type="spellEnd"/>
        <w:r w:rsidRPr="00EE017C">
          <w:rPr>
            <w:rPrChange w:id="281" w:author="VARGA Zoltan" w:date="2021-12-15T21:00:00Z">
              <w:rPr>
                <w:lang w:val="en-US"/>
              </w:rPr>
            </w:rPrChange>
          </w:rPr>
          <w:t xml:space="preserve"> </w:t>
        </w:r>
        <w:proofErr w:type="spellStart"/>
        <w:r w:rsidRPr="00EE017C">
          <w:rPr>
            <w:rPrChange w:id="282" w:author="VARGA Zoltan" w:date="2021-12-15T21:00:00Z">
              <w:rPr>
                <w:lang w:val="en-US"/>
              </w:rPr>
            </w:rPrChange>
          </w:rPr>
          <w:t>are</w:t>
        </w:r>
        <w:proofErr w:type="spellEnd"/>
        <w:r w:rsidRPr="00EE017C">
          <w:rPr>
            <w:rPrChange w:id="283" w:author="VARGA Zoltan" w:date="2021-12-15T21:00:00Z">
              <w:rPr>
                <w:lang w:val="en-US"/>
              </w:rPr>
            </w:rPrChange>
          </w:rPr>
          <w:t xml:space="preserve"> </w:t>
        </w:r>
        <w:proofErr w:type="spellStart"/>
        <w:r w:rsidRPr="00EE017C">
          <w:rPr>
            <w:rPrChange w:id="284" w:author="VARGA Zoltan" w:date="2021-12-15T21:00:00Z">
              <w:rPr>
                <w:lang w:val="en-US"/>
              </w:rPr>
            </w:rPrChange>
          </w:rPr>
          <w:t>the</w:t>
        </w:r>
        <w:proofErr w:type="spellEnd"/>
        <w:r w:rsidRPr="00EE017C">
          <w:rPr>
            <w:rPrChange w:id="285" w:author="VARGA Zoltan" w:date="2021-12-15T21:00:00Z">
              <w:rPr>
                <w:lang w:val="en-US"/>
              </w:rPr>
            </w:rPrChange>
          </w:rPr>
          <w:t xml:space="preserve"> </w:t>
        </w:r>
        <w:proofErr w:type="spellStart"/>
        <w:r w:rsidRPr="00EE017C">
          <w:rPr>
            <w:rPrChange w:id="286" w:author="VARGA Zoltan" w:date="2021-12-15T21:00:00Z">
              <w:rPr>
                <w:lang w:val="en-US"/>
              </w:rPr>
            </w:rPrChange>
          </w:rPr>
          <w:t>steered</w:t>
        </w:r>
        <w:proofErr w:type="spellEnd"/>
        <w:r w:rsidRPr="00EE017C">
          <w:rPr>
            <w:rPrChange w:id="287" w:author="VARGA Zoltan" w:date="2021-12-15T21:00:00Z">
              <w:rPr>
                <w:lang w:val="en-US"/>
              </w:rPr>
            </w:rPrChange>
          </w:rPr>
          <w:t xml:space="preserve"> (front </w:t>
        </w:r>
        <w:proofErr w:type="spellStart"/>
        <w:r w:rsidRPr="00EE017C">
          <w:rPr>
            <w:rPrChange w:id="288" w:author="VARGA Zoltan" w:date="2021-12-15T21:00:00Z">
              <w:rPr>
                <w:lang w:val="en-US"/>
              </w:rPr>
            </w:rPrChange>
          </w:rPr>
          <w:t>axle</w:t>
        </w:r>
        <w:proofErr w:type="spellEnd"/>
        <w:r w:rsidRPr="00EE017C">
          <w:rPr>
            <w:rPrChange w:id="289" w:author="VARGA Zoltan" w:date="2021-12-15T21:00:00Z">
              <w:rPr>
                <w:lang w:val="en-US"/>
              </w:rPr>
            </w:rPrChange>
          </w:rPr>
          <w:t xml:space="preserve">). The </w:t>
        </w:r>
        <w:proofErr w:type="spellStart"/>
        <w:r w:rsidRPr="00EE017C">
          <w:rPr>
            <w:rPrChange w:id="290" w:author="VARGA Zoltan" w:date="2021-12-15T21:00:00Z">
              <w:rPr>
                <w:lang w:val="en-US"/>
              </w:rPr>
            </w:rPrChange>
          </w:rPr>
          <w:t>latter</w:t>
        </w:r>
        <w:proofErr w:type="spellEnd"/>
        <w:r w:rsidRPr="002A5142">
          <w:rPr>
            <w:rPrChange w:id="291" w:author="VARGA Zoltan" w:date="2021-12-15T21:00:00Z">
              <w:rPr>
                <w:lang w:val="en-US"/>
              </w:rPr>
            </w:rPrChange>
          </w:rPr>
          <w:t xml:space="preserve"> </w:t>
        </w:r>
      </w:ins>
      <w:r w:rsidRPr="002A5142">
        <w:t>is</w:t>
      </w:r>
      <w:ins w:id="292" w:author="VARGA Zoltan" w:date="2021-12-15T21:00:00Z">
        <w:r w:rsidRPr="00EE017C">
          <w:rPr>
            <w:rPrChange w:id="293" w:author="VARGA Zoltan" w:date="2021-12-15T21:00:00Z">
              <w:rPr>
                <w:lang w:val="en-US"/>
              </w:rPr>
            </w:rPrChange>
          </w:rPr>
          <w:t xml:space="preserve"> </w:t>
        </w:r>
        <w:proofErr w:type="spellStart"/>
        <w:r w:rsidRPr="00EE017C">
          <w:rPr>
            <w:rPrChange w:id="294" w:author="VARGA Zoltan" w:date="2021-12-15T21:00:00Z">
              <w:rPr>
                <w:lang w:val="en-US"/>
              </w:rPr>
            </w:rPrChange>
          </w:rPr>
          <w:t>designed</w:t>
        </w:r>
        <w:proofErr w:type="spellEnd"/>
        <w:r w:rsidRPr="00EE017C">
          <w:rPr>
            <w:rPrChange w:id="295" w:author="VARGA Zoltan" w:date="2021-12-15T21:00:00Z">
              <w:rPr>
                <w:lang w:val="en-US"/>
              </w:rPr>
            </w:rPrChange>
          </w:rPr>
          <w:t xml:space="preserve"> </w:t>
        </w:r>
        <w:proofErr w:type="spellStart"/>
        <w:r w:rsidRPr="00EE017C">
          <w:rPr>
            <w:rPrChange w:id="296" w:author="VARGA Zoltan" w:date="2021-12-15T21:00:00Z">
              <w:rPr>
                <w:lang w:val="en-US"/>
              </w:rPr>
            </w:rPrChange>
          </w:rPr>
          <w:t>according</w:t>
        </w:r>
        <w:proofErr w:type="spellEnd"/>
        <w:r w:rsidRPr="00EE017C">
          <w:rPr>
            <w:rPrChange w:id="297" w:author="VARGA Zoltan" w:date="2021-12-15T21:00:00Z">
              <w:rPr>
                <w:lang w:val="en-US"/>
              </w:rPr>
            </w:rPrChange>
          </w:rPr>
          <w:t xml:space="preserve"> </w:t>
        </w:r>
        <w:proofErr w:type="spellStart"/>
        <w:r w:rsidRPr="00EE017C">
          <w:rPr>
            <w:rPrChange w:id="298" w:author="VARGA Zoltan" w:date="2021-12-15T21:00:00Z">
              <w:rPr>
                <w:lang w:val="en-US"/>
              </w:rPr>
            </w:rPrChange>
          </w:rPr>
          <w:t>to</w:t>
        </w:r>
        <w:proofErr w:type="spellEnd"/>
        <w:r w:rsidRPr="00EE017C">
          <w:rPr>
            <w:rPrChange w:id="299" w:author="VARGA Zoltan" w:date="2021-12-15T21:00:00Z">
              <w:rPr>
                <w:lang w:val="en-US"/>
              </w:rPr>
            </w:rPrChange>
          </w:rPr>
          <w:t xml:space="preserve"> </w:t>
        </w:r>
        <w:proofErr w:type="spellStart"/>
        <w:r w:rsidRPr="00EE017C">
          <w:rPr>
            <w:rPrChange w:id="300" w:author="VARGA Zoltan" w:date="2021-12-15T21:00:00Z">
              <w:rPr>
                <w:lang w:val="en-US"/>
              </w:rPr>
            </w:rPrChange>
          </w:rPr>
          <w:t>the</w:t>
        </w:r>
        <w:proofErr w:type="spellEnd"/>
        <w:r w:rsidRPr="00EE017C">
          <w:rPr>
            <w:rPrChange w:id="301" w:author="VARGA Zoltan" w:date="2021-12-15T21:00:00Z">
              <w:rPr>
                <w:lang w:val="en-US"/>
              </w:rPr>
            </w:rPrChange>
          </w:rPr>
          <w:t xml:space="preserve"> </w:t>
        </w:r>
        <w:proofErr w:type="spellStart"/>
        <w:r w:rsidRPr="00EE017C">
          <w:rPr>
            <w:rPrChange w:id="302" w:author="VARGA Zoltan" w:date="2021-12-15T21:00:00Z">
              <w:rPr>
                <w:lang w:val="en-US"/>
              </w:rPr>
            </w:rPrChange>
          </w:rPr>
          <w:t>method</w:t>
        </w:r>
        <w:proofErr w:type="spellEnd"/>
        <w:r w:rsidRPr="00EE017C">
          <w:rPr>
            <w:rPrChange w:id="303" w:author="VARGA Zoltan" w:date="2021-12-15T21:00:00Z">
              <w:rPr>
                <w:lang w:val="en-US"/>
              </w:rPr>
            </w:rPrChange>
          </w:rPr>
          <w:t xml:space="preserve"> of </w:t>
        </w:r>
        <w:proofErr w:type="spellStart"/>
        <w:r w:rsidRPr="00EE017C">
          <w:rPr>
            <w:rPrChange w:id="304" w:author="VARGA Zoltan" w:date="2021-12-15T21:00:00Z">
              <w:rPr>
                <w:lang w:val="en-US"/>
              </w:rPr>
            </w:rPrChange>
          </w:rPr>
          <w:t>Ackermann</w:t>
        </w:r>
        <w:proofErr w:type="spellEnd"/>
        <w:r w:rsidRPr="00EE017C">
          <w:rPr>
            <w:rPrChange w:id="305" w:author="VARGA Zoltan" w:date="2021-12-15T21:00:00Z">
              <w:rPr>
                <w:lang w:val="en-US"/>
              </w:rPr>
            </w:rPrChange>
          </w:rPr>
          <w:t xml:space="preserve"> </w:t>
        </w:r>
        <w:proofErr w:type="spellStart"/>
        <w:r w:rsidRPr="00EE017C">
          <w:rPr>
            <w:rPrChange w:id="306" w:author="VARGA Zoltan" w:date="2021-12-15T21:00:00Z">
              <w:rPr>
                <w:lang w:val="en-US"/>
              </w:rPr>
            </w:rPrChange>
          </w:rPr>
          <w:t>governance</w:t>
        </w:r>
        <w:proofErr w:type="spellEnd"/>
        <w:r w:rsidRPr="00EE017C">
          <w:rPr>
            <w:rPrChange w:id="307" w:author="VARGA Zoltan" w:date="2021-12-15T21:00:00Z">
              <w:rPr>
                <w:lang w:val="en-US"/>
              </w:rPr>
            </w:rPrChange>
          </w:rPr>
          <w:t>.</w:t>
        </w:r>
      </w:ins>
    </w:p>
    <w:p w14:paraId="7876A9CD" w14:textId="77777777" w:rsidR="00CB1B9B" w:rsidRPr="00EE017C" w:rsidRDefault="00CB1B9B">
      <w:pPr>
        <w:spacing w:after="120"/>
        <w:rPr>
          <w:ins w:id="308" w:author="VARGA Zoltan" w:date="2021-12-15T21:00:00Z"/>
          <w:rPrChange w:id="309" w:author="VARGA Zoltan" w:date="2021-12-15T21:00:00Z">
            <w:rPr>
              <w:ins w:id="310" w:author="VARGA Zoltan" w:date="2021-12-15T21:00:00Z"/>
              <w:lang w:val="en-US"/>
            </w:rPr>
          </w:rPrChange>
        </w:rPr>
        <w:pPrChange w:id="311" w:author="VARGA Zoltan" w:date="2021-12-15T21:00:00Z">
          <w:pPr>
            <w:pStyle w:val="Listaszerbekezds"/>
            <w:numPr>
              <w:numId w:val="3"/>
            </w:numPr>
            <w:tabs>
              <w:tab w:val="num" w:pos="0"/>
              <w:tab w:val="num" w:pos="360"/>
            </w:tabs>
            <w:spacing w:after="120"/>
            <w:ind w:left="432" w:hanging="432"/>
          </w:pPr>
        </w:pPrChange>
      </w:pPr>
      <w:ins w:id="312" w:author="VARGA Zoltan" w:date="2021-12-15T21:00:00Z">
        <w:r w:rsidRPr="00EE017C">
          <w:rPr>
            <w:rPrChange w:id="313" w:author="VARGA Zoltan" w:date="2021-12-15T21:00:00Z">
              <w:rPr>
                <w:lang w:val="en-US"/>
              </w:rPr>
            </w:rPrChange>
          </w:rPr>
          <w:t xml:space="preserve">The </w:t>
        </w:r>
        <w:proofErr w:type="spellStart"/>
        <w:r w:rsidRPr="00EE017C">
          <w:rPr>
            <w:rPrChange w:id="314" w:author="VARGA Zoltan" w:date="2021-12-15T21:00:00Z">
              <w:rPr>
                <w:lang w:val="en-US"/>
              </w:rPr>
            </w:rPrChange>
          </w:rPr>
          <w:t>operation</w:t>
        </w:r>
        <w:proofErr w:type="spellEnd"/>
        <w:r w:rsidRPr="00EE017C">
          <w:rPr>
            <w:rPrChange w:id="315" w:author="VARGA Zoltan" w:date="2021-12-15T21:00:00Z">
              <w:rPr>
                <w:lang w:val="en-US"/>
              </w:rPr>
            </w:rPrChange>
          </w:rPr>
          <w:t xml:space="preserve"> of </w:t>
        </w:r>
        <w:proofErr w:type="spellStart"/>
        <w:r w:rsidRPr="00EE017C">
          <w:rPr>
            <w:rPrChange w:id="316" w:author="VARGA Zoltan" w:date="2021-12-15T21:00:00Z">
              <w:rPr>
                <w:lang w:val="en-US"/>
              </w:rPr>
            </w:rPrChange>
          </w:rPr>
          <w:t>the</w:t>
        </w:r>
        <w:proofErr w:type="spellEnd"/>
        <w:r w:rsidRPr="00EE017C">
          <w:rPr>
            <w:rPrChange w:id="317" w:author="VARGA Zoltan" w:date="2021-12-15T21:00:00Z">
              <w:rPr>
                <w:lang w:val="en-US"/>
              </w:rPr>
            </w:rPrChange>
          </w:rPr>
          <w:t xml:space="preserve"> robot is </w:t>
        </w:r>
        <w:proofErr w:type="spellStart"/>
        <w:r w:rsidRPr="00EE017C">
          <w:rPr>
            <w:rPrChange w:id="318" w:author="VARGA Zoltan" w:date="2021-12-15T21:00:00Z">
              <w:rPr>
                <w:lang w:val="en-US"/>
              </w:rPr>
            </w:rPrChange>
          </w:rPr>
          <w:t>based</w:t>
        </w:r>
        <w:proofErr w:type="spellEnd"/>
        <w:r w:rsidRPr="00EE017C">
          <w:rPr>
            <w:rPrChange w:id="319" w:author="VARGA Zoltan" w:date="2021-12-15T21:00:00Z">
              <w:rPr>
                <w:lang w:val="en-US"/>
              </w:rPr>
            </w:rPrChange>
          </w:rPr>
          <w:t xml:space="preserve"> </w:t>
        </w:r>
        <w:proofErr w:type="spellStart"/>
        <w:r w:rsidRPr="00EE017C">
          <w:rPr>
            <w:rPrChange w:id="320" w:author="VARGA Zoltan" w:date="2021-12-15T21:00:00Z">
              <w:rPr>
                <w:lang w:val="en-US"/>
              </w:rPr>
            </w:rPrChange>
          </w:rPr>
          <w:t>on</w:t>
        </w:r>
        <w:proofErr w:type="spellEnd"/>
        <w:r w:rsidRPr="00EE017C">
          <w:rPr>
            <w:rPrChange w:id="321" w:author="VARGA Zoltan" w:date="2021-12-15T21:00:00Z">
              <w:rPr>
                <w:lang w:val="en-US"/>
              </w:rPr>
            </w:rPrChange>
          </w:rPr>
          <w:t xml:space="preserve"> ROS (Robot </w:t>
        </w:r>
        <w:proofErr w:type="spellStart"/>
        <w:r w:rsidRPr="00EE017C">
          <w:rPr>
            <w:rPrChange w:id="322" w:author="VARGA Zoltan" w:date="2021-12-15T21:00:00Z">
              <w:rPr>
                <w:lang w:val="en-US"/>
              </w:rPr>
            </w:rPrChange>
          </w:rPr>
          <w:t>Operating</w:t>
        </w:r>
        <w:proofErr w:type="spellEnd"/>
        <w:r w:rsidRPr="00EE017C">
          <w:rPr>
            <w:rPrChange w:id="323" w:author="VARGA Zoltan" w:date="2021-12-15T21:00:00Z">
              <w:rPr>
                <w:lang w:val="en-US"/>
              </w:rPr>
            </w:rPrChange>
          </w:rPr>
          <w:t xml:space="preserve"> System) </w:t>
        </w:r>
        <w:proofErr w:type="spellStart"/>
        <w:r w:rsidRPr="00EE017C">
          <w:rPr>
            <w:rPrChange w:id="324" w:author="VARGA Zoltan" w:date="2021-12-15T21:00:00Z">
              <w:rPr>
                <w:lang w:val="en-US"/>
              </w:rPr>
            </w:rPrChange>
          </w:rPr>
          <w:t>for</w:t>
        </w:r>
        <w:proofErr w:type="spellEnd"/>
        <w:r w:rsidRPr="00EE017C">
          <w:rPr>
            <w:rPrChange w:id="325" w:author="VARGA Zoltan" w:date="2021-12-15T21:00:00Z">
              <w:rPr>
                <w:lang w:val="en-US"/>
              </w:rPr>
            </w:rPrChange>
          </w:rPr>
          <w:t xml:space="preserve"> </w:t>
        </w:r>
        <w:proofErr w:type="spellStart"/>
        <w:r w:rsidRPr="002A5142">
          <w:rPr>
            <w:rPrChange w:id="326" w:author="VARGA Zoltan" w:date="2021-12-15T21:00:00Z">
              <w:rPr>
                <w:lang w:val="en-US"/>
              </w:rPr>
            </w:rPrChange>
          </w:rPr>
          <w:t>the</w:t>
        </w:r>
      </w:ins>
      <w:proofErr w:type="spellEnd"/>
      <w:r w:rsidRPr="002A5142">
        <w:t xml:space="preserve"> </w:t>
      </w:r>
      <w:proofErr w:type="spellStart"/>
      <w:r w:rsidRPr="002A5142">
        <w:t>purposes</w:t>
      </w:r>
      <w:proofErr w:type="spellEnd"/>
      <w:r w:rsidRPr="002A5142">
        <w:t xml:space="preserve"> of</w:t>
      </w:r>
      <w:ins w:id="327" w:author="VARGA Zoltan" w:date="2021-12-15T21:00:00Z">
        <w:r w:rsidRPr="002A5142">
          <w:rPr>
            <w:rPrChange w:id="328" w:author="VARGA Zoltan" w:date="2021-12-15T21:00:00Z">
              <w:rPr>
                <w:lang w:val="en-US"/>
              </w:rPr>
            </w:rPrChange>
          </w:rPr>
          <w:t xml:space="preserve"> </w:t>
        </w:r>
        <w:proofErr w:type="spellStart"/>
        <w:r w:rsidRPr="002A5142">
          <w:rPr>
            <w:rPrChange w:id="329" w:author="VARGA Zoltan" w:date="2021-12-15T21:00:00Z">
              <w:rPr>
                <w:lang w:val="en-US"/>
              </w:rPr>
            </w:rPrChange>
          </w:rPr>
          <w:t>later</w:t>
        </w:r>
      </w:ins>
      <w:proofErr w:type="spellEnd"/>
      <w:r w:rsidRPr="002A5142">
        <w:t xml:space="preserve"> </w:t>
      </w:r>
      <w:proofErr w:type="spellStart"/>
      <w:r w:rsidRPr="002A5142">
        <w:t>as</w:t>
      </w:r>
      <w:proofErr w:type="spellEnd"/>
      <w:r w:rsidRPr="002A5142">
        <w:t xml:space="preserve"> </w:t>
      </w:r>
      <w:proofErr w:type="spellStart"/>
      <w:r w:rsidRPr="002A5142">
        <w:t>well</w:t>
      </w:r>
      <w:proofErr w:type="spellEnd"/>
      <w:r w:rsidRPr="002A5142">
        <w:t xml:space="preserve"> </w:t>
      </w:r>
      <w:proofErr w:type="spellStart"/>
      <w:r w:rsidRPr="002A5142">
        <w:t>as</w:t>
      </w:r>
      <w:proofErr w:type="spellEnd"/>
      <w:ins w:id="330" w:author="VARGA Zoltan" w:date="2021-12-15T21:00:00Z">
        <w:r w:rsidRPr="002A5142">
          <w:rPr>
            <w:rPrChange w:id="331" w:author="VARGA Zoltan" w:date="2021-12-15T21:00:00Z">
              <w:rPr>
                <w:lang w:val="en-US"/>
              </w:rPr>
            </w:rPrChange>
          </w:rPr>
          <w:t xml:space="preserve"> </w:t>
        </w:r>
        <w:proofErr w:type="spellStart"/>
        <w:r w:rsidRPr="002A5142">
          <w:rPr>
            <w:rPrChange w:id="332" w:author="VARGA Zoltan" w:date="2021-12-15T21:00:00Z">
              <w:rPr>
                <w:lang w:val="en-US"/>
              </w:rPr>
            </w:rPrChange>
          </w:rPr>
          <w:t>easier</w:t>
        </w:r>
        <w:proofErr w:type="spellEnd"/>
        <w:r w:rsidRPr="00EE017C">
          <w:rPr>
            <w:rPrChange w:id="333" w:author="VARGA Zoltan" w:date="2021-12-15T21:00:00Z">
              <w:rPr>
                <w:lang w:val="en-US"/>
              </w:rPr>
            </w:rPrChange>
          </w:rPr>
          <w:t xml:space="preserve"> software </w:t>
        </w:r>
        <w:proofErr w:type="spellStart"/>
        <w:r w:rsidRPr="00EE017C">
          <w:rPr>
            <w:rPrChange w:id="334" w:author="VARGA Zoltan" w:date="2021-12-15T21:00:00Z">
              <w:rPr>
                <w:lang w:val="en-US"/>
              </w:rPr>
            </w:rPrChange>
          </w:rPr>
          <w:t>development</w:t>
        </w:r>
        <w:proofErr w:type="spellEnd"/>
        <w:r w:rsidRPr="00EE017C">
          <w:rPr>
            <w:rPrChange w:id="335" w:author="VARGA Zoltan" w:date="2021-12-15T21:00:00Z">
              <w:rPr>
                <w:lang w:val="en-US"/>
              </w:rPr>
            </w:rPrChange>
          </w:rPr>
          <w:t xml:space="preserve">. The main </w:t>
        </w:r>
        <w:proofErr w:type="spellStart"/>
        <w:r w:rsidRPr="00EE017C">
          <w:rPr>
            <w:rPrChange w:id="336" w:author="VARGA Zoltan" w:date="2021-12-15T21:00:00Z">
              <w:rPr>
                <w:lang w:val="en-US"/>
              </w:rPr>
            </w:rPrChange>
          </w:rPr>
          <w:t>task</w:t>
        </w:r>
      </w:ins>
      <w:proofErr w:type="spellEnd"/>
      <w:r>
        <w:t xml:space="preserve"> is </w:t>
      </w:r>
      <w:proofErr w:type="spellStart"/>
      <w:ins w:id="337" w:author="VARGA Zoltan" w:date="2021-12-15T21:00:00Z">
        <w:r w:rsidRPr="00EE017C">
          <w:rPr>
            <w:rPrChange w:id="338" w:author="VARGA Zoltan" w:date="2021-12-15T21:00:00Z">
              <w:rPr>
                <w:lang w:val="en-US"/>
              </w:rPr>
            </w:rPrChange>
          </w:rPr>
          <w:t>to</w:t>
        </w:r>
        <w:proofErr w:type="spellEnd"/>
        <w:r w:rsidRPr="00EE017C">
          <w:rPr>
            <w:rPrChange w:id="339" w:author="VARGA Zoltan" w:date="2021-12-15T21:00:00Z">
              <w:rPr>
                <w:lang w:val="en-US"/>
              </w:rPr>
            </w:rPrChange>
          </w:rPr>
          <w:t xml:space="preserve"> </w:t>
        </w:r>
        <w:proofErr w:type="spellStart"/>
        <w:r w:rsidRPr="00EE017C">
          <w:rPr>
            <w:rPrChange w:id="340" w:author="VARGA Zoltan" w:date="2021-12-15T21:00:00Z">
              <w:rPr>
                <w:lang w:val="en-US"/>
              </w:rPr>
            </w:rPrChange>
          </w:rPr>
          <w:t>create</w:t>
        </w:r>
        <w:proofErr w:type="spellEnd"/>
        <w:r w:rsidRPr="00EE017C">
          <w:rPr>
            <w:rPrChange w:id="341" w:author="VARGA Zoltan" w:date="2021-12-15T21:00:00Z">
              <w:rPr>
                <w:lang w:val="en-US"/>
              </w:rPr>
            </w:rPrChange>
          </w:rPr>
          <w:t xml:space="preserve"> a </w:t>
        </w:r>
        <w:proofErr w:type="spellStart"/>
        <w:r w:rsidRPr="00EE017C">
          <w:rPr>
            <w:rPrChange w:id="342" w:author="VARGA Zoltan" w:date="2021-12-15T21:00:00Z">
              <w:rPr>
                <w:lang w:val="en-US"/>
              </w:rPr>
            </w:rPrChange>
          </w:rPr>
          <w:t>control</w:t>
        </w:r>
        <w:proofErr w:type="spellEnd"/>
        <w:r w:rsidRPr="00EE017C">
          <w:rPr>
            <w:rPrChange w:id="343" w:author="VARGA Zoltan" w:date="2021-12-15T21:00:00Z">
              <w:rPr>
                <w:lang w:val="en-US"/>
              </w:rPr>
            </w:rPrChange>
          </w:rPr>
          <w:t xml:space="preserve"> software </w:t>
        </w:r>
        <w:proofErr w:type="spellStart"/>
        <w:r w:rsidRPr="00EE017C">
          <w:rPr>
            <w:rPrChange w:id="344" w:author="VARGA Zoltan" w:date="2021-12-15T21:00:00Z">
              <w:rPr>
                <w:lang w:val="en-US"/>
              </w:rPr>
            </w:rPrChange>
          </w:rPr>
          <w:t>that</w:t>
        </w:r>
        <w:proofErr w:type="spellEnd"/>
        <w:r w:rsidRPr="00EE017C">
          <w:rPr>
            <w:rPrChange w:id="345" w:author="VARGA Zoltan" w:date="2021-12-15T21:00:00Z">
              <w:rPr>
                <w:lang w:val="en-US"/>
              </w:rPr>
            </w:rPrChange>
          </w:rPr>
          <w:t xml:space="preserve"> </w:t>
        </w:r>
        <w:proofErr w:type="spellStart"/>
        <w:r w:rsidRPr="00EE017C">
          <w:rPr>
            <w:rPrChange w:id="346" w:author="VARGA Zoltan" w:date="2021-12-15T21:00:00Z">
              <w:rPr>
                <w:lang w:val="en-US"/>
              </w:rPr>
            </w:rPrChange>
          </w:rPr>
          <w:t>drives</w:t>
        </w:r>
        <w:proofErr w:type="spellEnd"/>
        <w:r w:rsidRPr="00EE017C">
          <w:rPr>
            <w:rPrChange w:id="347" w:author="VARGA Zoltan" w:date="2021-12-15T21:00:00Z">
              <w:rPr>
                <w:lang w:val="en-US"/>
              </w:rPr>
            </w:rPrChange>
          </w:rPr>
          <w:t xml:space="preserve"> </w:t>
        </w:r>
        <w:proofErr w:type="spellStart"/>
        <w:r w:rsidRPr="00EE017C">
          <w:rPr>
            <w:rPrChange w:id="348" w:author="VARGA Zoltan" w:date="2021-12-15T21:00:00Z">
              <w:rPr>
                <w:lang w:val="en-US"/>
              </w:rPr>
            </w:rPrChange>
          </w:rPr>
          <w:t>the</w:t>
        </w:r>
        <w:proofErr w:type="spellEnd"/>
        <w:r w:rsidRPr="00EE017C">
          <w:rPr>
            <w:rPrChange w:id="349" w:author="VARGA Zoltan" w:date="2021-12-15T21:00:00Z">
              <w:rPr>
                <w:lang w:val="en-US"/>
              </w:rPr>
            </w:rPrChange>
          </w:rPr>
          <w:t xml:space="preserve"> </w:t>
        </w:r>
        <w:proofErr w:type="spellStart"/>
        <w:r w:rsidRPr="00EE017C">
          <w:rPr>
            <w:rPrChange w:id="350" w:author="VARGA Zoltan" w:date="2021-12-15T21:00:00Z">
              <w:rPr>
                <w:lang w:val="en-US"/>
              </w:rPr>
            </w:rPrChange>
          </w:rPr>
          <w:t>driven</w:t>
        </w:r>
        <w:proofErr w:type="spellEnd"/>
        <w:r w:rsidRPr="00EE017C">
          <w:rPr>
            <w:rPrChange w:id="351" w:author="VARGA Zoltan" w:date="2021-12-15T21:00:00Z">
              <w:rPr>
                <w:lang w:val="en-US"/>
              </w:rPr>
            </w:rPrChange>
          </w:rPr>
          <w:t xml:space="preserve"> </w:t>
        </w:r>
        <w:proofErr w:type="spellStart"/>
        <w:r w:rsidRPr="00EE017C">
          <w:rPr>
            <w:rPrChange w:id="352" w:author="VARGA Zoltan" w:date="2021-12-15T21:00:00Z">
              <w:rPr>
                <w:lang w:val="en-US"/>
              </w:rPr>
            </w:rPrChange>
          </w:rPr>
          <w:t>wheels</w:t>
        </w:r>
        <w:proofErr w:type="spellEnd"/>
        <w:r w:rsidRPr="00EE017C">
          <w:rPr>
            <w:rPrChange w:id="353" w:author="VARGA Zoltan" w:date="2021-12-15T21:00:00Z">
              <w:rPr>
                <w:lang w:val="en-US"/>
              </w:rPr>
            </w:rPrChange>
          </w:rPr>
          <w:t xml:space="preserve"> </w:t>
        </w:r>
        <w:proofErr w:type="spellStart"/>
        <w:r w:rsidRPr="00EE017C">
          <w:rPr>
            <w:rPrChange w:id="354" w:author="VARGA Zoltan" w:date="2021-12-15T21:00:00Z">
              <w:rPr>
                <w:lang w:val="en-US"/>
              </w:rPr>
            </w:rPrChange>
          </w:rPr>
          <w:t>as</w:t>
        </w:r>
        <w:proofErr w:type="spellEnd"/>
        <w:r w:rsidRPr="00EE017C">
          <w:rPr>
            <w:rPrChange w:id="355" w:author="VARGA Zoltan" w:date="2021-12-15T21:00:00Z">
              <w:rPr>
                <w:lang w:val="en-US"/>
              </w:rPr>
            </w:rPrChange>
          </w:rPr>
          <w:t xml:space="preserve"> </w:t>
        </w:r>
        <w:proofErr w:type="spellStart"/>
        <w:r w:rsidRPr="00EE017C">
          <w:rPr>
            <w:rPrChange w:id="356" w:author="VARGA Zoltan" w:date="2021-12-15T21:00:00Z">
              <w:rPr>
                <w:lang w:val="en-US"/>
              </w:rPr>
            </w:rPrChange>
          </w:rPr>
          <w:t>well</w:t>
        </w:r>
        <w:proofErr w:type="spellEnd"/>
        <w:r w:rsidRPr="00EE017C">
          <w:rPr>
            <w:rPrChange w:id="357" w:author="VARGA Zoltan" w:date="2021-12-15T21:00:00Z">
              <w:rPr>
                <w:lang w:val="en-US"/>
              </w:rPr>
            </w:rPrChange>
          </w:rPr>
          <w:t xml:space="preserve"> </w:t>
        </w:r>
        <w:proofErr w:type="spellStart"/>
        <w:r w:rsidRPr="00EE017C">
          <w:rPr>
            <w:rPrChange w:id="358" w:author="VARGA Zoltan" w:date="2021-12-15T21:00:00Z">
              <w:rPr>
                <w:lang w:val="en-US"/>
              </w:rPr>
            </w:rPrChange>
          </w:rPr>
          <w:t>as</w:t>
        </w:r>
        <w:proofErr w:type="spellEnd"/>
        <w:r w:rsidRPr="00EE017C">
          <w:rPr>
            <w:rPrChange w:id="359" w:author="VARGA Zoltan" w:date="2021-12-15T21:00:00Z">
              <w:rPr>
                <w:lang w:val="en-US"/>
              </w:rPr>
            </w:rPrChange>
          </w:rPr>
          <w:t xml:space="preserve"> </w:t>
        </w:r>
        <w:proofErr w:type="spellStart"/>
        <w:r w:rsidRPr="00EE017C">
          <w:rPr>
            <w:rPrChange w:id="360" w:author="VARGA Zoltan" w:date="2021-12-15T21:00:00Z">
              <w:rPr>
                <w:lang w:val="en-US"/>
              </w:rPr>
            </w:rPrChange>
          </w:rPr>
          <w:t>the</w:t>
        </w:r>
        <w:proofErr w:type="spellEnd"/>
        <w:r w:rsidRPr="00EE017C">
          <w:rPr>
            <w:rPrChange w:id="361" w:author="VARGA Zoltan" w:date="2021-12-15T21:00:00Z">
              <w:rPr>
                <w:lang w:val="en-US"/>
              </w:rPr>
            </w:rPrChange>
          </w:rPr>
          <w:t xml:space="preserve"> </w:t>
        </w:r>
        <w:proofErr w:type="spellStart"/>
        <w:r w:rsidRPr="00EE017C">
          <w:rPr>
            <w:rPrChange w:id="362" w:author="VARGA Zoltan" w:date="2021-12-15T21:00:00Z">
              <w:rPr>
                <w:lang w:val="en-US"/>
              </w:rPr>
            </w:rPrChange>
          </w:rPr>
          <w:t>steering</w:t>
        </w:r>
        <w:proofErr w:type="spellEnd"/>
        <w:r w:rsidRPr="00EE017C">
          <w:rPr>
            <w:rPrChange w:id="363" w:author="VARGA Zoltan" w:date="2021-12-15T21:00:00Z">
              <w:rPr>
                <w:lang w:val="en-US"/>
              </w:rPr>
            </w:rPrChange>
          </w:rPr>
          <w:t xml:space="preserve"> </w:t>
        </w:r>
        <w:proofErr w:type="spellStart"/>
        <w:r w:rsidRPr="00EE017C">
          <w:rPr>
            <w:rPrChange w:id="364" w:author="VARGA Zoltan" w:date="2021-12-15T21:00:00Z">
              <w:rPr>
                <w:lang w:val="en-US"/>
              </w:rPr>
            </w:rPrChange>
          </w:rPr>
          <w:t>wheel</w:t>
        </w:r>
        <w:proofErr w:type="spellEnd"/>
        <w:r w:rsidRPr="00EE017C">
          <w:rPr>
            <w:rPrChange w:id="365" w:author="VARGA Zoltan" w:date="2021-12-15T21:00:00Z">
              <w:rPr>
                <w:lang w:val="en-US"/>
              </w:rPr>
            </w:rPrChange>
          </w:rPr>
          <w:t xml:space="preserve"> motor</w:t>
        </w:r>
      </w:ins>
      <w:r>
        <w:t>.</w:t>
      </w:r>
      <w:r w:rsidRPr="002A5142">
        <w:t xml:space="preserve"> </w:t>
      </w:r>
      <w:proofErr w:type="spellStart"/>
      <w:r w:rsidRPr="002A5142">
        <w:t>This</w:t>
      </w:r>
      <w:proofErr w:type="spellEnd"/>
      <w:r w:rsidRPr="002A5142">
        <w:t xml:space="preserve"> is in</w:t>
      </w:r>
      <w:ins w:id="366" w:author="VARGA Zoltan" w:date="2021-12-15T21:00:00Z">
        <w:r w:rsidRPr="002A5142">
          <w:rPr>
            <w:rPrChange w:id="367" w:author="VARGA Zoltan" w:date="2021-12-15T21:00:00Z">
              <w:rPr>
                <w:lang w:val="en-US"/>
              </w:rPr>
            </w:rPrChange>
          </w:rPr>
          <w:t xml:space="preserve"> </w:t>
        </w:r>
        <w:proofErr w:type="spellStart"/>
        <w:r w:rsidRPr="002A5142">
          <w:rPr>
            <w:rPrChange w:id="368" w:author="VARGA Zoltan" w:date="2021-12-15T21:00:00Z">
              <w:rPr>
                <w:lang w:val="en-US"/>
              </w:rPr>
            </w:rPrChange>
          </w:rPr>
          <w:t>accord</w:t>
        </w:r>
      </w:ins>
      <w:r w:rsidRPr="002A5142">
        <w:t>ance</w:t>
      </w:r>
      <w:proofErr w:type="spellEnd"/>
      <w:ins w:id="369" w:author="VARGA Zoltan" w:date="2021-12-15T21:00:00Z">
        <w:r w:rsidRPr="002A5142">
          <w:rPr>
            <w:rPrChange w:id="370" w:author="VARGA Zoltan" w:date="2021-12-15T21:00:00Z">
              <w:rPr>
                <w:lang w:val="en-US"/>
              </w:rPr>
            </w:rPrChange>
          </w:rPr>
          <w:t xml:space="preserve"> </w:t>
        </w:r>
      </w:ins>
      <w:proofErr w:type="spellStart"/>
      <w:r w:rsidRPr="002A5142">
        <w:t>with</w:t>
      </w:r>
      <w:proofErr w:type="spellEnd"/>
      <w:ins w:id="371" w:author="VARGA Zoltan" w:date="2021-12-15T21:00:00Z">
        <w:r w:rsidRPr="002A5142">
          <w:rPr>
            <w:rPrChange w:id="372" w:author="VARGA Zoltan" w:date="2021-12-15T21:00:00Z">
              <w:rPr>
                <w:lang w:val="en-US"/>
              </w:rPr>
            </w:rPrChange>
          </w:rPr>
          <w:t xml:space="preserve"> </w:t>
        </w:r>
        <w:proofErr w:type="spellStart"/>
        <w:r w:rsidRPr="002A5142">
          <w:rPr>
            <w:rPrChange w:id="373" w:author="VARGA Zoltan" w:date="2021-12-15T21:00:00Z">
              <w:rPr>
                <w:lang w:val="en-US"/>
              </w:rPr>
            </w:rPrChange>
          </w:rPr>
          <w:t>the</w:t>
        </w:r>
        <w:proofErr w:type="spellEnd"/>
        <w:r w:rsidRPr="002A5142">
          <w:rPr>
            <w:rPrChange w:id="374" w:author="VARGA Zoltan" w:date="2021-12-15T21:00:00Z">
              <w:rPr>
                <w:lang w:val="en-US"/>
              </w:rPr>
            </w:rPrChange>
          </w:rPr>
          <w:t xml:space="preserve"> </w:t>
        </w:r>
        <w:proofErr w:type="spellStart"/>
        <w:r w:rsidRPr="002A5142">
          <w:rPr>
            <w:rPrChange w:id="375" w:author="VARGA Zoltan" w:date="2021-12-15T21:00:00Z">
              <w:rPr>
                <w:lang w:val="en-US"/>
              </w:rPr>
            </w:rPrChange>
          </w:rPr>
          <w:t>speed</w:t>
        </w:r>
        <w:proofErr w:type="spellEnd"/>
        <w:r w:rsidRPr="002A5142">
          <w:rPr>
            <w:rPrChange w:id="376" w:author="VARGA Zoltan" w:date="2021-12-15T21:00:00Z">
              <w:rPr>
                <w:lang w:val="en-US"/>
              </w:rPr>
            </w:rPrChange>
          </w:rPr>
          <w:t xml:space="preserve"> and </w:t>
        </w:r>
        <w:proofErr w:type="spellStart"/>
        <w:r w:rsidRPr="002A5142">
          <w:rPr>
            <w:rPrChange w:id="377" w:author="VARGA Zoltan" w:date="2021-12-15T21:00:00Z">
              <w:rPr>
                <w:lang w:val="en-US"/>
              </w:rPr>
            </w:rPrChange>
          </w:rPr>
          <w:t>direction</w:t>
        </w:r>
        <w:proofErr w:type="spellEnd"/>
        <w:r w:rsidRPr="002A5142">
          <w:rPr>
            <w:rPrChange w:id="378" w:author="VARGA Zoltan" w:date="2021-12-15T21:00:00Z">
              <w:rPr>
                <w:lang w:val="en-US"/>
              </w:rPr>
            </w:rPrChange>
          </w:rPr>
          <w:t xml:space="preserve"> </w:t>
        </w:r>
        <w:proofErr w:type="spellStart"/>
        <w:r w:rsidRPr="002A5142">
          <w:rPr>
            <w:rPrChange w:id="379" w:author="VARGA Zoltan" w:date="2021-12-15T21:00:00Z">
              <w:rPr>
                <w:lang w:val="en-US"/>
              </w:rPr>
            </w:rPrChange>
          </w:rPr>
          <w:t>data</w:t>
        </w:r>
        <w:proofErr w:type="spellEnd"/>
        <w:r w:rsidRPr="002A5142">
          <w:rPr>
            <w:rPrChange w:id="380" w:author="VARGA Zoltan" w:date="2021-12-15T21:00:00Z">
              <w:rPr>
                <w:lang w:val="en-US"/>
              </w:rPr>
            </w:rPrChange>
          </w:rPr>
          <w:t xml:space="preserve"> </w:t>
        </w:r>
        <w:proofErr w:type="spellStart"/>
        <w:r w:rsidRPr="002A5142">
          <w:rPr>
            <w:rPrChange w:id="381" w:author="VARGA Zoltan" w:date="2021-12-15T21:00:00Z">
              <w:rPr>
                <w:lang w:val="en-US"/>
              </w:rPr>
            </w:rPrChange>
          </w:rPr>
          <w:t>that</w:t>
        </w:r>
      </w:ins>
      <w:proofErr w:type="spellEnd"/>
      <w:r w:rsidRPr="002A5142">
        <w:t xml:space="preserve"> is</w:t>
      </w:r>
      <w:ins w:id="382" w:author="VARGA Zoltan" w:date="2021-12-15T21:00:00Z">
        <w:r w:rsidRPr="002A5142">
          <w:rPr>
            <w:rPrChange w:id="383" w:author="VARGA Zoltan" w:date="2021-12-15T21:00:00Z">
              <w:rPr>
                <w:lang w:val="en-US"/>
              </w:rPr>
            </w:rPrChange>
          </w:rPr>
          <w:t xml:space="preserve"> </w:t>
        </w:r>
        <w:proofErr w:type="spellStart"/>
        <w:r w:rsidRPr="002A5142">
          <w:rPr>
            <w:rPrChange w:id="384" w:author="VARGA Zoltan" w:date="2021-12-15T21:00:00Z">
              <w:rPr>
                <w:lang w:val="en-US"/>
              </w:rPr>
            </w:rPrChange>
          </w:rPr>
          <w:t>received</w:t>
        </w:r>
        <w:proofErr w:type="spellEnd"/>
        <w:r w:rsidRPr="002A5142">
          <w:rPr>
            <w:rPrChange w:id="385" w:author="VARGA Zoltan" w:date="2021-12-15T21:00:00Z">
              <w:rPr>
                <w:lang w:val="en-US"/>
              </w:rPr>
            </w:rPrChange>
          </w:rPr>
          <w:t xml:space="preserve"> </w:t>
        </w:r>
        <w:proofErr w:type="spellStart"/>
        <w:r w:rsidRPr="002A5142">
          <w:rPr>
            <w:rPrChange w:id="386" w:author="VARGA Zoltan" w:date="2021-12-15T21:00:00Z">
              <w:rPr>
                <w:lang w:val="en-US"/>
              </w:rPr>
            </w:rPrChange>
          </w:rPr>
          <w:t>as</w:t>
        </w:r>
        <w:proofErr w:type="spellEnd"/>
        <w:r w:rsidRPr="002A5142">
          <w:rPr>
            <w:rPrChange w:id="387" w:author="VARGA Zoltan" w:date="2021-12-15T21:00:00Z">
              <w:rPr>
                <w:lang w:val="en-US"/>
              </w:rPr>
            </w:rPrChange>
          </w:rPr>
          <w:t xml:space="preserve"> input </w:t>
        </w:r>
        <w:proofErr w:type="spellStart"/>
        <w:r w:rsidRPr="002A5142">
          <w:rPr>
            <w:rPrChange w:id="388" w:author="VARGA Zoltan" w:date="2021-12-15T21:00:00Z">
              <w:rPr>
                <w:lang w:val="en-US"/>
              </w:rPr>
            </w:rPrChange>
          </w:rPr>
          <w:t>data</w:t>
        </w:r>
        <w:proofErr w:type="spellEnd"/>
        <w:r w:rsidRPr="002A5142">
          <w:rPr>
            <w:rPrChange w:id="389" w:author="VARGA Zoltan" w:date="2021-12-15T21:00:00Z">
              <w:rPr>
                <w:lang w:val="en-US"/>
              </w:rPr>
            </w:rPrChange>
          </w:rPr>
          <w:t xml:space="preserve">. </w:t>
        </w:r>
        <w:proofErr w:type="spellStart"/>
        <w:r w:rsidRPr="00EE017C">
          <w:rPr>
            <w:rPrChange w:id="390" w:author="VARGA Zoltan" w:date="2021-12-15T21:00:00Z">
              <w:rPr>
                <w:lang w:val="en-US"/>
              </w:rPr>
            </w:rPrChange>
          </w:rPr>
          <w:t>This</w:t>
        </w:r>
        <w:proofErr w:type="spellEnd"/>
        <w:r w:rsidRPr="00EE017C">
          <w:rPr>
            <w:rPrChange w:id="391" w:author="VARGA Zoltan" w:date="2021-12-15T21:00:00Z">
              <w:rPr>
                <w:lang w:val="en-US"/>
              </w:rPr>
            </w:rPrChange>
          </w:rPr>
          <w:t xml:space="preserve"> </w:t>
        </w:r>
        <w:proofErr w:type="spellStart"/>
        <w:r w:rsidRPr="00EE017C">
          <w:rPr>
            <w:rPrChange w:id="392" w:author="VARGA Zoltan" w:date="2021-12-15T21:00:00Z">
              <w:rPr>
                <w:lang w:val="en-US"/>
              </w:rPr>
            </w:rPrChange>
          </w:rPr>
          <w:t>required</w:t>
        </w:r>
      </w:ins>
      <w:proofErr w:type="spellEnd"/>
      <w:r>
        <w:t xml:space="preserve"> </w:t>
      </w:r>
      <w:proofErr w:type="spellStart"/>
      <w:r w:rsidRPr="002A5142">
        <w:t>for</w:t>
      </w:r>
      <w:proofErr w:type="spellEnd"/>
      <w:ins w:id="393" w:author="VARGA Zoltan" w:date="2021-12-15T21:00:00Z">
        <w:r w:rsidRPr="002A5142">
          <w:rPr>
            <w:rPrChange w:id="394" w:author="VARGA Zoltan" w:date="2021-12-15T21:00:00Z">
              <w:rPr>
                <w:lang w:val="en-US"/>
              </w:rPr>
            </w:rPrChange>
          </w:rPr>
          <w:t xml:space="preserve"> </w:t>
        </w:r>
        <w:proofErr w:type="spellStart"/>
        <w:r w:rsidRPr="00EE017C">
          <w:rPr>
            <w:rPrChange w:id="395" w:author="VARGA Zoltan" w:date="2021-12-15T21:00:00Z">
              <w:rPr>
                <w:lang w:val="en-US"/>
              </w:rPr>
            </w:rPrChange>
          </w:rPr>
          <w:t>the</w:t>
        </w:r>
        <w:proofErr w:type="spellEnd"/>
        <w:r w:rsidRPr="00EE017C">
          <w:rPr>
            <w:rPrChange w:id="396" w:author="VARGA Zoltan" w:date="2021-12-15T21:00:00Z">
              <w:rPr>
                <w:lang w:val="en-US"/>
              </w:rPr>
            </w:rPrChange>
          </w:rPr>
          <w:t xml:space="preserve"> software </w:t>
        </w:r>
        <w:proofErr w:type="spellStart"/>
        <w:r w:rsidRPr="00EE017C">
          <w:rPr>
            <w:rPrChange w:id="397" w:author="VARGA Zoltan" w:date="2021-12-15T21:00:00Z">
              <w:rPr>
                <w:lang w:val="en-US"/>
              </w:rPr>
            </w:rPrChange>
          </w:rPr>
          <w:t>implementation</w:t>
        </w:r>
        <w:proofErr w:type="spellEnd"/>
        <w:r w:rsidRPr="00EE017C">
          <w:rPr>
            <w:rPrChange w:id="398" w:author="VARGA Zoltan" w:date="2021-12-15T21:00:00Z">
              <w:rPr>
                <w:lang w:val="en-US"/>
              </w:rPr>
            </w:rPrChange>
          </w:rPr>
          <w:t xml:space="preserve"> of </w:t>
        </w:r>
        <w:proofErr w:type="spellStart"/>
        <w:r w:rsidRPr="00EE017C">
          <w:rPr>
            <w:rPrChange w:id="399" w:author="VARGA Zoltan" w:date="2021-12-15T21:00:00Z">
              <w:rPr>
                <w:lang w:val="en-US"/>
              </w:rPr>
            </w:rPrChange>
          </w:rPr>
          <w:t>the</w:t>
        </w:r>
        <w:proofErr w:type="spellEnd"/>
        <w:r w:rsidRPr="00EE017C">
          <w:rPr>
            <w:rPrChange w:id="400" w:author="VARGA Zoltan" w:date="2021-12-15T21:00:00Z">
              <w:rPr>
                <w:lang w:val="en-US"/>
              </w:rPr>
            </w:rPrChange>
          </w:rPr>
          <w:t xml:space="preserve"> </w:t>
        </w:r>
        <w:proofErr w:type="spellStart"/>
        <w:r w:rsidRPr="00EE017C">
          <w:rPr>
            <w:rPrChange w:id="401" w:author="VARGA Zoltan" w:date="2021-12-15T21:00:00Z">
              <w:rPr>
                <w:lang w:val="en-US"/>
              </w:rPr>
            </w:rPrChange>
          </w:rPr>
          <w:t>Ackermann</w:t>
        </w:r>
        <w:proofErr w:type="spellEnd"/>
        <w:r w:rsidRPr="00EE017C">
          <w:rPr>
            <w:rPrChange w:id="402" w:author="VARGA Zoltan" w:date="2021-12-15T21:00:00Z">
              <w:rPr>
                <w:lang w:val="en-US"/>
              </w:rPr>
            </w:rPrChange>
          </w:rPr>
          <w:t xml:space="preserve"> </w:t>
        </w:r>
        <w:proofErr w:type="spellStart"/>
        <w:r w:rsidRPr="00EE017C">
          <w:rPr>
            <w:rPrChange w:id="403" w:author="VARGA Zoltan" w:date="2021-12-15T21:00:00Z">
              <w:rPr>
                <w:lang w:val="en-US"/>
              </w:rPr>
            </w:rPrChange>
          </w:rPr>
          <w:t>bicycle</w:t>
        </w:r>
        <w:proofErr w:type="spellEnd"/>
        <w:r w:rsidRPr="00EE017C">
          <w:rPr>
            <w:rPrChange w:id="404" w:author="VARGA Zoltan" w:date="2021-12-15T21:00:00Z">
              <w:rPr>
                <w:lang w:val="en-US"/>
              </w:rPr>
            </w:rPrChange>
          </w:rPr>
          <w:t xml:space="preserve"> </w:t>
        </w:r>
        <w:proofErr w:type="spellStart"/>
        <w:r w:rsidRPr="00EE017C">
          <w:rPr>
            <w:rPrChange w:id="405" w:author="VARGA Zoltan" w:date="2021-12-15T21:00:00Z">
              <w:rPr>
                <w:lang w:val="en-US"/>
              </w:rPr>
            </w:rPrChange>
          </w:rPr>
          <w:t>model</w:t>
        </w:r>
        <w:proofErr w:type="spellEnd"/>
        <w:r w:rsidRPr="00EE017C">
          <w:rPr>
            <w:rPrChange w:id="406" w:author="VARGA Zoltan" w:date="2021-12-15T21:00:00Z">
              <w:rPr>
                <w:lang w:val="en-US"/>
              </w:rPr>
            </w:rPrChange>
          </w:rPr>
          <w:t>.</w:t>
        </w:r>
      </w:ins>
    </w:p>
    <w:p w14:paraId="7B5D161B" w14:textId="77777777" w:rsidR="00CB1B9B" w:rsidRPr="00DC68D1" w:rsidRDefault="00CB1B9B">
      <w:pPr>
        <w:spacing w:after="120"/>
        <w:rPr>
          <w:ins w:id="407" w:author="VARGA Zoltan" w:date="2021-12-15T21:00:00Z"/>
        </w:rPr>
        <w:pPrChange w:id="408" w:author="VARGA Zoltan" w:date="2021-12-15T21:00:00Z">
          <w:pPr>
            <w:pStyle w:val="Listaszerbekezds"/>
            <w:numPr>
              <w:numId w:val="3"/>
            </w:numPr>
            <w:tabs>
              <w:tab w:val="num" w:pos="0"/>
              <w:tab w:val="num" w:pos="360"/>
            </w:tabs>
            <w:ind w:left="432" w:hanging="432"/>
          </w:pPr>
        </w:pPrChange>
      </w:pPr>
      <w:ins w:id="409" w:author="VARGA Zoltan" w:date="2021-12-15T21:00:00Z">
        <w:r w:rsidRPr="00DC68D1">
          <w:t xml:space="preserve">In </w:t>
        </w:r>
        <w:proofErr w:type="spellStart"/>
        <w:r w:rsidRPr="00DC68D1">
          <w:t>addition</w:t>
        </w:r>
        <w:proofErr w:type="spellEnd"/>
        <w:r w:rsidRPr="00DC68D1">
          <w:t xml:space="preserve"> </w:t>
        </w:r>
        <w:proofErr w:type="spellStart"/>
        <w:r w:rsidRPr="00DC68D1">
          <w:t>to</w:t>
        </w:r>
        <w:proofErr w:type="spellEnd"/>
        <w:r w:rsidRPr="00DC68D1">
          <w:t xml:space="preserve"> </w:t>
        </w:r>
        <w:proofErr w:type="spellStart"/>
        <w:r w:rsidRPr="00DC68D1">
          <w:t>moving</w:t>
        </w:r>
        <w:proofErr w:type="spellEnd"/>
        <w:r w:rsidRPr="00DC68D1">
          <w:t xml:space="preserve"> </w:t>
        </w:r>
        <w:proofErr w:type="spellStart"/>
        <w:r w:rsidRPr="00DC68D1">
          <w:t>the</w:t>
        </w:r>
        <w:proofErr w:type="spellEnd"/>
        <w:r w:rsidRPr="00DC68D1">
          <w:t xml:space="preserve"> </w:t>
        </w:r>
        <w:proofErr w:type="spellStart"/>
        <w:r w:rsidRPr="00DC68D1">
          <w:t>vehicle</w:t>
        </w:r>
        <w:proofErr w:type="spellEnd"/>
        <w:r w:rsidRPr="00DC68D1">
          <w:t xml:space="preserve">, </w:t>
        </w:r>
        <w:proofErr w:type="spellStart"/>
        <w:r w:rsidRPr="00DC68D1">
          <w:t>it</w:t>
        </w:r>
        <w:proofErr w:type="spellEnd"/>
        <w:r w:rsidRPr="00DC68D1">
          <w:t xml:space="preserve"> is </w:t>
        </w:r>
        <w:proofErr w:type="spellStart"/>
        <w:r w:rsidRPr="00DC68D1">
          <w:t>necessary</w:t>
        </w:r>
        <w:proofErr w:type="spellEnd"/>
        <w:r w:rsidRPr="00DC68D1">
          <w:t xml:space="preserve"> </w:t>
        </w:r>
        <w:proofErr w:type="spellStart"/>
        <w:r w:rsidRPr="00DC68D1">
          <w:t>to</w:t>
        </w:r>
        <w:proofErr w:type="spellEnd"/>
        <w:r w:rsidRPr="00DC68D1">
          <w:t xml:space="preserve"> </w:t>
        </w:r>
        <w:proofErr w:type="spellStart"/>
        <w:r w:rsidRPr="00DC68D1">
          <w:t>know</w:t>
        </w:r>
        <w:proofErr w:type="spellEnd"/>
        <w:r w:rsidRPr="00DC68D1">
          <w:t xml:space="preserve"> </w:t>
        </w:r>
        <w:proofErr w:type="spellStart"/>
        <w:r w:rsidRPr="00DC68D1">
          <w:t>its</w:t>
        </w:r>
        <w:proofErr w:type="spellEnd"/>
        <w:r w:rsidRPr="00DC68D1">
          <w:t xml:space="preserve"> </w:t>
        </w:r>
        <w:proofErr w:type="spellStart"/>
        <w:r w:rsidRPr="00DC68D1">
          <w:t>position</w:t>
        </w:r>
        <w:proofErr w:type="spellEnd"/>
        <w:r w:rsidRPr="00DC68D1">
          <w:t xml:space="preserve"> </w:t>
        </w:r>
        <w:proofErr w:type="spellStart"/>
        <w:r w:rsidRPr="00DC68D1">
          <w:t>as</w:t>
        </w:r>
        <w:proofErr w:type="spellEnd"/>
        <w:r w:rsidRPr="00DC68D1">
          <w:t xml:space="preserve"> </w:t>
        </w:r>
        <w:proofErr w:type="spellStart"/>
        <w:r w:rsidRPr="00DC68D1">
          <w:t>well</w:t>
        </w:r>
        <w:proofErr w:type="spellEnd"/>
        <w:r w:rsidRPr="00DC68D1">
          <w:t xml:space="preserve"> </w:t>
        </w:r>
        <w:proofErr w:type="spellStart"/>
        <w:r w:rsidRPr="00DC68D1">
          <w:t>as</w:t>
        </w:r>
        <w:proofErr w:type="spellEnd"/>
        <w:r w:rsidRPr="00DC68D1">
          <w:t xml:space="preserve"> </w:t>
        </w:r>
        <w:proofErr w:type="spellStart"/>
        <w:r w:rsidRPr="00DC68D1">
          <w:t>its</w:t>
        </w:r>
        <w:proofErr w:type="spellEnd"/>
        <w:r w:rsidRPr="00DC68D1">
          <w:t xml:space="preserve"> </w:t>
        </w:r>
        <w:proofErr w:type="spellStart"/>
        <w:r w:rsidRPr="00DC68D1">
          <w:t>orientation</w:t>
        </w:r>
        <w:proofErr w:type="spellEnd"/>
        <w:r w:rsidRPr="00DC68D1">
          <w:t xml:space="preserve"> in </w:t>
        </w:r>
        <w:proofErr w:type="spellStart"/>
        <w:r w:rsidRPr="00DC68D1">
          <w:t>two</w:t>
        </w:r>
        <w:proofErr w:type="spellEnd"/>
        <w:r w:rsidRPr="00DC68D1">
          <w:t xml:space="preserve"> </w:t>
        </w:r>
        <w:proofErr w:type="spellStart"/>
        <w:r w:rsidRPr="00DC68D1">
          <w:t>dimensions</w:t>
        </w:r>
        <w:proofErr w:type="spellEnd"/>
        <w:r w:rsidRPr="00DC68D1">
          <w:t xml:space="preserve">. </w:t>
        </w:r>
        <w:proofErr w:type="spellStart"/>
        <w:r w:rsidRPr="00DC68D1">
          <w:t>Thus</w:t>
        </w:r>
        <w:proofErr w:type="spellEnd"/>
        <w:r w:rsidRPr="00DC68D1">
          <w:t xml:space="preserve">, </w:t>
        </w:r>
        <w:proofErr w:type="spellStart"/>
        <w:r w:rsidRPr="00DC68D1">
          <w:t>the</w:t>
        </w:r>
        <w:proofErr w:type="spellEnd"/>
        <w:r w:rsidRPr="00DC68D1">
          <w:t xml:space="preserve"> </w:t>
        </w:r>
        <w:proofErr w:type="spellStart"/>
        <w:r w:rsidRPr="00DC68D1">
          <w:t>robot's</w:t>
        </w:r>
        <w:proofErr w:type="spellEnd"/>
        <w:r w:rsidRPr="00DC68D1">
          <w:t xml:space="preserve"> software </w:t>
        </w:r>
        <w:proofErr w:type="spellStart"/>
        <w:r w:rsidRPr="00DC68D1">
          <w:t>continuously</w:t>
        </w:r>
        <w:proofErr w:type="spellEnd"/>
        <w:r w:rsidRPr="00DC68D1">
          <w:t xml:space="preserve"> </w:t>
        </w:r>
        <w:proofErr w:type="spellStart"/>
        <w:r w:rsidRPr="00DC68D1">
          <w:t>communicates</w:t>
        </w:r>
        <w:proofErr w:type="spellEnd"/>
        <w:r w:rsidRPr="00DC68D1">
          <w:t xml:space="preserve"> </w:t>
        </w:r>
        <w:proofErr w:type="spellStart"/>
        <w:r w:rsidRPr="00DC68D1">
          <w:t>this</w:t>
        </w:r>
        <w:proofErr w:type="spellEnd"/>
        <w:r w:rsidRPr="00DC68D1">
          <w:t xml:space="preserve"> </w:t>
        </w:r>
        <w:proofErr w:type="spellStart"/>
        <w:r w:rsidRPr="00DC68D1">
          <w:t>information</w:t>
        </w:r>
        <w:proofErr w:type="spellEnd"/>
        <w:r w:rsidRPr="00DC68D1">
          <w:t xml:space="preserve"> </w:t>
        </w:r>
        <w:proofErr w:type="spellStart"/>
        <w:r w:rsidRPr="008F5B53">
          <w:rPr>
            <w:strike/>
          </w:rPr>
          <w:t>to</w:t>
        </w:r>
        <w:proofErr w:type="spellEnd"/>
        <w:r w:rsidRPr="00DC68D1">
          <w:t xml:space="preserve"> in a </w:t>
        </w:r>
        <w:proofErr w:type="spellStart"/>
        <w:r w:rsidRPr="00DC68D1">
          <w:t>so-called</w:t>
        </w:r>
        <w:proofErr w:type="spellEnd"/>
        <w:r w:rsidRPr="00DC68D1">
          <w:t xml:space="preserve"> standard </w:t>
        </w:r>
        <w:proofErr w:type="spellStart"/>
        <w:r w:rsidRPr="00DC68D1">
          <w:t>message</w:t>
        </w:r>
        <w:proofErr w:type="spellEnd"/>
        <w:r w:rsidRPr="00DC68D1">
          <w:t xml:space="preserve"> </w:t>
        </w:r>
        <w:proofErr w:type="spellStart"/>
        <w:r w:rsidRPr="00DC68D1">
          <w:t>with</w:t>
        </w:r>
        <w:proofErr w:type="spellEnd"/>
        <w:r w:rsidRPr="00DC68D1">
          <w:t xml:space="preserve"> a </w:t>
        </w:r>
        <w:proofErr w:type="spellStart"/>
        <w:r w:rsidRPr="00DC68D1">
          <w:t>defined</w:t>
        </w:r>
        <w:proofErr w:type="spellEnd"/>
        <w:r w:rsidRPr="00DC68D1">
          <w:t xml:space="preserve"> </w:t>
        </w:r>
        <w:proofErr w:type="spellStart"/>
        <w:r w:rsidRPr="00DC68D1">
          <w:t>structure</w:t>
        </w:r>
        <w:proofErr w:type="spellEnd"/>
        <w:r w:rsidRPr="00DC68D1">
          <w:t xml:space="preserve">. </w:t>
        </w:r>
        <w:proofErr w:type="spellStart"/>
        <w:r w:rsidRPr="00DC68D1">
          <w:t>This</w:t>
        </w:r>
        <w:proofErr w:type="spellEnd"/>
        <w:r w:rsidRPr="00DC68D1">
          <w:t xml:space="preserve"> </w:t>
        </w:r>
        <w:proofErr w:type="spellStart"/>
        <w:r w:rsidRPr="00DC68D1">
          <w:t>information</w:t>
        </w:r>
        <w:r w:rsidRPr="00B87403">
          <w:rPr>
            <w:strike/>
          </w:rPr>
          <w:t>s</w:t>
        </w:r>
      </w:ins>
      <w:proofErr w:type="spellEnd"/>
      <w:r>
        <w:t xml:space="preserve"> is </w:t>
      </w:r>
      <w:proofErr w:type="spellStart"/>
      <w:ins w:id="410" w:author="VARGA Zoltan" w:date="2021-12-15T21:00:00Z">
        <w:r w:rsidRPr="00DC68D1">
          <w:t>essential</w:t>
        </w:r>
        <w:proofErr w:type="spellEnd"/>
        <w:r w:rsidRPr="00DC68D1">
          <w:t xml:space="preserve"> </w:t>
        </w:r>
        <w:proofErr w:type="spellStart"/>
        <w:r w:rsidRPr="00DC68D1">
          <w:t>for</w:t>
        </w:r>
        <w:proofErr w:type="spellEnd"/>
        <w:r w:rsidRPr="00DC68D1">
          <w:t xml:space="preserve"> </w:t>
        </w:r>
        <w:proofErr w:type="spellStart"/>
        <w:r w:rsidRPr="00DC68D1">
          <w:t>the</w:t>
        </w:r>
        <w:proofErr w:type="spellEnd"/>
        <w:r w:rsidRPr="00DC68D1">
          <w:t xml:space="preserve"> </w:t>
        </w:r>
        <w:proofErr w:type="spellStart"/>
        <w:r w:rsidRPr="00DC68D1">
          <w:t>proper</w:t>
        </w:r>
        <w:proofErr w:type="spellEnd"/>
        <w:r w:rsidRPr="00DC68D1">
          <w:t xml:space="preserve"> </w:t>
        </w:r>
        <w:proofErr w:type="spellStart"/>
        <w:r w:rsidRPr="00DC68D1">
          <w:t>operation</w:t>
        </w:r>
        <w:proofErr w:type="spellEnd"/>
        <w:r w:rsidRPr="00DC68D1">
          <w:t xml:space="preserve"> of a </w:t>
        </w:r>
        <w:proofErr w:type="spellStart"/>
        <w:r w:rsidRPr="00DC68D1">
          <w:t>trajectory</w:t>
        </w:r>
        <w:proofErr w:type="spellEnd"/>
        <w:r w:rsidRPr="00DC68D1">
          <w:t xml:space="preserve"> </w:t>
        </w:r>
        <w:proofErr w:type="spellStart"/>
        <w:r w:rsidRPr="00DC68D1">
          <w:t>tracking</w:t>
        </w:r>
        <w:proofErr w:type="spellEnd"/>
        <w:r w:rsidRPr="00DC68D1">
          <w:t xml:space="preserve"> </w:t>
        </w:r>
        <w:proofErr w:type="spellStart"/>
        <w:r w:rsidRPr="00DC68D1">
          <w:t>control</w:t>
        </w:r>
        <w:proofErr w:type="spellEnd"/>
        <w:r w:rsidRPr="00DC68D1">
          <w:t xml:space="preserve"> </w:t>
        </w:r>
        <w:proofErr w:type="spellStart"/>
        <w:r w:rsidRPr="00DC68D1">
          <w:t>algorithm</w:t>
        </w:r>
        <w:proofErr w:type="spellEnd"/>
        <w:r w:rsidRPr="00DC68D1">
          <w:t>.</w:t>
        </w:r>
      </w:ins>
    </w:p>
    <w:p w14:paraId="24B752E8" w14:textId="3C2CEDA4" w:rsidR="0049127A" w:rsidRPr="00A40AF2" w:rsidDel="006B368B" w:rsidRDefault="00CB1B9B" w:rsidP="00CB1B9B">
      <w:pPr>
        <w:spacing w:after="120"/>
        <w:rPr>
          <w:del w:id="411" w:author="VARGA Zoltan" w:date="2021-11-14T18:58:00Z"/>
        </w:rPr>
      </w:pPr>
      <w:ins w:id="412" w:author="VARGA Zoltan" w:date="2021-12-15T21:00:00Z">
        <w:r w:rsidRPr="00DC68D1">
          <w:t xml:space="preserve">In </w:t>
        </w:r>
        <w:proofErr w:type="spellStart"/>
        <w:r w:rsidRPr="00DC68D1">
          <w:t>the</w:t>
        </w:r>
        <w:proofErr w:type="spellEnd"/>
        <w:r w:rsidRPr="00DC68D1">
          <w:t xml:space="preserve"> </w:t>
        </w:r>
        <w:proofErr w:type="spellStart"/>
        <w:r w:rsidRPr="00DC68D1">
          <w:t>case</w:t>
        </w:r>
        <w:proofErr w:type="spellEnd"/>
        <w:r w:rsidRPr="00DC68D1">
          <w:t xml:space="preserve"> of </w:t>
        </w:r>
        <w:proofErr w:type="spellStart"/>
        <w:r w:rsidRPr="00DC68D1">
          <w:t>self-driving</w:t>
        </w:r>
        <w:proofErr w:type="spellEnd"/>
        <w:r w:rsidRPr="00DC68D1">
          <w:t xml:space="preserve"> </w:t>
        </w:r>
      </w:ins>
      <w:proofErr w:type="spellStart"/>
      <w:r w:rsidR="00A77FD6">
        <w:t>v</w:t>
      </w:r>
      <w:ins w:id="413" w:author="VARGA Zoltan" w:date="2021-12-15T21:00:00Z">
        <w:r w:rsidRPr="00DC68D1">
          <w:t>ehicles</w:t>
        </w:r>
        <w:proofErr w:type="spellEnd"/>
        <w:r w:rsidRPr="00DC68D1">
          <w:t xml:space="preserve">, </w:t>
        </w:r>
        <w:proofErr w:type="spellStart"/>
        <w:r w:rsidRPr="00DC68D1">
          <w:t>it</w:t>
        </w:r>
        <w:proofErr w:type="spellEnd"/>
        <w:r w:rsidRPr="00DC68D1">
          <w:t xml:space="preserve"> is </w:t>
        </w:r>
        <w:proofErr w:type="spellStart"/>
        <w:r w:rsidRPr="00DC68D1">
          <w:t>important</w:t>
        </w:r>
        <w:proofErr w:type="spellEnd"/>
        <w:r w:rsidRPr="00DC68D1">
          <w:t xml:space="preserve"> </w:t>
        </w:r>
        <w:proofErr w:type="spellStart"/>
        <w:r w:rsidRPr="00DC68D1">
          <w:t>to</w:t>
        </w:r>
        <w:proofErr w:type="spellEnd"/>
        <w:r w:rsidRPr="00DC68D1">
          <w:t xml:space="preserve"> </w:t>
        </w:r>
        <w:proofErr w:type="spellStart"/>
        <w:r w:rsidRPr="00DC68D1">
          <w:t>know</w:t>
        </w:r>
        <w:proofErr w:type="spellEnd"/>
        <w:r w:rsidRPr="00DC68D1">
          <w:t xml:space="preserve"> </w:t>
        </w:r>
        <w:proofErr w:type="spellStart"/>
        <w:r w:rsidRPr="00DC68D1">
          <w:t>the</w:t>
        </w:r>
        <w:proofErr w:type="spellEnd"/>
        <w:r w:rsidRPr="00DC68D1">
          <w:t xml:space="preserve"> </w:t>
        </w:r>
        <w:proofErr w:type="spellStart"/>
        <w:r w:rsidRPr="00DC68D1">
          <w:t>environment</w:t>
        </w:r>
        <w:proofErr w:type="spellEnd"/>
        <w:r w:rsidRPr="00DC68D1">
          <w:t xml:space="preserve">, </w:t>
        </w:r>
        <w:proofErr w:type="spellStart"/>
        <w:r w:rsidRPr="00DC68D1">
          <w:t>such</w:t>
        </w:r>
        <w:proofErr w:type="spellEnd"/>
        <w:r w:rsidRPr="00DC68D1">
          <w:t xml:space="preserve"> </w:t>
        </w:r>
        <w:proofErr w:type="spellStart"/>
        <w:r w:rsidRPr="00DC68D1">
          <w:t>as</w:t>
        </w:r>
        <w:proofErr w:type="spellEnd"/>
        <w:r w:rsidRPr="00DC68D1">
          <w:t xml:space="preserve"> </w:t>
        </w:r>
        <w:proofErr w:type="spellStart"/>
        <w:r w:rsidRPr="00DC68D1">
          <w:t>the</w:t>
        </w:r>
        <w:proofErr w:type="spellEnd"/>
        <w:r w:rsidRPr="00DC68D1">
          <w:t xml:space="preserve"> </w:t>
        </w:r>
        <w:proofErr w:type="spellStart"/>
        <w:r w:rsidRPr="00DC68D1">
          <w:t>position</w:t>
        </w:r>
        <w:proofErr w:type="spellEnd"/>
        <w:r w:rsidRPr="00DC68D1">
          <w:t xml:space="preserve"> and </w:t>
        </w:r>
        <w:proofErr w:type="spellStart"/>
        <w:r w:rsidRPr="00DC68D1">
          <w:t>size</w:t>
        </w:r>
        <w:proofErr w:type="spellEnd"/>
        <w:r w:rsidRPr="00DC68D1">
          <w:t xml:space="preserve"> of </w:t>
        </w:r>
        <w:proofErr w:type="spellStart"/>
        <w:r w:rsidRPr="00DC68D1">
          <w:t>the</w:t>
        </w:r>
        <w:proofErr w:type="spellEnd"/>
        <w:r w:rsidRPr="00DC68D1">
          <w:t xml:space="preserve"> </w:t>
        </w:r>
        <w:proofErr w:type="spellStart"/>
        <w:r w:rsidRPr="00DC68D1">
          <w:t>objects</w:t>
        </w:r>
        <w:proofErr w:type="spellEnd"/>
        <w:r w:rsidRPr="00DC68D1">
          <w:t xml:space="preserve">. The </w:t>
        </w:r>
        <w:proofErr w:type="spellStart"/>
        <w:r w:rsidRPr="00DC68D1">
          <w:t>vehicle</w:t>
        </w:r>
      </w:ins>
      <w:proofErr w:type="spellEnd"/>
      <w:r>
        <w:t xml:space="preserve"> </w:t>
      </w:r>
      <w:r w:rsidRPr="002A49A7">
        <w:t>is</w:t>
      </w:r>
      <w:ins w:id="414" w:author="VARGA Zoltan" w:date="2021-12-15T21:00:00Z">
        <w:r w:rsidRPr="00DC68D1">
          <w:t xml:space="preserve"> </w:t>
        </w:r>
        <w:proofErr w:type="spellStart"/>
        <w:r w:rsidRPr="00DC68D1">
          <w:t>equipped</w:t>
        </w:r>
        <w:proofErr w:type="spellEnd"/>
        <w:r w:rsidRPr="00DC68D1">
          <w:t xml:space="preserve"> </w:t>
        </w:r>
        <w:proofErr w:type="spellStart"/>
        <w:r w:rsidRPr="00DC68D1">
          <w:t>with</w:t>
        </w:r>
        <w:proofErr w:type="spellEnd"/>
        <w:r w:rsidRPr="00DC68D1">
          <w:t xml:space="preserve"> a LIDAR </w:t>
        </w:r>
        <w:proofErr w:type="spellStart"/>
        <w:r w:rsidRPr="00DC68D1">
          <w:t>sensor</w:t>
        </w:r>
        <w:proofErr w:type="spellEnd"/>
        <w:r w:rsidRPr="00DC68D1">
          <w:t xml:space="preserve"> </w:t>
        </w:r>
        <w:proofErr w:type="spellStart"/>
        <w:r w:rsidRPr="00DC68D1">
          <w:t>that</w:t>
        </w:r>
        <w:proofErr w:type="spellEnd"/>
        <w:r w:rsidRPr="00DC68D1">
          <w:t xml:space="preserve"> </w:t>
        </w:r>
        <w:proofErr w:type="spellStart"/>
        <w:r w:rsidRPr="00DC68D1">
          <w:t>provides</w:t>
        </w:r>
        <w:proofErr w:type="spellEnd"/>
        <w:r w:rsidRPr="00DC68D1">
          <w:t xml:space="preserve"> </w:t>
        </w:r>
        <w:proofErr w:type="spellStart"/>
        <w:r w:rsidRPr="00DC68D1">
          <w:t>information</w:t>
        </w:r>
        <w:proofErr w:type="spellEnd"/>
        <w:r w:rsidRPr="00DC68D1">
          <w:t xml:space="preserve"> </w:t>
        </w:r>
        <w:proofErr w:type="spellStart"/>
        <w:r w:rsidRPr="00DC68D1">
          <w:t>about</w:t>
        </w:r>
        <w:proofErr w:type="spellEnd"/>
        <w:r w:rsidRPr="00DC68D1">
          <w:t xml:space="preserve"> </w:t>
        </w:r>
        <w:proofErr w:type="spellStart"/>
        <w:r w:rsidRPr="00DC68D1">
          <w:t>possible</w:t>
        </w:r>
        <w:proofErr w:type="spellEnd"/>
        <w:r w:rsidRPr="00DC68D1">
          <w:t xml:space="preserve"> </w:t>
        </w:r>
        <w:proofErr w:type="spellStart"/>
        <w:r w:rsidRPr="00DC68D1">
          <w:t>obstacles</w:t>
        </w:r>
        <w:proofErr w:type="spellEnd"/>
        <w:r w:rsidRPr="00DC68D1">
          <w:t xml:space="preserve"> in </w:t>
        </w:r>
        <w:proofErr w:type="spellStart"/>
        <w:r w:rsidRPr="00DC68D1">
          <w:t>the</w:t>
        </w:r>
      </w:ins>
      <w:proofErr w:type="spellEnd"/>
      <w:r>
        <w:t xml:space="preserve"> </w:t>
      </w:r>
      <w:proofErr w:type="spellStart"/>
      <w:ins w:id="415" w:author="VARGA Zoltan" w:date="2021-12-15T21:00:00Z">
        <w:r w:rsidRPr="002A49A7">
          <w:t>robot</w:t>
        </w:r>
      </w:ins>
      <w:r w:rsidRPr="002A49A7">
        <w:t>’s</w:t>
      </w:r>
      <w:proofErr w:type="spellEnd"/>
      <w:r w:rsidRPr="002A49A7">
        <w:t xml:space="preserve"> </w:t>
      </w:r>
      <w:proofErr w:type="spellStart"/>
      <w:r w:rsidRPr="002A49A7">
        <w:t>surrounding</w:t>
      </w:r>
      <w:proofErr w:type="spellEnd"/>
      <w:ins w:id="416" w:author="VARGA Zoltan" w:date="2021-12-15T21:00:00Z">
        <w:r w:rsidRPr="002A49A7">
          <w:t>.</w:t>
        </w:r>
        <w:r w:rsidRPr="00DC68D1">
          <w:t xml:space="preserve"> LIDAR </w:t>
        </w:r>
        <w:proofErr w:type="spellStart"/>
        <w:r w:rsidRPr="00DC68D1">
          <w:t>generates</w:t>
        </w:r>
        <w:proofErr w:type="spellEnd"/>
        <w:r w:rsidRPr="00DC68D1">
          <w:t xml:space="preserve"> an </w:t>
        </w:r>
        <w:proofErr w:type="spellStart"/>
        <w:r w:rsidRPr="00DC68D1">
          <w:t>ever-changing</w:t>
        </w:r>
        <w:proofErr w:type="spellEnd"/>
        <w:r w:rsidRPr="00DC68D1">
          <w:t xml:space="preserve"> </w:t>
        </w:r>
        <w:proofErr w:type="spellStart"/>
        <w:r w:rsidRPr="00DC68D1">
          <w:t>set</w:t>
        </w:r>
        <w:proofErr w:type="spellEnd"/>
        <w:r w:rsidRPr="00DC68D1">
          <w:t xml:space="preserve"> of </w:t>
        </w:r>
        <w:proofErr w:type="spellStart"/>
        <w:r w:rsidRPr="00DC68D1">
          <w:t>points</w:t>
        </w:r>
        <w:proofErr w:type="spellEnd"/>
        <w:r w:rsidRPr="00DC68D1">
          <w:t xml:space="preserve"> </w:t>
        </w:r>
        <w:proofErr w:type="spellStart"/>
        <w:r w:rsidRPr="00DC68D1">
          <w:t>that</w:t>
        </w:r>
        <w:proofErr w:type="spellEnd"/>
        <w:r w:rsidRPr="00DC68D1">
          <w:t xml:space="preserve"> </w:t>
        </w:r>
      </w:ins>
      <w:proofErr w:type="spellStart"/>
      <w:r w:rsidRPr="002A49A7">
        <w:t>are</w:t>
      </w:r>
      <w:proofErr w:type="spellEnd"/>
      <w:r w:rsidRPr="002A49A7">
        <w:t xml:space="preserve"> </w:t>
      </w:r>
      <w:proofErr w:type="spellStart"/>
      <w:ins w:id="417" w:author="VARGA Zoltan" w:date="2021-12-15T21:00:00Z">
        <w:r w:rsidRPr="00DC68D1">
          <w:t>also</w:t>
        </w:r>
        <w:proofErr w:type="spellEnd"/>
        <w:r w:rsidRPr="00DC68D1">
          <w:t xml:space="preserve"> </w:t>
        </w:r>
        <w:proofErr w:type="spellStart"/>
        <w:r w:rsidRPr="00DC68D1">
          <w:t>placed</w:t>
        </w:r>
        <w:proofErr w:type="spellEnd"/>
        <w:r w:rsidRPr="00DC68D1">
          <w:t xml:space="preserve"> in a </w:t>
        </w:r>
        <w:proofErr w:type="spellStart"/>
        <w:r w:rsidRPr="002A49A7">
          <w:t>topic</w:t>
        </w:r>
        <w:proofErr w:type="spellEnd"/>
        <w:r w:rsidRPr="00DC68D1">
          <w:t xml:space="preserve"> </w:t>
        </w:r>
        <w:proofErr w:type="spellStart"/>
        <w:r w:rsidRPr="00DC68D1">
          <w:t>within</w:t>
        </w:r>
        <w:proofErr w:type="spellEnd"/>
        <w:r w:rsidRPr="00DC68D1">
          <w:t xml:space="preserve"> </w:t>
        </w:r>
        <w:proofErr w:type="spellStart"/>
        <w:r w:rsidRPr="00DC68D1">
          <w:t>the</w:t>
        </w:r>
        <w:proofErr w:type="spellEnd"/>
        <w:r w:rsidRPr="00DC68D1">
          <w:t xml:space="preserve"> ROS </w:t>
        </w:r>
        <w:proofErr w:type="spellStart"/>
        <w:r w:rsidRPr="00DC68D1">
          <w:t>as</w:t>
        </w:r>
        <w:proofErr w:type="spellEnd"/>
        <w:r w:rsidRPr="00DC68D1">
          <w:t xml:space="preserve"> a </w:t>
        </w:r>
        <w:proofErr w:type="spellStart"/>
        <w:r w:rsidRPr="00DC68D1">
          <w:t>message</w:t>
        </w:r>
        <w:proofErr w:type="spellEnd"/>
        <w:r w:rsidRPr="00DC68D1">
          <w:t>.</w:t>
        </w:r>
      </w:ins>
      <w:del w:id="418" w:author="VARGA Zoltan" w:date="2021-11-14T18:58:00Z">
        <w:r w:rsidR="0049127A" w:rsidDel="006B368B">
          <w:delText xml:space="preserve">A továbbiakban elsőkörben a kormányzás mechanikájának megtervezése és kivitelezése, valamint a </w:delText>
        </w:r>
        <w:commentRangeStart w:id="419"/>
        <w:r w:rsidR="0049127A" w:rsidDel="006B368B">
          <w:delText>SBC</w:delText>
        </w:r>
        <w:commentRangeEnd w:id="419"/>
        <w:r w:rsidR="009773CD" w:rsidDel="006B368B">
          <w:rPr>
            <w:rStyle w:val="Jegyzethivatkozs"/>
          </w:rPr>
          <w:commentReference w:id="419"/>
        </w:r>
        <w:r w:rsidR="0049127A" w:rsidDel="006B368B">
          <w:delText xml:space="preserve"> szoftveres telepítésére kerül sor</w:delText>
        </w:r>
        <w:r w:rsidR="005230FA" w:rsidDel="006B368B">
          <w:delText>, bele értve az ROS mi</w:delText>
        </w:r>
        <w:r w:rsidR="0049127A" w:rsidDel="006B368B">
          <w:delText xml:space="preserve">ddleware-t. </w:delText>
        </w:r>
        <w:r w:rsidR="005230FA" w:rsidDel="006B368B">
          <w:delText xml:space="preserve">Így </w:delText>
        </w:r>
        <w:r w:rsidR="005230FA" w:rsidDel="006B368B">
          <w:lastRenderedPageBreak/>
          <w:delText>egy olyan alap jöhet létre</w:delText>
        </w:r>
      </w:del>
      <w:ins w:id="420" w:author="Rudolf Krecht" w:date="2021-07-03T11:08:00Z">
        <w:del w:id="421" w:author="VARGA Zoltan" w:date="2021-11-14T18:58:00Z">
          <w:r w:rsidR="009773CD" w:rsidDel="006B368B">
            <w:delText>,</w:delText>
          </w:r>
        </w:del>
      </w:ins>
      <w:del w:id="422" w:author="VARGA Zoltan" w:date="2021-11-14T18:58:00Z">
        <w:r w:rsidR="005230FA" w:rsidDel="006B368B">
          <w:delText xml:space="preserve"> amely alkalmas a jármű szabályzó algoritmusainak fejlesztésére és </w:delText>
        </w:r>
        <w:commentRangeStart w:id="423"/>
        <w:r w:rsidR="005230FA" w:rsidDel="006B368B">
          <w:delText>tesztelésére</w:delText>
        </w:r>
        <w:commentRangeEnd w:id="423"/>
        <w:r w:rsidR="00242B12" w:rsidDel="006B368B">
          <w:rPr>
            <w:rStyle w:val="Jegyzethivatkozs"/>
          </w:rPr>
          <w:commentReference w:id="423"/>
        </w:r>
        <w:r w:rsidR="005230FA" w:rsidDel="006B368B">
          <w:delText>.</w:delText>
        </w:r>
      </w:del>
    </w:p>
    <w:p w14:paraId="27F4637A" w14:textId="3DFD11D6" w:rsidR="007C5DF4" w:rsidRPr="001D3F1A" w:rsidDel="00EE017C" w:rsidRDefault="007C5DF4" w:rsidP="00E91E67">
      <w:pPr>
        <w:pStyle w:val="Cmsor1"/>
        <w:pageBreakBefore/>
        <w:numPr>
          <w:ilvl w:val="0"/>
          <w:numId w:val="3"/>
        </w:numPr>
        <w:jc w:val="center"/>
        <w:rPr>
          <w:del w:id="424" w:author="VARGA Zoltan" w:date="2021-12-15T21:00:00Z"/>
          <w:color w:val="800000"/>
          <w:lang w:val="en-US"/>
        </w:rPr>
      </w:pPr>
      <w:bookmarkStart w:id="425" w:name="_Toc87872664"/>
      <w:del w:id="426" w:author="VARGA Zoltan" w:date="2021-12-15T20:59:00Z">
        <w:r w:rsidRPr="001D3F1A" w:rsidDel="00EE017C">
          <w:rPr>
            <w:rFonts w:eastAsia="Arial" w:cs="Arial"/>
            <w:lang w:val="en-US"/>
          </w:rPr>
          <w:lastRenderedPageBreak/>
          <w:delText>Abstract</w:delText>
        </w:r>
      </w:del>
      <w:bookmarkEnd w:id="425"/>
    </w:p>
    <w:p w14:paraId="659906F3" w14:textId="65B4B030" w:rsidR="005F7D14" w:rsidRPr="001D3F1A" w:rsidDel="00EE017C" w:rsidRDefault="0099496A" w:rsidP="0099496A">
      <w:pPr>
        <w:spacing w:after="120"/>
        <w:rPr>
          <w:del w:id="427" w:author="VARGA Zoltan" w:date="2021-12-15T20:59:00Z"/>
          <w:lang w:val="en-US"/>
        </w:rPr>
      </w:pPr>
      <w:del w:id="428" w:author="VARGA Zoltan" w:date="2021-12-15T20:59:00Z">
        <w:r w:rsidRPr="001D3F1A" w:rsidDel="00EE017C">
          <w:rPr>
            <w:lang w:val="en-US"/>
          </w:rPr>
          <w:delText xml:space="preserve">The </w:delText>
        </w:r>
      </w:del>
      <w:del w:id="429" w:author="VARGA Zoltan" w:date="2021-12-14T11:18:00Z">
        <w:r w:rsidRPr="001D3F1A" w:rsidDel="00CB5F7A">
          <w:rPr>
            <w:lang w:val="en-US"/>
          </w:rPr>
          <w:delText xml:space="preserve">aim </w:delText>
        </w:r>
      </w:del>
      <w:del w:id="430" w:author="VARGA Zoltan" w:date="2021-12-15T20:59:00Z">
        <w:r w:rsidRPr="001D3F1A" w:rsidDel="00EE017C">
          <w:rPr>
            <w:lang w:val="en-US"/>
          </w:rPr>
          <w:delText>of the project is to develop a small</w:delText>
        </w:r>
      </w:del>
      <w:ins w:id="431" w:author="Rudolf Krecht" w:date="2021-07-03T11:09:00Z">
        <w:del w:id="432" w:author="VARGA Zoltan" w:date="2021-12-15T20:59:00Z">
          <w:r w:rsidR="009773CD" w:rsidDel="00EE017C">
            <w:rPr>
              <w:lang w:val="en-US"/>
            </w:rPr>
            <w:delText>-</w:delText>
          </w:r>
        </w:del>
      </w:ins>
      <w:del w:id="433" w:author="VARGA Zoltan" w:date="2021-12-15T20:59:00Z">
        <w:r w:rsidRPr="001D3F1A" w:rsidDel="00EE017C">
          <w:rPr>
            <w:lang w:val="en-US"/>
          </w:rPr>
          <w:delText xml:space="preserve"> size</w:delText>
        </w:r>
        <w:r w:rsidR="001D3F1A" w:rsidDel="00EE017C">
          <w:rPr>
            <w:lang w:val="en-US"/>
          </w:rPr>
          <w:delText>d</w:delText>
        </w:r>
        <w:r w:rsidRPr="001D3F1A" w:rsidDel="00EE017C">
          <w:rPr>
            <w:lang w:val="en-US"/>
          </w:rPr>
          <w:delText xml:space="preserve"> robot </w:delText>
        </w:r>
        <w:r w:rsidR="001D3F1A" w:rsidDel="00EE017C">
          <w:rPr>
            <w:lang w:val="en-US"/>
          </w:rPr>
          <w:delText xml:space="preserve">vehicle, </w:delText>
        </w:r>
      </w:del>
      <w:commentRangeStart w:id="434"/>
      <w:del w:id="435" w:author="VARGA Zoltan" w:date="2021-12-14T11:21:00Z">
        <w:r w:rsidR="001D3F1A" w:rsidDel="00CB5F7A">
          <w:rPr>
            <w:lang w:val="en-US"/>
          </w:rPr>
          <w:delText>focused</w:delText>
        </w:r>
        <w:commentRangeEnd w:id="434"/>
        <w:r w:rsidR="009773CD" w:rsidDel="00CB5F7A">
          <w:rPr>
            <w:rStyle w:val="Jegyzethivatkozs"/>
          </w:rPr>
          <w:commentReference w:id="434"/>
        </w:r>
        <w:r w:rsidR="001D3F1A" w:rsidDel="00CB5F7A">
          <w:rPr>
            <w:lang w:val="en-US"/>
          </w:rPr>
          <w:delText xml:space="preserve"> </w:delText>
        </w:r>
      </w:del>
      <w:del w:id="436" w:author="VARGA Zoltan" w:date="2021-12-15T20:59:00Z">
        <w:r w:rsidRPr="001D3F1A" w:rsidDel="00EE017C">
          <w:rPr>
            <w:lang w:val="en-US"/>
          </w:rPr>
          <w:delText xml:space="preserve">on </w:delText>
        </w:r>
        <w:r w:rsidR="001D3F1A" w:rsidRPr="001D3F1A" w:rsidDel="00EE017C">
          <w:rPr>
            <w:lang w:val="en-US"/>
          </w:rPr>
          <w:delText>software</w:delText>
        </w:r>
        <w:r w:rsidRPr="001D3F1A" w:rsidDel="00EE017C">
          <w:rPr>
            <w:lang w:val="en-US"/>
          </w:rPr>
          <w:delText xml:space="preserve"> and mechanical side,</w:delText>
        </w:r>
      </w:del>
      <w:del w:id="437" w:author="VARGA Zoltan" w:date="2021-12-14T11:24:00Z">
        <w:r w:rsidRPr="001D3F1A" w:rsidDel="00CB5F7A">
          <w:rPr>
            <w:lang w:val="en-US"/>
          </w:rPr>
          <w:delText xml:space="preserve"> </w:delText>
        </w:r>
      </w:del>
      <w:commentRangeStart w:id="438"/>
      <w:del w:id="439" w:author="VARGA Zoltan" w:date="2021-12-14T11:21:00Z">
        <w:r w:rsidRPr="001D3F1A" w:rsidDel="00CB5F7A">
          <w:rPr>
            <w:lang w:val="en-US"/>
          </w:rPr>
          <w:delText>what will</w:delText>
        </w:r>
      </w:del>
      <w:del w:id="440" w:author="VARGA Zoltan" w:date="2021-12-14T11:24:00Z">
        <w:r w:rsidRPr="001D3F1A" w:rsidDel="00CB5F7A">
          <w:rPr>
            <w:lang w:val="en-US"/>
          </w:rPr>
          <w:delText xml:space="preserve"> </w:delText>
        </w:r>
        <w:commentRangeEnd w:id="438"/>
        <w:r w:rsidR="00242B12" w:rsidDel="00CB5F7A">
          <w:rPr>
            <w:rStyle w:val="Jegyzethivatkozs"/>
          </w:rPr>
          <w:commentReference w:id="438"/>
        </w:r>
        <w:r w:rsidRPr="001D3F1A" w:rsidDel="00CB5F7A">
          <w:rPr>
            <w:lang w:val="en-US"/>
          </w:rPr>
          <w:delText xml:space="preserve">suitable </w:delText>
        </w:r>
      </w:del>
      <w:del w:id="441" w:author="VARGA Zoltan" w:date="2021-12-15T20:59:00Z">
        <w:r w:rsidRPr="001D3F1A" w:rsidDel="00EE017C">
          <w:rPr>
            <w:lang w:val="en-US"/>
          </w:rPr>
          <w:delText>as a platform</w:delText>
        </w:r>
      </w:del>
      <w:del w:id="442" w:author="VARGA Zoltan" w:date="2021-12-14T11:25:00Z">
        <w:r w:rsidRPr="001D3F1A" w:rsidDel="00CB5F7A">
          <w:rPr>
            <w:lang w:val="en-US"/>
          </w:rPr>
          <w:delText xml:space="preserve"> </w:delText>
        </w:r>
        <w:commentRangeStart w:id="443"/>
        <w:r w:rsidRPr="001D3F1A" w:rsidDel="00CB5F7A">
          <w:rPr>
            <w:lang w:val="en-US"/>
          </w:rPr>
          <w:delText xml:space="preserve">of the </w:delText>
        </w:r>
        <w:commentRangeEnd w:id="443"/>
        <w:r w:rsidR="00242B12" w:rsidDel="00CB5F7A">
          <w:rPr>
            <w:rStyle w:val="Jegyzethivatkozs"/>
          </w:rPr>
          <w:commentReference w:id="443"/>
        </w:r>
      </w:del>
      <w:del w:id="444" w:author="VARGA Zoltan" w:date="2021-12-15T20:59:00Z">
        <w:r w:rsidRPr="001D3F1A" w:rsidDel="00EE017C">
          <w:rPr>
            <w:lang w:val="en-US"/>
          </w:rPr>
          <w:delText xml:space="preserve">future student developments at the Széchenyi </w:delText>
        </w:r>
      </w:del>
      <w:ins w:id="445" w:author="Rudolf Krecht" w:date="2021-07-03T11:10:00Z">
        <w:del w:id="446" w:author="VARGA Zoltan" w:date="2021-12-15T20:59:00Z">
          <w:r w:rsidR="00242B12" w:rsidDel="00EE017C">
            <w:rPr>
              <w:lang w:val="en-US"/>
            </w:rPr>
            <w:delText xml:space="preserve">István </w:delText>
          </w:r>
        </w:del>
      </w:ins>
      <w:del w:id="447" w:author="VARGA Zoltan" w:date="2021-12-15T20:59:00Z">
        <w:r w:rsidRPr="001D3F1A" w:rsidDel="00EE017C">
          <w:rPr>
            <w:lang w:val="en-US"/>
          </w:rPr>
          <w:delText xml:space="preserve">University. </w:delText>
        </w:r>
        <w:r w:rsidR="00884FCD" w:rsidRPr="001D3F1A" w:rsidDel="00EE017C">
          <w:rPr>
            <w:lang w:val="en-US"/>
          </w:rPr>
          <w:delText xml:space="preserve">The vehicle </w:delText>
        </w:r>
        <w:r w:rsidR="008255AE" w:rsidRPr="001D3F1A" w:rsidDel="00EE017C">
          <w:rPr>
            <w:lang w:val="en-US"/>
          </w:rPr>
          <w:delText>will consist of</w:delText>
        </w:r>
        <w:r w:rsidR="009F0CA1" w:rsidRPr="001D3F1A" w:rsidDel="00EE017C">
          <w:rPr>
            <w:lang w:val="en-US"/>
          </w:rPr>
          <w:delText xml:space="preserve"> standard</w:delText>
        </w:r>
        <w:r w:rsidR="008255AE" w:rsidRPr="001D3F1A" w:rsidDel="00EE017C">
          <w:rPr>
            <w:lang w:val="en-US"/>
          </w:rPr>
          <w:delText xml:space="preserve"> Robotis Turtlebot parts mostly because of the easier </w:delText>
        </w:r>
        <w:r w:rsidR="001D3F1A" w:rsidRPr="001D3F1A" w:rsidDel="00EE017C">
          <w:rPr>
            <w:lang w:val="en-US"/>
          </w:rPr>
          <w:delText>repairability</w:delText>
        </w:r>
        <w:r w:rsidR="008255AE" w:rsidRPr="001D3F1A" w:rsidDel="00EE017C">
          <w:rPr>
            <w:lang w:val="en-US"/>
          </w:rPr>
          <w:delText xml:space="preserve"> and development.</w:delText>
        </w:r>
        <w:r w:rsidR="002E1D65" w:rsidRPr="001D3F1A" w:rsidDel="00EE017C">
          <w:rPr>
            <w:lang w:val="en-US"/>
          </w:rPr>
          <w:delText xml:space="preserve"> </w:delText>
        </w:r>
        <w:commentRangeStart w:id="448"/>
        <w:r w:rsidR="002E1D65" w:rsidRPr="001D3F1A" w:rsidDel="00EE017C">
          <w:rPr>
            <w:lang w:val="en-US"/>
          </w:rPr>
          <w:delText xml:space="preserve">The robot has been divided </w:delText>
        </w:r>
      </w:del>
      <w:del w:id="449" w:author="VARGA Zoltan" w:date="2021-12-14T11:26:00Z">
        <w:r w:rsidR="002E1D65" w:rsidRPr="001D3F1A" w:rsidDel="00CB5F7A">
          <w:rPr>
            <w:lang w:val="en-US"/>
          </w:rPr>
          <w:delText xml:space="preserve">in the point of mechanical view </w:delText>
        </w:r>
      </w:del>
      <w:del w:id="450" w:author="VARGA Zoltan" w:date="2021-12-15T20:59:00Z">
        <w:r w:rsidR="002E1D65" w:rsidRPr="001D3F1A" w:rsidDel="00EE017C">
          <w:rPr>
            <w:lang w:val="en-US"/>
          </w:rPr>
          <w:delText>into seven blocks</w:delText>
        </w:r>
        <w:commentRangeEnd w:id="448"/>
        <w:r w:rsidR="00242B12" w:rsidDel="00EE017C">
          <w:rPr>
            <w:rStyle w:val="Jegyzethivatkozs"/>
          </w:rPr>
          <w:commentReference w:id="448"/>
        </w:r>
        <w:r w:rsidR="002E1D65" w:rsidRPr="001D3F1A" w:rsidDel="00EE017C">
          <w:rPr>
            <w:lang w:val="en-US"/>
          </w:rPr>
          <w:delText xml:space="preserve">. </w:delText>
        </w:r>
        <w:r w:rsidR="00167F40" w:rsidRPr="001D3F1A" w:rsidDel="00EE017C">
          <w:rPr>
            <w:lang w:val="en-US"/>
          </w:rPr>
          <w:delText>The control block, the LIDAR and some elements of the stee</w:delText>
        </w:r>
        <w:r w:rsidR="00C94A63" w:rsidRPr="001D3F1A" w:rsidDel="00EE017C">
          <w:rPr>
            <w:lang w:val="en-US"/>
          </w:rPr>
          <w:delText xml:space="preserve">ring mechanism are not the parts of the Robotis development kit. </w:delText>
        </w:r>
        <w:r w:rsidR="00332991" w:rsidRPr="001D3F1A" w:rsidDel="00EE017C">
          <w:rPr>
            <w:lang w:val="en-US"/>
          </w:rPr>
          <w:delText xml:space="preserve">The robot </w:delText>
        </w:r>
        <w:r w:rsidR="001D3F1A" w:rsidRPr="001D3F1A" w:rsidDel="00EE017C">
          <w:rPr>
            <w:lang w:val="en-US"/>
          </w:rPr>
          <w:delText>follows</w:delText>
        </w:r>
        <w:r w:rsidR="00332991" w:rsidRPr="001D3F1A" w:rsidDel="00EE017C">
          <w:rPr>
            <w:lang w:val="en-US"/>
          </w:rPr>
          <w:delText xml:space="preserve"> the conventional road car’s structure, that is four wheels where two from them are driven and the other two are steered. </w:delText>
        </w:r>
        <w:r w:rsidR="009D4C0C" w:rsidRPr="001D3F1A" w:rsidDel="00EE017C">
          <w:rPr>
            <w:lang w:val="en-US"/>
          </w:rPr>
          <w:delText xml:space="preserve">The latter will </w:delText>
        </w:r>
        <w:r w:rsidR="001D3F1A" w:rsidRPr="001D3F1A" w:rsidDel="00EE017C">
          <w:rPr>
            <w:lang w:val="en-US"/>
          </w:rPr>
          <w:delText>be designed according</w:delText>
        </w:r>
        <w:r w:rsidR="009D4C0C" w:rsidRPr="001D3F1A" w:rsidDel="00EE017C">
          <w:rPr>
            <w:lang w:val="en-US"/>
          </w:rPr>
          <w:delText xml:space="preserve"> </w:delText>
        </w:r>
        <w:r w:rsidR="001D3F1A" w:rsidRPr="001D3F1A" w:rsidDel="00EE017C">
          <w:rPr>
            <w:lang w:val="en-US"/>
          </w:rPr>
          <w:delText>to the</w:delText>
        </w:r>
        <w:r w:rsidR="009D4C0C" w:rsidRPr="001D3F1A" w:rsidDel="00EE017C">
          <w:rPr>
            <w:lang w:val="en-US"/>
          </w:rPr>
          <w:delText xml:space="preserve"> Ackerman</w:delText>
        </w:r>
      </w:del>
      <w:ins w:id="451" w:author="Rudolf Krecht" w:date="2021-07-03T11:16:00Z">
        <w:del w:id="452" w:author="VARGA Zoltan" w:date="2021-12-15T20:59:00Z">
          <w:r w:rsidR="00242B12" w:rsidDel="00EE017C">
            <w:rPr>
              <w:lang w:val="en-US"/>
            </w:rPr>
            <w:delText>n</w:delText>
          </w:r>
        </w:del>
      </w:ins>
      <w:del w:id="453" w:author="VARGA Zoltan" w:date="2021-12-15T20:59:00Z">
        <w:r w:rsidR="009D4C0C" w:rsidRPr="001D3F1A" w:rsidDel="00EE017C">
          <w:rPr>
            <w:lang w:val="en-US"/>
          </w:rPr>
          <w:delText xml:space="preserve"> steering method. </w:delText>
        </w:r>
        <w:r w:rsidR="000232D2" w:rsidRPr="001D3F1A" w:rsidDel="00EE017C">
          <w:rPr>
            <w:lang w:val="en-US"/>
          </w:rPr>
          <w:delText xml:space="preserve">The first version of the vehicle has </w:delText>
        </w:r>
      </w:del>
      <w:ins w:id="454" w:author="Rudolf Krecht" w:date="2021-07-03T11:16:00Z">
        <w:del w:id="455" w:author="VARGA Zoltan" w:date="2021-12-15T20:59:00Z">
          <w:r w:rsidR="00242B12" w:rsidDel="00EE017C">
            <w:rPr>
              <w:lang w:val="en-US"/>
            </w:rPr>
            <w:delText xml:space="preserve">been </w:delText>
          </w:r>
        </w:del>
      </w:ins>
      <w:del w:id="456" w:author="VARGA Zoltan" w:date="2021-12-15T20:59:00Z">
        <w:r w:rsidR="000232D2" w:rsidRPr="001D3F1A" w:rsidDel="00EE017C">
          <w:rPr>
            <w:lang w:val="en-US"/>
          </w:rPr>
          <w:delText>already built except the front axle.</w:delText>
        </w:r>
      </w:del>
    </w:p>
    <w:p w14:paraId="3AAC8AFE" w14:textId="0B025940" w:rsidR="000232D2" w:rsidRPr="001D3F1A" w:rsidDel="00EE017C" w:rsidRDefault="000232D2" w:rsidP="0099496A">
      <w:pPr>
        <w:spacing w:after="120"/>
        <w:rPr>
          <w:del w:id="457" w:author="VARGA Zoltan" w:date="2021-12-15T20:59:00Z"/>
          <w:lang w:val="en-US"/>
        </w:rPr>
      </w:pPr>
      <w:commentRangeStart w:id="458"/>
      <w:del w:id="459" w:author="VARGA Zoltan" w:date="2021-12-15T20:59:00Z">
        <w:r w:rsidRPr="001D3F1A" w:rsidDel="00EE017C">
          <w:rPr>
            <w:lang w:val="en-US"/>
          </w:rPr>
          <w:delText xml:space="preserve">The operation of the robot based on ROS </w:delText>
        </w:r>
        <w:r w:rsidR="001D3F1A" w:rsidRPr="001D3F1A" w:rsidDel="00EE017C">
          <w:rPr>
            <w:lang w:val="en-US"/>
          </w:rPr>
          <w:delText>because</w:delText>
        </w:r>
        <w:r w:rsidRPr="001D3F1A" w:rsidDel="00EE017C">
          <w:rPr>
            <w:lang w:val="en-US"/>
          </w:rPr>
          <w:delText xml:space="preserve"> of the </w:delText>
        </w:r>
        <w:r w:rsidR="00392534" w:rsidRPr="001D3F1A" w:rsidDel="00EE017C">
          <w:rPr>
            <w:lang w:val="en-US"/>
          </w:rPr>
          <w:delText xml:space="preserve">easier future software development. The main task is to create a control software, what the robot will be able to get from one point to another. </w:delText>
        </w:r>
        <w:r w:rsidR="004307A2" w:rsidRPr="001D3F1A" w:rsidDel="00EE017C">
          <w:rPr>
            <w:lang w:val="en-US"/>
          </w:rPr>
          <w:delText xml:space="preserve">To achieve </w:delText>
        </w:r>
        <w:r w:rsidR="001D3F1A" w:rsidRPr="001D3F1A" w:rsidDel="00EE017C">
          <w:rPr>
            <w:lang w:val="en-US"/>
          </w:rPr>
          <w:delText>this,</w:delText>
        </w:r>
        <w:r w:rsidR="004307A2" w:rsidRPr="001D3F1A" w:rsidDel="00EE017C">
          <w:rPr>
            <w:lang w:val="en-US"/>
          </w:rPr>
          <w:delText xml:space="preserve"> </w:delText>
        </w:r>
        <w:r w:rsidR="001D3F1A" w:rsidRPr="001D3F1A" w:rsidDel="00EE017C">
          <w:rPr>
            <w:lang w:val="en-US"/>
          </w:rPr>
          <w:delText>must</w:delText>
        </w:r>
        <w:r w:rsidR="004307A2" w:rsidRPr="001D3F1A" w:rsidDel="00EE017C">
          <w:rPr>
            <w:lang w:val="en-US"/>
          </w:rPr>
          <w:delText xml:space="preserve"> </w:delText>
        </w:r>
        <w:r w:rsidR="001D3F1A" w:rsidRPr="001D3F1A" w:rsidDel="00EE017C">
          <w:rPr>
            <w:lang w:val="en-US"/>
          </w:rPr>
          <w:delText>implement</w:delText>
        </w:r>
        <w:r w:rsidR="004307A2" w:rsidRPr="001D3F1A" w:rsidDel="00EE017C">
          <w:rPr>
            <w:lang w:val="en-US"/>
          </w:rPr>
          <w:delText xml:space="preserve"> the Ackerman</w:delText>
        </w:r>
      </w:del>
      <w:ins w:id="460" w:author="Rudolf Krecht" w:date="2021-07-03T11:16:00Z">
        <w:del w:id="461" w:author="VARGA Zoltan" w:date="2021-12-15T20:59:00Z">
          <w:r w:rsidR="00242B12" w:rsidDel="00EE017C">
            <w:rPr>
              <w:lang w:val="en-US"/>
            </w:rPr>
            <w:delText>n</w:delText>
          </w:r>
        </w:del>
      </w:ins>
      <w:del w:id="462" w:author="VARGA Zoltan" w:date="2021-12-15T20:59:00Z">
        <w:r w:rsidR="004307A2" w:rsidRPr="001D3F1A" w:rsidDel="00EE017C">
          <w:rPr>
            <w:lang w:val="en-US"/>
          </w:rPr>
          <w:delText xml:space="preserve"> </w:delText>
        </w:r>
        <w:r w:rsidR="001D3F1A" w:rsidRPr="001D3F1A" w:rsidDel="00EE017C">
          <w:rPr>
            <w:lang w:val="en-US"/>
          </w:rPr>
          <w:delText>bicycle</w:delText>
        </w:r>
        <w:r w:rsidR="004307A2" w:rsidRPr="001D3F1A" w:rsidDel="00EE017C">
          <w:rPr>
            <w:lang w:val="en-US"/>
          </w:rPr>
          <w:delText xml:space="preserve"> model</w:delText>
        </w:r>
        <w:r w:rsidR="0031045F" w:rsidRPr="001D3F1A" w:rsidDel="00EE017C">
          <w:rPr>
            <w:lang w:val="en-US"/>
          </w:rPr>
          <w:delText>,</w:delText>
        </w:r>
        <w:r w:rsidR="004307A2" w:rsidRPr="001D3F1A" w:rsidDel="00EE017C">
          <w:rPr>
            <w:lang w:val="en-US"/>
          </w:rPr>
          <w:delText xml:space="preserve"> over and above have to be </w:delText>
        </w:r>
        <w:r w:rsidR="0031045F" w:rsidRPr="001D3F1A" w:rsidDel="00EE017C">
          <w:rPr>
            <w:lang w:val="en-US"/>
          </w:rPr>
          <w:delText>implement a trajectory tracking algorithm.</w:delText>
        </w:r>
      </w:del>
    </w:p>
    <w:p w14:paraId="085D0FA3" w14:textId="6E47246B" w:rsidR="0031045F" w:rsidDel="00EE017C" w:rsidRDefault="00F43AC3" w:rsidP="0099496A">
      <w:pPr>
        <w:spacing w:after="120"/>
        <w:rPr>
          <w:del w:id="463" w:author="VARGA Zoltan" w:date="2021-12-15T20:59:00Z"/>
        </w:rPr>
      </w:pPr>
      <w:del w:id="464" w:author="VARGA Zoltan" w:date="2021-12-15T20:59:00Z">
        <w:r w:rsidRPr="001D3F1A" w:rsidDel="00EE017C">
          <w:rPr>
            <w:lang w:val="en-US"/>
          </w:rPr>
          <w:delText xml:space="preserve">The next is the planning and installing the mechanism of the steering and the software installation of the single board computer including the ROS middleware. </w:delText>
        </w:r>
        <w:r w:rsidR="00D42C3D" w:rsidRPr="001D3F1A" w:rsidDel="00EE017C">
          <w:rPr>
            <w:lang w:val="en-US"/>
          </w:rPr>
          <w:delText>Thus, a base may to be what is suitable for the development and test of the control algorithm of the vehicle</w:delText>
        </w:r>
        <w:r w:rsidR="00D42C3D" w:rsidRPr="00D42C3D" w:rsidDel="00EE017C">
          <w:delText>.</w:delText>
        </w:r>
        <w:commentRangeEnd w:id="458"/>
        <w:r w:rsidR="00F21AEE" w:rsidDel="00EE017C">
          <w:rPr>
            <w:rStyle w:val="Jegyzethivatkozs"/>
          </w:rPr>
          <w:commentReference w:id="458"/>
        </w:r>
      </w:del>
    </w:p>
    <w:p w14:paraId="752DA020" w14:textId="090559F5" w:rsidR="005F7D14" w:rsidRPr="005F7D14" w:rsidRDefault="005F7D14" w:rsidP="005F7D14">
      <w:r>
        <w:br w:type="page"/>
      </w:r>
    </w:p>
    <w:p w14:paraId="7264E980" w14:textId="53CD9BF1" w:rsidR="00AD6416" w:rsidRPr="00BE304E" w:rsidDel="009D7CF0" w:rsidRDefault="00AD6416" w:rsidP="00C27361">
      <w:pPr>
        <w:pStyle w:val="Cmsor1"/>
        <w:numPr>
          <w:ilvl w:val="0"/>
          <w:numId w:val="0"/>
        </w:numPr>
        <w:ind w:left="432"/>
        <w:jc w:val="center"/>
        <w:rPr>
          <w:del w:id="465" w:author="VARGA Zoltan" w:date="2021-11-18T12:58:00Z"/>
        </w:rPr>
      </w:pPr>
      <w:bookmarkStart w:id="466" w:name="_Toc87872665"/>
      <w:del w:id="467" w:author="VARGA Zoltan" w:date="2021-11-18T12:58:00Z">
        <w:r w:rsidRPr="00BE304E" w:rsidDel="009D7CF0">
          <w:lastRenderedPageBreak/>
          <w:delText>Tartalomjegyzék</w:delText>
        </w:r>
        <w:bookmarkEnd w:id="466"/>
      </w:del>
    </w:p>
    <w:bookmarkStart w:id="468" w:name="OLE_LINK22"/>
    <w:bookmarkStart w:id="469" w:name="OLE_LINK23"/>
    <w:p w14:paraId="245ED9B3" w14:textId="2E07F85D" w:rsidR="00D100C8" w:rsidDel="00DF477F" w:rsidRDefault="00AD6416">
      <w:pPr>
        <w:pStyle w:val="TJ1"/>
        <w:tabs>
          <w:tab w:val="right" w:leader="dot" w:pos="8777"/>
        </w:tabs>
        <w:rPr>
          <w:del w:id="470" w:author="VARGA Zoltan" w:date="2021-11-15T12:44:00Z"/>
          <w:rFonts w:asciiTheme="minorHAnsi" w:eastAsiaTheme="minorEastAsia" w:hAnsiTheme="minorHAnsi" w:cstheme="minorBidi"/>
          <w:noProof/>
          <w:sz w:val="22"/>
          <w:szCs w:val="22"/>
          <w:lang w:eastAsia="ja-JP"/>
        </w:rPr>
      </w:pPr>
      <w:del w:id="471" w:author="VARGA Zoltan" w:date="2021-11-18T12:58:00Z">
        <w:r w:rsidRPr="00BE304E" w:rsidDel="009D7CF0">
          <w:fldChar w:fldCharType="begin"/>
        </w:r>
        <w:r w:rsidRPr="00BE304E" w:rsidDel="009D7CF0">
          <w:delInstrText xml:space="preserve"> TOC \o "1-3" \h \z \u </w:delInstrText>
        </w:r>
        <w:r w:rsidRPr="00BE304E" w:rsidDel="009D7CF0">
          <w:fldChar w:fldCharType="separate"/>
        </w:r>
      </w:del>
      <w:del w:id="472" w:author="VARGA Zoltan" w:date="2021-11-15T12:44:00Z">
        <w:r w:rsidR="00BD23F0" w:rsidDel="00DF477F">
          <w:rPr>
            <w:noProof/>
          </w:rPr>
          <w:fldChar w:fldCharType="begin"/>
        </w:r>
        <w:r w:rsidR="00BD23F0" w:rsidDel="00DF477F">
          <w:rPr>
            <w:noProof/>
          </w:rPr>
          <w:delInstrText xml:space="preserve"> HYPERLINK \l "_Toc75621296" </w:delInstrText>
        </w:r>
        <w:r w:rsidR="00BD23F0" w:rsidDel="00DF477F">
          <w:rPr>
            <w:noProof/>
          </w:rPr>
          <w:fldChar w:fldCharType="separate"/>
        </w:r>
        <w:r w:rsidR="00D100C8" w:rsidRPr="00C81604" w:rsidDel="00DF477F">
          <w:rPr>
            <w:rStyle w:val="Hiperhivatkozs"/>
            <w:noProof/>
          </w:rPr>
          <w:delText>Nyilatkozat</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_Toc75621296 \h </w:delInstrText>
        </w:r>
        <w:r w:rsidR="00D100C8" w:rsidDel="00DF477F">
          <w:rPr>
            <w:noProof/>
            <w:webHidden/>
          </w:rPr>
        </w:r>
        <w:r w:rsidR="00D100C8" w:rsidDel="00DF477F">
          <w:rPr>
            <w:noProof/>
            <w:webHidden/>
          </w:rPr>
          <w:fldChar w:fldCharType="separate"/>
        </w:r>
        <w:r w:rsidR="00D100C8" w:rsidDel="00DF477F">
          <w:rPr>
            <w:noProof/>
            <w:webHidden/>
          </w:rPr>
          <w:delText>3</w:delText>
        </w:r>
        <w:r w:rsidR="00D100C8" w:rsidDel="00DF477F">
          <w:rPr>
            <w:noProof/>
            <w:webHidden/>
          </w:rPr>
          <w:fldChar w:fldCharType="end"/>
        </w:r>
        <w:r w:rsidR="00BD23F0" w:rsidDel="00DF477F">
          <w:rPr>
            <w:noProof/>
          </w:rPr>
          <w:fldChar w:fldCharType="end"/>
        </w:r>
      </w:del>
    </w:p>
    <w:p w14:paraId="65D267CA" w14:textId="02CFD08B" w:rsidR="00D100C8" w:rsidDel="00DF477F" w:rsidRDefault="00BD23F0">
      <w:pPr>
        <w:pStyle w:val="TJ1"/>
        <w:tabs>
          <w:tab w:val="right" w:leader="dot" w:pos="8777"/>
        </w:tabs>
        <w:rPr>
          <w:del w:id="473" w:author="VARGA Zoltan" w:date="2021-11-15T12:44:00Z"/>
          <w:rFonts w:asciiTheme="minorHAnsi" w:eastAsiaTheme="minorEastAsia" w:hAnsiTheme="minorHAnsi" w:cstheme="minorBidi"/>
          <w:noProof/>
          <w:sz w:val="22"/>
          <w:szCs w:val="22"/>
          <w:lang w:eastAsia="ja-JP"/>
        </w:rPr>
      </w:pPr>
      <w:del w:id="474" w:author="VARGA Zoltan" w:date="2021-11-15T12:44:00Z">
        <w:r w:rsidDel="00DF477F">
          <w:rPr>
            <w:noProof/>
          </w:rPr>
          <w:fldChar w:fldCharType="begin"/>
        </w:r>
        <w:r w:rsidDel="00DF477F">
          <w:rPr>
            <w:noProof/>
          </w:rPr>
          <w:delInstrText xml:space="preserve"> HYPERLINK \l "_Toc75621297" </w:delInstrText>
        </w:r>
        <w:r w:rsidDel="00DF477F">
          <w:rPr>
            <w:noProof/>
          </w:rPr>
          <w:fldChar w:fldCharType="separate"/>
        </w:r>
        <w:r w:rsidR="00D100C8" w:rsidRPr="00C81604" w:rsidDel="00DF477F">
          <w:rPr>
            <w:rStyle w:val="Hiperhivatkozs"/>
            <w:rFonts w:eastAsia="Arial" w:cs="Arial"/>
            <w:noProof/>
          </w:rPr>
          <w:delText>Kivonat</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_Toc75621297 \h </w:delInstrText>
        </w:r>
        <w:r w:rsidR="00D100C8" w:rsidDel="00DF477F">
          <w:rPr>
            <w:noProof/>
            <w:webHidden/>
          </w:rPr>
        </w:r>
        <w:r w:rsidR="00D100C8" w:rsidDel="00DF477F">
          <w:rPr>
            <w:noProof/>
            <w:webHidden/>
          </w:rPr>
          <w:fldChar w:fldCharType="separate"/>
        </w:r>
        <w:r w:rsidR="00D100C8" w:rsidDel="00DF477F">
          <w:rPr>
            <w:noProof/>
            <w:webHidden/>
          </w:rPr>
          <w:delText>4</w:delText>
        </w:r>
        <w:r w:rsidR="00D100C8" w:rsidDel="00DF477F">
          <w:rPr>
            <w:noProof/>
            <w:webHidden/>
          </w:rPr>
          <w:fldChar w:fldCharType="end"/>
        </w:r>
        <w:r w:rsidDel="00DF477F">
          <w:rPr>
            <w:noProof/>
          </w:rPr>
          <w:fldChar w:fldCharType="end"/>
        </w:r>
      </w:del>
    </w:p>
    <w:p w14:paraId="53E4A053" w14:textId="79802648" w:rsidR="00D100C8" w:rsidDel="00DF477F" w:rsidRDefault="00BD23F0">
      <w:pPr>
        <w:pStyle w:val="TJ1"/>
        <w:tabs>
          <w:tab w:val="right" w:leader="dot" w:pos="8777"/>
        </w:tabs>
        <w:rPr>
          <w:del w:id="475" w:author="VARGA Zoltan" w:date="2021-11-15T12:44:00Z"/>
          <w:rFonts w:asciiTheme="minorHAnsi" w:eastAsiaTheme="minorEastAsia" w:hAnsiTheme="minorHAnsi" w:cstheme="minorBidi"/>
          <w:noProof/>
          <w:sz w:val="22"/>
          <w:szCs w:val="22"/>
          <w:lang w:eastAsia="ja-JP"/>
        </w:rPr>
      </w:pPr>
      <w:del w:id="476" w:author="VARGA Zoltan" w:date="2021-11-15T12:44:00Z">
        <w:r w:rsidDel="00DF477F">
          <w:rPr>
            <w:noProof/>
          </w:rPr>
          <w:fldChar w:fldCharType="begin"/>
        </w:r>
        <w:r w:rsidDel="00DF477F">
          <w:rPr>
            <w:noProof/>
          </w:rPr>
          <w:delInstrText xml:space="preserve"> HYPERLINK \l "_Toc75621298" </w:delInstrText>
        </w:r>
        <w:r w:rsidDel="00DF477F">
          <w:rPr>
            <w:noProof/>
          </w:rPr>
          <w:fldChar w:fldCharType="separate"/>
        </w:r>
        <w:r w:rsidR="00D100C8" w:rsidRPr="00C81604" w:rsidDel="00DF477F">
          <w:rPr>
            <w:rStyle w:val="Hiperhivatkozs"/>
            <w:rFonts w:eastAsia="Arial" w:cs="Arial"/>
            <w:noProof/>
          </w:rPr>
          <w:delText>Abstract</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_Toc75621298 \h </w:delInstrText>
        </w:r>
        <w:r w:rsidR="00D100C8" w:rsidDel="00DF477F">
          <w:rPr>
            <w:noProof/>
            <w:webHidden/>
          </w:rPr>
        </w:r>
        <w:r w:rsidR="00D100C8" w:rsidDel="00DF477F">
          <w:rPr>
            <w:noProof/>
            <w:webHidden/>
          </w:rPr>
          <w:fldChar w:fldCharType="separate"/>
        </w:r>
        <w:r w:rsidR="00D100C8" w:rsidDel="00DF477F">
          <w:rPr>
            <w:noProof/>
            <w:webHidden/>
          </w:rPr>
          <w:delText>5</w:delText>
        </w:r>
        <w:r w:rsidR="00D100C8" w:rsidDel="00DF477F">
          <w:rPr>
            <w:noProof/>
            <w:webHidden/>
          </w:rPr>
          <w:fldChar w:fldCharType="end"/>
        </w:r>
        <w:r w:rsidDel="00DF477F">
          <w:rPr>
            <w:noProof/>
          </w:rPr>
          <w:fldChar w:fldCharType="end"/>
        </w:r>
      </w:del>
    </w:p>
    <w:p w14:paraId="04E7783B" w14:textId="4449846E" w:rsidR="00D100C8" w:rsidDel="00DF477F" w:rsidRDefault="00BD23F0">
      <w:pPr>
        <w:pStyle w:val="TJ1"/>
        <w:tabs>
          <w:tab w:val="right" w:leader="dot" w:pos="8777"/>
        </w:tabs>
        <w:rPr>
          <w:del w:id="477" w:author="VARGA Zoltan" w:date="2021-11-15T12:44:00Z"/>
          <w:rFonts w:asciiTheme="minorHAnsi" w:eastAsiaTheme="minorEastAsia" w:hAnsiTheme="minorHAnsi" w:cstheme="minorBidi"/>
          <w:noProof/>
          <w:sz w:val="22"/>
          <w:szCs w:val="22"/>
          <w:lang w:eastAsia="ja-JP"/>
        </w:rPr>
      </w:pPr>
      <w:del w:id="478" w:author="VARGA Zoltan" w:date="2021-11-15T12:44:00Z">
        <w:r w:rsidDel="00DF477F">
          <w:rPr>
            <w:noProof/>
          </w:rPr>
          <w:fldChar w:fldCharType="begin"/>
        </w:r>
        <w:r w:rsidDel="00DF477F">
          <w:rPr>
            <w:noProof/>
          </w:rPr>
          <w:delInstrText xml:space="preserve"> HYPERLINK \l "_Toc75621299" </w:delInstrText>
        </w:r>
        <w:r w:rsidDel="00DF477F">
          <w:rPr>
            <w:noProof/>
          </w:rPr>
          <w:fldChar w:fldCharType="separate"/>
        </w:r>
        <w:r w:rsidR="00D100C8" w:rsidRPr="00C81604" w:rsidDel="00DF477F">
          <w:rPr>
            <w:rStyle w:val="Hiperhivatkozs"/>
            <w:noProof/>
          </w:rPr>
          <w:delText>Tartalomjegyzék</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_Toc75621299 \h </w:delInstrText>
        </w:r>
        <w:r w:rsidR="00D100C8" w:rsidDel="00DF477F">
          <w:rPr>
            <w:noProof/>
            <w:webHidden/>
          </w:rPr>
        </w:r>
        <w:r w:rsidR="00D100C8" w:rsidDel="00DF477F">
          <w:rPr>
            <w:noProof/>
            <w:webHidden/>
          </w:rPr>
          <w:fldChar w:fldCharType="separate"/>
        </w:r>
        <w:r w:rsidR="00D100C8" w:rsidDel="00DF477F">
          <w:rPr>
            <w:noProof/>
            <w:webHidden/>
          </w:rPr>
          <w:delText>6</w:delText>
        </w:r>
        <w:r w:rsidR="00D100C8" w:rsidDel="00DF477F">
          <w:rPr>
            <w:noProof/>
            <w:webHidden/>
          </w:rPr>
          <w:fldChar w:fldCharType="end"/>
        </w:r>
        <w:r w:rsidDel="00DF477F">
          <w:rPr>
            <w:noProof/>
          </w:rPr>
          <w:fldChar w:fldCharType="end"/>
        </w:r>
      </w:del>
    </w:p>
    <w:p w14:paraId="3EFC2E60" w14:textId="536A4C7F" w:rsidR="00D100C8" w:rsidDel="00DF477F" w:rsidRDefault="00BD23F0">
      <w:pPr>
        <w:pStyle w:val="TJ1"/>
        <w:tabs>
          <w:tab w:val="right" w:leader="dot" w:pos="8777"/>
        </w:tabs>
        <w:rPr>
          <w:del w:id="479" w:author="VARGA Zoltan" w:date="2021-11-15T12:44:00Z"/>
          <w:rFonts w:asciiTheme="minorHAnsi" w:eastAsiaTheme="minorEastAsia" w:hAnsiTheme="minorHAnsi" w:cstheme="minorBidi"/>
          <w:noProof/>
          <w:sz w:val="22"/>
          <w:szCs w:val="22"/>
          <w:lang w:eastAsia="ja-JP"/>
        </w:rPr>
      </w:pPr>
      <w:del w:id="480" w:author="VARGA Zoltan" w:date="2021-11-15T12:44:00Z">
        <w:r w:rsidDel="00DF477F">
          <w:rPr>
            <w:noProof/>
          </w:rPr>
          <w:fldChar w:fldCharType="begin"/>
        </w:r>
        <w:r w:rsidDel="00DF477F">
          <w:rPr>
            <w:noProof/>
          </w:rPr>
          <w:delInstrText xml:space="preserve"> HYPERLINK \l "_Toc75621300" </w:delInstrText>
        </w:r>
        <w:r w:rsidDel="00DF477F">
          <w:rPr>
            <w:noProof/>
          </w:rPr>
          <w:fldChar w:fldCharType="separate"/>
        </w:r>
        <w:r w:rsidR="00D100C8" w:rsidRPr="00C81604" w:rsidDel="00DF477F">
          <w:rPr>
            <w:rStyle w:val="Hiperhivatkozs"/>
            <w:noProof/>
          </w:rPr>
          <w:delText>Bevezetés</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_Toc75621300 \h </w:delInstrText>
        </w:r>
        <w:r w:rsidR="00D100C8" w:rsidDel="00DF477F">
          <w:rPr>
            <w:noProof/>
            <w:webHidden/>
          </w:rPr>
        </w:r>
        <w:r w:rsidR="00D100C8" w:rsidDel="00DF477F">
          <w:rPr>
            <w:noProof/>
            <w:webHidden/>
          </w:rPr>
          <w:fldChar w:fldCharType="separate"/>
        </w:r>
        <w:r w:rsidR="00D100C8" w:rsidDel="00DF477F">
          <w:rPr>
            <w:noProof/>
            <w:webHidden/>
          </w:rPr>
          <w:delText>7</w:delText>
        </w:r>
        <w:r w:rsidR="00D100C8" w:rsidDel="00DF477F">
          <w:rPr>
            <w:noProof/>
            <w:webHidden/>
          </w:rPr>
          <w:fldChar w:fldCharType="end"/>
        </w:r>
        <w:r w:rsidDel="00DF477F">
          <w:rPr>
            <w:noProof/>
          </w:rPr>
          <w:fldChar w:fldCharType="end"/>
        </w:r>
      </w:del>
    </w:p>
    <w:p w14:paraId="6B8BE287" w14:textId="30058A7D" w:rsidR="00D100C8" w:rsidDel="00DF477F" w:rsidRDefault="00BD23F0">
      <w:pPr>
        <w:pStyle w:val="TJ1"/>
        <w:tabs>
          <w:tab w:val="left" w:pos="480"/>
          <w:tab w:val="right" w:leader="dot" w:pos="8777"/>
        </w:tabs>
        <w:rPr>
          <w:del w:id="481" w:author="VARGA Zoltan" w:date="2021-11-15T12:44:00Z"/>
          <w:rFonts w:asciiTheme="minorHAnsi" w:eastAsiaTheme="minorEastAsia" w:hAnsiTheme="minorHAnsi" w:cstheme="minorBidi"/>
          <w:noProof/>
          <w:sz w:val="22"/>
          <w:szCs w:val="22"/>
          <w:lang w:eastAsia="ja-JP"/>
        </w:rPr>
      </w:pPr>
      <w:del w:id="482" w:author="VARGA Zoltan" w:date="2021-11-15T12:44:00Z">
        <w:r w:rsidDel="00DF477F">
          <w:rPr>
            <w:noProof/>
          </w:rPr>
          <w:fldChar w:fldCharType="begin"/>
        </w:r>
        <w:r w:rsidDel="00DF477F">
          <w:rPr>
            <w:noProof/>
          </w:rPr>
          <w:delInstrText xml:space="preserve"> HYPERLINK \l "_Toc75621301" </w:delInstrText>
        </w:r>
        <w:r w:rsidDel="00DF477F">
          <w:rPr>
            <w:noProof/>
          </w:rPr>
          <w:fldChar w:fldCharType="separate"/>
        </w:r>
        <w:r w:rsidR="00D100C8" w:rsidRPr="00C81604" w:rsidDel="00DF477F">
          <w:rPr>
            <w:rStyle w:val="Hiperhivatkozs"/>
            <w:noProof/>
          </w:rPr>
          <w:delText>1</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A jármű felépítése</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_Toc75621301 \h </w:delInstrText>
        </w:r>
        <w:r w:rsidR="00D100C8" w:rsidDel="00DF477F">
          <w:rPr>
            <w:noProof/>
            <w:webHidden/>
          </w:rPr>
        </w:r>
        <w:r w:rsidR="00D100C8" w:rsidDel="00DF477F">
          <w:rPr>
            <w:noProof/>
            <w:webHidden/>
          </w:rPr>
          <w:fldChar w:fldCharType="separate"/>
        </w:r>
        <w:r w:rsidR="00D100C8" w:rsidDel="00DF477F">
          <w:rPr>
            <w:noProof/>
            <w:webHidden/>
          </w:rPr>
          <w:delText>8</w:delText>
        </w:r>
        <w:r w:rsidR="00D100C8" w:rsidDel="00DF477F">
          <w:rPr>
            <w:noProof/>
            <w:webHidden/>
          </w:rPr>
          <w:fldChar w:fldCharType="end"/>
        </w:r>
        <w:r w:rsidDel="00DF477F">
          <w:rPr>
            <w:noProof/>
          </w:rPr>
          <w:fldChar w:fldCharType="end"/>
        </w:r>
      </w:del>
    </w:p>
    <w:p w14:paraId="707E4416" w14:textId="5F9EBBE5" w:rsidR="00D100C8" w:rsidDel="00DF477F" w:rsidRDefault="00BD23F0">
      <w:pPr>
        <w:pStyle w:val="TJ2"/>
        <w:tabs>
          <w:tab w:val="left" w:pos="880"/>
          <w:tab w:val="right" w:leader="dot" w:pos="8777"/>
        </w:tabs>
        <w:rPr>
          <w:del w:id="483" w:author="VARGA Zoltan" w:date="2021-11-15T12:44:00Z"/>
          <w:rFonts w:asciiTheme="minorHAnsi" w:eastAsiaTheme="minorEastAsia" w:hAnsiTheme="minorHAnsi" w:cstheme="minorBidi"/>
          <w:noProof/>
          <w:sz w:val="22"/>
          <w:szCs w:val="22"/>
          <w:lang w:eastAsia="ja-JP"/>
        </w:rPr>
      </w:pPr>
      <w:del w:id="484" w:author="VARGA Zoltan" w:date="2021-11-15T12:44:00Z">
        <w:r w:rsidDel="00DF477F">
          <w:rPr>
            <w:noProof/>
          </w:rPr>
          <w:fldChar w:fldCharType="begin"/>
        </w:r>
        <w:r w:rsidDel="00DF477F">
          <w:rPr>
            <w:noProof/>
          </w:rPr>
          <w:delInstrText xml:space="preserve"> HYPERLINK \l "_Toc75621302" </w:delInstrText>
        </w:r>
        <w:r w:rsidDel="00DF477F">
          <w:rPr>
            <w:noProof/>
          </w:rPr>
          <w:fldChar w:fldCharType="separate"/>
        </w:r>
        <w:r w:rsidR="00D100C8" w:rsidRPr="00C81604" w:rsidDel="00DF477F">
          <w:rPr>
            <w:rStyle w:val="Hiperhivatkozs"/>
            <w:noProof/>
          </w:rPr>
          <w:delText>1.1</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A jármű váza</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_Toc75621302 \h </w:delInstrText>
        </w:r>
        <w:r w:rsidR="00D100C8" w:rsidDel="00DF477F">
          <w:rPr>
            <w:noProof/>
            <w:webHidden/>
          </w:rPr>
        </w:r>
        <w:r w:rsidR="00D100C8" w:rsidDel="00DF477F">
          <w:rPr>
            <w:noProof/>
            <w:webHidden/>
          </w:rPr>
          <w:fldChar w:fldCharType="separate"/>
        </w:r>
        <w:r w:rsidR="00D100C8" w:rsidDel="00DF477F">
          <w:rPr>
            <w:noProof/>
            <w:webHidden/>
          </w:rPr>
          <w:delText>9</w:delText>
        </w:r>
        <w:r w:rsidR="00D100C8" w:rsidDel="00DF477F">
          <w:rPr>
            <w:noProof/>
            <w:webHidden/>
          </w:rPr>
          <w:fldChar w:fldCharType="end"/>
        </w:r>
        <w:r w:rsidDel="00DF477F">
          <w:rPr>
            <w:noProof/>
          </w:rPr>
          <w:fldChar w:fldCharType="end"/>
        </w:r>
      </w:del>
    </w:p>
    <w:p w14:paraId="3706E153" w14:textId="679B1BE7" w:rsidR="00D100C8" w:rsidDel="00DF477F" w:rsidRDefault="00BD23F0">
      <w:pPr>
        <w:pStyle w:val="TJ2"/>
        <w:tabs>
          <w:tab w:val="left" w:pos="880"/>
          <w:tab w:val="right" w:leader="dot" w:pos="8777"/>
        </w:tabs>
        <w:rPr>
          <w:del w:id="485" w:author="VARGA Zoltan" w:date="2021-11-15T12:44:00Z"/>
          <w:rFonts w:asciiTheme="minorHAnsi" w:eastAsiaTheme="minorEastAsia" w:hAnsiTheme="minorHAnsi" w:cstheme="minorBidi"/>
          <w:noProof/>
          <w:sz w:val="22"/>
          <w:szCs w:val="22"/>
          <w:lang w:eastAsia="ja-JP"/>
        </w:rPr>
      </w:pPr>
      <w:del w:id="486" w:author="VARGA Zoltan" w:date="2021-11-15T12:44:00Z">
        <w:r w:rsidDel="00DF477F">
          <w:rPr>
            <w:noProof/>
          </w:rPr>
          <w:fldChar w:fldCharType="begin"/>
        </w:r>
        <w:r w:rsidDel="00DF477F">
          <w:rPr>
            <w:noProof/>
          </w:rPr>
          <w:delInstrText xml:space="preserve"> HYPERLINK \l "_Toc75621303" </w:delInstrText>
        </w:r>
        <w:r w:rsidDel="00DF477F">
          <w:rPr>
            <w:noProof/>
          </w:rPr>
          <w:fldChar w:fldCharType="separate"/>
        </w:r>
        <w:r w:rsidR="00D100C8" w:rsidRPr="00C81604" w:rsidDel="00DF477F">
          <w:rPr>
            <w:rStyle w:val="Hiperhivatkozs"/>
            <w:noProof/>
          </w:rPr>
          <w:delText>1.2</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Elektromos tápellátás</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_Toc75621303 \h </w:delInstrText>
        </w:r>
        <w:r w:rsidR="00D100C8" w:rsidDel="00DF477F">
          <w:rPr>
            <w:noProof/>
            <w:webHidden/>
          </w:rPr>
        </w:r>
        <w:r w:rsidR="00D100C8" w:rsidDel="00DF477F">
          <w:rPr>
            <w:noProof/>
            <w:webHidden/>
          </w:rPr>
          <w:fldChar w:fldCharType="separate"/>
        </w:r>
        <w:r w:rsidR="00D100C8" w:rsidDel="00DF477F">
          <w:rPr>
            <w:noProof/>
            <w:webHidden/>
          </w:rPr>
          <w:delText>9</w:delText>
        </w:r>
        <w:r w:rsidR="00D100C8" w:rsidDel="00DF477F">
          <w:rPr>
            <w:noProof/>
            <w:webHidden/>
          </w:rPr>
          <w:fldChar w:fldCharType="end"/>
        </w:r>
        <w:r w:rsidDel="00DF477F">
          <w:rPr>
            <w:noProof/>
          </w:rPr>
          <w:fldChar w:fldCharType="end"/>
        </w:r>
      </w:del>
    </w:p>
    <w:p w14:paraId="1DFF0532" w14:textId="448A5358" w:rsidR="00D100C8" w:rsidDel="00DF477F" w:rsidRDefault="00BD23F0">
      <w:pPr>
        <w:pStyle w:val="TJ2"/>
        <w:tabs>
          <w:tab w:val="left" w:pos="880"/>
          <w:tab w:val="right" w:leader="dot" w:pos="8777"/>
        </w:tabs>
        <w:rPr>
          <w:del w:id="487" w:author="VARGA Zoltan" w:date="2021-11-15T12:44:00Z"/>
          <w:rFonts w:asciiTheme="minorHAnsi" w:eastAsiaTheme="minorEastAsia" w:hAnsiTheme="minorHAnsi" w:cstheme="minorBidi"/>
          <w:noProof/>
          <w:sz w:val="22"/>
          <w:szCs w:val="22"/>
          <w:lang w:eastAsia="ja-JP"/>
        </w:rPr>
      </w:pPr>
      <w:del w:id="488" w:author="VARGA Zoltan" w:date="2021-11-15T12:44:00Z">
        <w:r w:rsidDel="00DF477F">
          <w:rPr>
            <w:noProof/>
          </w:rPr>
          <w:fldChar w:fldCharType="begin"/>
        </w:r>
        <w:r w:rsidDel="00DF477F">
          <w:rPr>
            <w:noProof/>
          </w:rPr>
          <w:delInstrText xml:space="preserve"> HYPERLINK \l "_Toc75621304" </w:delInstrText>
        </w:r>
        <w:r w:rsidDel="00DF477F">
          <w:rPr>
            <w:noProof/>
          </w:rPr>
          <w:fldChar w:fldCharType="separate"/>
        </w:r>
        <w:r w:rsidR="00D100C8" w:rsidRPr="00C81604" w:rsidDel="00DF477F">
          <w:rPr>
            <w:rStyle w:val="Hiperhivatkozs"/>
            <w:noProof/>
          </w:rPr>
          <w:delText>1.3</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Hátsó tengely</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_Toc75621304 \h </w:delInstrText>
        </w:r>
        <w:r w:rsidR="00D100C8" w:rsidDel="00DF477F">
          <w:rPr>
            <w:noProof/>
            <w:webHidden/>
          </w:rPr>
        </w:r>
        <w:r w:rsidR="00D100C8" w:rsidDel="00DF477F">
          <w:rPr>
            <w:noProof/>
            <w:webHidden/>
          </w:rPr>
          <w:fldChar w:fldCharType="separate"/>
        </w:r>
        <w:r w:rsidR="00D100C8" w:rsidDel="00DF477F">
          <w:rPr>
            <w:noProof/>
            <w:webHidden/>
          </w:rPr>
          <w:delText>10</w:delText>
        </w:r>
        <w:r w:rsidR="00D100C8" w:rsidDel="00DF477F">
          <w:rPr>
            <w:noProof/>
            <w:webHidden/>
          </w:rPr>
          <w:fldChar w:fldCharType="end"/>
        </w:r>
        <w:r w:rsidDel="00DF477F">
          <w:rPr>
            <w:noProof/>
          </w:rPr>
          <w:fldChar w:fldCharType="end"/>
        </w:r>
      </w:del>
    </w:p>
    <w:p w14:paraId="5B77130C" w14:textId="09AC3C6D" w:rsidR="00D100C8" w:rsidDel="00DF477F" w:rsidRDefault="00BD23F0">
      <w:pPr>
        <w:pStyle w:val="TJ2"/>
        <w:tabs>
          <w:tab w:val="left" w:pos="880"/>
          <w:tab w:val="right" w:leader="dot" w:pos="8777"/>
        </w:tabs>
        <w:rPr>
          <w:del w:id="489" w:author="VARGA Zoltan" w:date="2021-11-15T12:44:00Z"/>
          <w:rFonts w:asciiTheme="minorHAnsi" w:eastAsiaTheme="minorEastAsia" w:hAnsiTheme="minorHAnsi" w:cstheme="minorBidi"/>
          <w:noProof/>
          <w:sz w:val="22"/>
          <w:szCs w:val="22"/>
          <w:lang w:eastAsia="ja-JP"/>
        </w:rPr>
      </w:pPr>
      <w:del w:id="490" w:author="VARGA Zoltan" w:date="2021-11-15T12:44:00Z">
        <w:r w:rsidDel="00DF477F">
          <w:rPr>
            <w:noProof/>
          </w:rPr>
          <w:fldChar w:fldCharType="begin"/>
        </w:r>
        <w:r w:rsidDel="00DF477F">
          <w:rPr>
            <w:noProof/>
          </w:rPr>
          <w:delInstrText xml:space="preserve"> HYPERLINK \l "_Toc75621305" </w:delInstrText>
        </w:r>
        <w:r w:rsidDel="00DF477F">
          <w:rPr>
            <w:noProof/>
          </w:rPr>
          <w:fldChar w:fldCharType="separate"/>
        </w:r>
        <w:r w:rsidR="00D100C8" w:rsidRPr="00C81604" w:rsidDel="00DF477F">
          <w:rPr>
            <w:rStyle w:val="Hiperhivatkozs"/>
            <w:noProof/>
          </w:rPr>
          <w:delText>1.4</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Első tengely</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_Toc75621305 \h </w:delInstrText>
        </w:r>
        <w:r w:rsidR="00D100C8" w:rsidDel="00DF477F">
          <w:rPr>
            <w:noProof/>
            <w:webHidden/>
          </w:rPr>
        </w:r>
        <w:r w:rsidR="00D100C8" w:rsidDel="00DF477F">
          <w:rPr>
            <w:noProof/>
            <w:webHidden/>
          </w:rPr>
          <w:fldChar w:fldCharType="separate"/>
        </w:r>
        <w:r w:rsidR="00D100C8" w:rsidDel="00DF477F">
          <w:rPr>
            <w:noProof/>
            <w:webHidden/>
          </w:rPr>
          <w:delText>11</w:delText>
        </w:r>
        <w:r w:rsidR="00D100C8" w:rsidDel="00DF477F">
          <w:rPr>
            <w:noProof/>
            <w:webHidden/>
          </w:rPr>
          <w:fldChar w:fldCharType="end"/>
        </w:r>
        <w:r w:rsidDel="00DF477F">
          <w:rPr>
            <w:noProof/>
          </w:rPr>
          <w:fldChar w:fldCharType="end"/>
        </w:r>
      </w:del>
    </w:p>
    <w:p w14:paraId="0222A2EF" w14:textId="2F96D2D4" w:rsidR="00D100C8" w:rsidDel="00DF477F" w:rsidRDefault="00BD23F0">
      <w:pPr>
        <w:pStyle w:val="TJ2"/>
        <w:tabs>
          <w:tab w:val="left" w:pos="880"/>
          <w:tab w:val="right" w:leader="dot" w:pos="8777"/>
        </w:tabs>
        <w:rPr>
          <w:del w:id="491" w:author="VARGA Zoltan" w:date="2021-11-15T12:44:00Z"/>
          <w:rFonts w:asciiTheme="minorHAnsi" w:eastAsiaTheme="minorEastAsia" w:hAnsiTheme="minorHAnsi" w:cstheme="minorBidi"/>
          <w:noProof/>
          <w:sz w:val="22"/>
          <w:szCs w:val="22"/>
          <w:lang w:eastAsia="ja-JP"/>
        </w:rPr>
      </w:pPr>
      <w:del w:id="492" w:author="VARGA Zoltan" w:date="2021-11-15T12:44:00Z">
        <w:r w:rsidDel="00DF477F">
          <w:rPr>
            <w:noProof/>
          </w:rPr>
          <w:fldChar w:fldCharType="begin"/>
        </w:r>
        <w:r w:rsidDel="00DF477F">
          <w:rPr>
            <w:noProof/>
          </w:rPr>
          <w:delInstrText xml:space="preserve"> HYPERLINK \l "_Toc75621306" </w:delInstrText>
        </w:r>
        <w:r w:rsidDel="00DF477F">
          <w:rPr>
            <w:noProof/>
          </w:rPr>
          <w:fldChar w:fldCharType="separate"/>
        </w:r>
        <w:r w:rsidR="00D100C8" w:rsidRPr="00C81604" w:rsidDel="00DF477F">
          <w:rPr>
            <w:rStyle w:val="Hiperhivatkozs"/>
            <w:noProof/>
          </w:rPr>
          <w:delText>1.5</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Vezérlő modul</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_Toc75621306 \h </w:delInstrText>
        </w:r>
        <w:r w:rsidR="00D100C8" w:rsidDel="00DF477F">
          <w:rPr>
            <w:noProof/>
            <w:webHidden/>
          </w:rPr>
        </w:r>
        <w:r w:rsidR="00D100C8" w:rsidDel="00DF477F">
          <w:rPr>
            <w:noProof/>
            <w:webHidden/>
          </w:rPr>
          <w:fldChar w:fldCharType="separate"/>
        </w:r>
        <w:r w:rsidR="00D100C8" w:rsidDel="00DF477F">
          <w:rPr>
            <w:noProof/>
            <w:webHidden/>
          </w:rPr>
          <w:delText>12</w:delText>
        </w:r>
        <w:r w:rsidR="00D100C8" w:rsidDel="00DF477F">
          <w:rPr>
            <w:noProof/>
            <w:webHidden/>
          </w:rPr>
          <w:fldChar w:fldCharType="end"/>
        </w:r>
        <w:r w:rsidDel="00DF477F">
          <w:rPr>
            <w:noProof/>
          </w:rPr>
          <w:fldChar w:fldCharType="end"/>
        </w:r>
      </w:del>
    </w:p>
    <w:p w14:paraId="05D149B3" w14:textId="4822CF74" w:rsidR="00D100C8" w:rsidDel="00DF477F" w:rsidRDefault="00BD23F0">
      <w:pPr>
        <w:pStyle w:val="TJ2"/>
        <w:tabs>
          <w:tab w:val="left" w:pos="880"/>
          <w:tab w:val="right" w:leader="dot" w:pos="8777"/>
        </w:tabs>
        <w:rPr>
          <w:del w:id="493" w:author="VARGA Zoltan" w:date="2021-11-15T12:44:00Z"/>
          <w:rFonts w:asciiTheme="minorHAnsi" w:eastAsiaTheme="minorEastAsia" w:hAnsiTheme="minorHAnsi" w:cstheme="minorBidi"/>
          <w:noProof/>
          <w:sz w:val="22"/>
          <w:szCs w:val="22"/>
          <w:lang w:eastAsia="ja-JP"/>
        </w:rPr>
      </w:pPr>
      <w:del w:id="494" w:author="VARGA Zoltan" w:date="2021-11-15T12:44:00Z">
        <w:r w:rsidDel="00DF477F">
          <w:rPr>
            <w:noProof/>
          </w:rPr>
          <w:fldChar w:fldCharType="begin"/>
        </w:r>
        <w:r w:rsidDel="00DF477F">
          <w:rPr>
            <w:noProof/>
          </w:rPr>
          <w:delInstrText xml:space="preserve"> HYPERLINK \l "_Toc75621307" </w:delInstrText>
        </w:r>
        <w:r w:rsidDel="00DF477F">
          <w:rPr>
            <w:noProof/>
          </w:rPr>
          <w:fldChar w:fldCharType="separate"/>
        </w:r>
        <w:r w:rsidR="00D100C8" w:rsidRPr="00C81604" w:rsidDel="00DF477F">
          <w:rPr>
            <w:rStyle w:val="Hiperhivatkozs"/>
            <w:noProof/>
          </w:rPr>
          <w:delText>1.6</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SBC modul</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_Toc75621307 \h </w:delInstrText>
        </w:r>
        <w:r w:rsidR="00D100C8" w:rsidDel="00DF477F">
          <w:rPr>
            <w:noProof/>
            <w:webHidden/>
          </w:rPr>
        </w:r>
        <w:r w:rsidR="00D100C8" w:rsidDel="00DF477F">
          <w:rPr>
            <w:noProof/>
            <w:webHidden/>
          </w:rPr>
          <w:fldChar w:fldCharType="separate"/>
        </w:r>
        <w:r w:rsidR="00D100C8" w:rsidDel="00DF477F">
          <w:rPr>
            <w:noProof/>
            <w:webHidden/>
          </w:rPr>
          <w:delText>13</w:delText>
        </w:r>
        <w:r w:rsidR="00D100C8" w:rsidDel="00DF477F">
          <w:rPr>
            <w:noProof/>
            <w:webHidden/>
          </w:rPr>
          <w:fldChar w:fldCharType="end"/>
        </w:r>
        <w:r w:rsidDel="00DF477F">
          <w:rPr>
            <w:noProof/>
          </w:rPr>
          <w:fldChar w:fldCharType="end"/>
        </w:r>
      </w:del>
    </w:p>
    <w:p w14:paraId="49050536" w14:textId="7A7D7712" w:rsidR="00D100C8" w:rsidDel="00DF477F" w:rsidRDefault="00BD23F0">
      <w:pPr>
        <w:pStyle w:val="TJ2"/>
        <w:tabs>
          <w:tab w:val="left" w:pos="880"/>
          <w:tab w:val="right" w:leader="dot" w:pos="8777"/>
        </w:tabs>
        <w:rPr>
          <w:del w:id="495" w:author="VARGA Zoltan" w:date="2021-11-15T12:44:00Z"/>
          <w:rFonts w:asciiTheme="minorHAnsi" w:eastAsiaTheme="minorEastAsia" w:hAnsiTheme="minorHAnsi" w:cstheme="minorBidi"/>
          <w:noProof/>
          <w:sz w:val="22"/>
          <w:szCs w:val="22"/>
          <w:lang w:eastAsia="ja-JP"/>
        </w:rPr>
      </w:pPr>
      <w:del w:id="496" w:author="VARGA Zoltan" w:date="2021-11-15T12:44:00Z">
        <w:r w:rsidDel="00DF477F">
          <w:rPr>
            <w:noProof/>
          </w:rPr>
          <w:fldChar w:fldCharType="begin"/>
        </w:r>
        <w:r w:rsidDel="00DF477F">
          <w:rPr>
            <w:noProof/>
          </w:rPr>
          <w:delInstrText xml:space="preserve"> HYPERLINK \l "_Toc75621308" </w:delInstrText>
        </w:r>
        <w:r w:rsidDel="00DF477F">
          <w:rPr>
            <w:noProof/>
          </w:rPr>
          <w:fldChar w:fldCharType="separate"/>
        </w:r>
        <w:r w:rsidR="00D100C8" w:rsidRPr="00C81604" w:rsidDel="00DF477F">
          <w:rPr>
            <w:rStyle w:val="Hiperhivatkozs"/>
            <w:noProof/>
          </w:rPr>
          <w:delText>1.7</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LIDAR</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_Toc75621308 \h </w:delInstrText>
        </w:r>
        <w:r w:rsidR="00D100C8" w:rsidDel="00DF477F">
          <w:rPr>
            <w:noProof/>
            <w:webHidden/>
          </w:rPr>
        </w:r>
        <w:r w:rsidR="00D100C8" w:rsidDel="00DF477F">
          <w:rPr>
            <w:noProof/>
            <w:webHidden/>
          </w:rPr>
          <w:fldChar w:fldCharType="separate"/>
        </w:r>
        <w:r w:rsidR="00D100C8" w:rsidDel="00DF477F">
          <w:rPr>
            <w:noProof/>
            <w:webHidden/>
          </w:rPr>
          <w:delText>14</w:delText>
        </w:r>
        <w:r w:rsidR="00D100C8" w:rsidDel="00DF477F">
          <w:rPr>
            <w:noProof/>
            <w:webHidden/>
          </w:rPr>
          <w:fldChar w:fldCharType="end"/>
        </w:r>
        <w:r w:rsidDel="00DF477F">
          <w:rPr>
            <w:noProof/>
          </w:rPr>
          <w:fldChar w:fldCharType="end"/>
        </w:r>
      </w:del>
    </w:p>
    <w:p w14:paraId="60A5C764" w14:textId="3A4DD6E4" w:rsidR="00D100C8" w:rsidDel="00DF477F" w:rsidRDefault="00BD23F0">
      <w:pPr>
        <w:pStyle w:val="TJ1"/>
        <w:tabs>
          <w:tab w:val="left" w:pos="480"/>
          <w:tab w:val="right" w:leader="dot" w:pos="8777"/>
        </w:tabs>
        <w:rPr>
          <w:del w:id="497" w:author="VARGA Zoltan" w:date="2021-11-15T12:44:00Z"/>
          <w:rFonts w:asciiTheme="minorHAnsi" w:eastAsiaTheme="minorEastAsia" w:hAnsiTheme="minorHAnsi" w:cstheme="minorBidi"/>
          <w:noProof/>
          <w:sz w:val="22"/>
          <w:szCs w:val="22"/>
          <w:lang w:eastAsia="ja-JP"/>
        </w:rPr>
      </w:pPr>
      <w:del w:id="498" w:author="VARGA Zoltan" w:date="2021-11-15T12:44:00Z">
        <w:r w:rsidDel="00DF477F">
          <w:rPr>
            <w:noProof/>
          </w:rPr>
          <w:fldChar w:fldCharType="begin"/>
        </w:r>
        <w:r w:rsidDel="00DF477F">
          <w:rPr>
            <w:noProof/>
          </w:rPr>
          <w:delInstrText xml:space="preserve"> HYPERLINK \l "_Toc75621309" </w:delInstrText>
        </w:r>
        <w:r w:rsidDel="00DF477F">
          <w:rPr>
            <w:noProof/>
          </w:rPr>
          <w:fldChar w:fldCharType="separate"/>
        </w:r>
        <w:r w:rsidR="00D100C8" w:rsidRPr="00C81604" w:rsidDel="00DF477F">
          <w:rPr>
            <w:rStyle w:val="Hiperhivatkozs"/>
            <w:noProof/>
          </w:rPr>
          <w:delText>2</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Szoftveres háttér</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_Toc75621309 \h </w:delInstrText>
        </w:r>
        <w:r w:rsidR="00D100C8" w:rsidDel="00DF477F">
          <w:rPr>
            <w:noProof/>
            <w:webHidden/>
          </w:rPr>
        </w:r>
        <w:r w:rsidR="00D100C8" w:rsidDel="00DF477F">
          <w:rPr>
            <w:noProof/>
            <w:webHidden/>
          </w:rPr>
          <w:fldChar w:fldCharType="separate"/>
        </w:r>
        <w:r w:rsidR="00D100C8" w:rsidDel="00DF477F">
          <w:rPr>
            <w:noProof/>
            <w:webHidden/>
          </w:rPr>
          <w:delText>15</w:delText>
        </w:r>
        <w:r w:rsidR="00D100C8" w:rsidDel="00DF477F">
          <w:rPr>
            <w:noProof/>
            <w:webHidden/>
          </w:rPr>
          <w:fldChar w:fldCharType="end"/>
        </w:r>
        <w:r w:rsidDel="00DF477F">
          <w:rPr>
            <w:noProof/>
          </w:rPr>
          <w:fldChar w:fldCharType="end"/>
        </w:r>
      </w:del>
    </w:p>
    <w:p w14:paraId="52DF2FA1" w14:textId="5739AB4A" w:rsidR="00D100C8" w:rsidDel="00DF477F" w:rsidRDefault="00BD23F0">
      <w:pPr>
        <w:pStyle w:val="TJ2"/>
        <w:tabs>
          <w:tab w:val="left" w:pos="880"/>
          <w:tab w:val="right" w:leader="dot" w:pos="8777"/>
        </w:tabs>
        <w:rPr>
          <w:del w:id="499" w:author="VARGA Zoltan" w:date="2021-11-15T12:44:00Z"/>
          <w:rFonts w:asciiTheme="minorHAnsi" w:eastAsiaTheme="minorEastAsia" w:hAnsiTheme="minorHAnsi" w:cstheme="minorBidi"/>
          <w:noProof/>
          <w:sz w:val="22"/>
          <w:szCs w:val="22"/>
          <w:lang w:eastAsia="ja-JP"/>
        </w:rPr>
      </w:pPr>
      <w:del w:id="500" w:author="VARGA Zoltan" w:date="2021-11-15T12:44:00Z">
        <w:r w:rsidDel="00DF477F">
          <w:rPr>
            <w:noProof/>
          </w:rPr>
          <w:fldChar w:fldCharType="begin"/>
        </w:r>
        <w:r w:rsidDel="00DF477F">
          <w:rPr>
            <w:noProof/>
          </w:rPr>
          <w:delInstrText xml:space="preserve"> HYPERLINK \l "_Toc75621310" </w:delInstrText>
        </w:r>
        <w:r w:rsidDel="00DF477F">
          <w:rPr>
            <w:noProof/>
          </w:rPr>
          <w:fldChar w:fldCharType="separate"/>
        </w:r>
        <w:r w:rsidR="00D100C8" w:rsidRPr="00C81604" w:rsidDel="00DF477F">
          <w:rPr>
            <w:rStyle w:val="Hiperhivatkozs"/>
            <w:noProof/>
          </w:rPr>
          <w:delText>2.1</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Jetson Nano</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_Toc75621310 \h </w:delInstrText>
        </w:r>
        <w:r w:rsidR="00D100C8" w:rsidDel="00DF477F">
          <w:rPr>
            <w:noProof/>
            <w:webHidden/>
          </w:rPr>
        </w:r>
        <w:r w:rsidR="00D100C8" w:rsidDel="00DF477F">
          <w:rPr>
            <w:noProof/>
            <w:webHidden/>
          </w:rPr>
          <w:fldChar w:fldCharType="separate"/>
        </w:r>
        <w:r w:rsidR="00D100C8" w:rsidDel="00DF477F">
          <w:rPr>
            <w:noProof/>
            <w:webHidden/>
          </w:rPr>
          <w:delText>15</w:delText>
        </w:r>
        <w:r w:rsidR="00D100C8" w:rsidDel="00DF477F">
          <w:rPr>
            <w:noProof/>
            <w:webHidden/>
          </w:rPr>
          <w:fldChar w:fldCharType="end"/>
        </w:r>
        <w:r w:rsidDel="00DF477F">
          <w:rPr>
            <w:noProof/>
          </w:rPr>
          <w:fldChar w:fldCharType="end"/>
        </w:r>
      </w:del>
    </w:p>
    <w:p w14:paraId="57330755" w14:textId="5A6D1424" w:rsidR="00D100C8" w:rsidDel="00DF477F" w:rsidRDefault="00BD23F0">
      <w:pPr>
        <w:pStyle w:val="TJ2"/>
        <w:tabs>
          <w:tab w:val="left" w:pos="880"/>
          <w:tab w:val="right" w:leader="dot" w:pos="8777"/>
        </w:tabs>
        <w:rPr>
          <w:del w:id="501" w:author="VARGA Zoltan" w:date="2021-11-15T12:44:00Z"/>
          <w:rFonts w:asciiTheme="minorHAnsi" w:eastAsiaTheme="minorEastAsia" w:hAnsiTheme="minorHAnsi" w:cstheme="minorBidi"/>
          <w:noProof/>
          <w:sz w:val="22"/>
          <w:szCs w:val="22"/>
          <w:lang w:eastAsia="ja-JP"/>
        </w:rPr>
      </w:pPr>
      <w:del w:id="502" w:author="VARGA Zoltan" w:date="2021-11-15T12:44:00Z">
        <w:r w:rsidDel="00DF477F">
          <w:rPr>
            <w:noProof/>
          </w:rPr>
          <w:fldChar w:fldCharType="begin"/>
        </w:r>
        <w:r w:rsidDel="00DF477F">
          <w:rPr>
            <w:noProof/>
          </w:rPr>
          <w:delInstrText xml:space="preserve"> HYPERLINK \l "_Toc75621311" </w:delInstrText>
        </w:r>
        <w:r w:rsidDel="00DF477F">
          <w:rPr>
            <w:noProof/>
          </w:rPr>
          <w:fldChar w:fldCharType="separate"/>
        </w:r>
        <w:r w:rsidR="00D100C8" w:rsidRPr="00C81604" w:rsidDel="00DF477F">
          <w:rPr>
            <w:rStyle w:val="Hiperhivatkozs"/>
            <w:noProof/>
          </w:rPr>
          <w:delText>2.2</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ROS</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_Toc75621311 \h </w:delInstrText>
        </w:r>
        <w:r w:rsidR="00D100C8" w:rsidDel="00DF477F">
          <w:rPr>
            <w:noProof/>
            <w:webHidden/>
          </w:rPr>
        </w:r>
        <w:r w:rsidR="00D100C8" w:rsidDel="00DF477F">
          <w:rPr>
            <w:noProof/>
            <w:webHidden/>
          </w:rPr>
          <w:fldChar w:fldCharType="separate"/>
        </w:r>
        <w:r w:rsidR="00D100C8" w:rsidDel="00DF477F">
          <w:rPr>
            <w:noProof/>
            <w:webHidden/>
          </w:rPr>
          <w:delText>15</w:delText>
        </w:r>
        <w:r w:rsidR="00D100C8" w:rsidDel="00DF477F">
          <w:rPr>
            <w:noProof/>
            <w:webHidden/>
          </w:rPr>
          <w:fldChar w:fldCharType="end"/>
        </w:r>
        <w:r w:rsidDel="00DF477F">
          <w:rPr>
            <w:noProof/>
          </w:rPr>
          <w:fldChar w:fldCharType="end"/>
        </w:r>
      </w:del>
    </w:p>
    <w:p w14:paraId="5BAD2B88" w14:textId="25AA9640" w:rsidR="00D100C8" w:rsidDel="00DF477F" w:rsidRDefault="00BD23F0">
      <w:pPr>
        <w:pStyle w:val="TJ2"/>
        <w:tabs>
          <w:tab w:val="left" w:pos="880"/>
          <w:tab w:val="right" w:leader="dot" w:pos="8777"/>
        </w:tabs>
        <w:rPr>
          <w:del w:id="503" w:author="VARGA Zoltan" w:date="2021-11-15T12:44:00Z"/>
          <w:rFonts w:asciiTheme="minorHAnsi" w:eastAsiaTheme="minorEastAsia" w:hAnsiTheme="minorHAnsi" w:cstheme="minorBidi"/>
          <w:noProof/>
          <w:sz w:val="22"/>
          <w:szCs w:val="22"/>
          <w:lang w:eastAsia="ja-JP"/>
        </w:rPr>
      </w:pPr>
      <w:del w:id="504" w:author="VARGA Zoltan" w:date="2021-11-15T12:44:00Z">
        <w:r w:rsidDel="00DF477F">
          <w:rPr>
            <w:noProof/>
          </w:rPr>
          <w:fldChar w:fldCharType="begin"/>
        </w:r>
        <w:r w:rsidDel="00DF477F">
          <w:rPr>
            <w:noProof/>
          </w:rPr>
          <w:delInstrText xml:space="preserve"> HYPERLINK \l "_Toc75621312" </w:delInstrText>
        </w:r>
        <w:r w:rsidDel="00DF477F">
          <w:rPr>
            <w:noProof/>
          </w:rPr>
          <w:fldChar w:fldCharType="separate"/>
        </w:r>
        <w:r w:rsidR="00D100C8" w:rsidRPr="00C81604" w:rsidDel="00DF477F">
          <w:rPr>
            <w:rStyle w:val="Hiperhivatkozs"/>
            <w:noProof/>
          </w:rPr>
          <w:delText>2.3</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URDF</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_Toc75621312 \h </w:delInstrText>
        </w:r>
        <w:r w:rsidR="00D100C8" w:rsidDel="00DF477F">
          <w:rPr>
            <w:noProof/>
            <w:webHidden/>
          </w:rPr>
        </w:r>
        <w:r w:rsidR="00D100C8" w:rsidDel="00DF477F">
          <w:rPr>
            <w:noProof/>
            <w:webHidden/>
          </w:rPr>
          <w:fldChar w:fldCharType="separate"/>
        </w:r>
        <w:r w:rsidR="00D100C8" w:rsidDel="00DF477F">
          <w:rPr>
            <w:noProof/>
            <w:webHidden/>
          </w:rPr>
          <w:delText>16</w:delText>
        </w:r>
        <w:r w:rsidR="00D100C8" w:rsidDel="00DF477F">
          <w:rPr>
            <w:noProof/>
            <w:webHidden/>
          </w:rPr>
          <w:fldChar w:fldCharType="end"/>
        </w:r>
        <w:r w:rsidDel="00DF477F">
          <w:rPr>
            <w:noProof/>
          </w:rPr>
          <w:fldChar w:fldCharType="end"/>
        </w:r>
      </w:del>
    </w:p>
    <w:p w14:paraId="1D6BF094" w14:textId="1C52E1AE" w:rsidR="00D100C8" w:rsidDel="00DF477F" w:rsidRDefault="00BD23F0">
      <w:pPr>
        <w:pStyle w:val="TJ2"/>
        <w:tabs>
          <w:tab w:val="left" w:pos="880"/>
          <w:tab w:val="right" w:leader="dot" w:pos="8777"/>
        </w:tabs>
        <w:rPr>
          <w:del w:id="505" w:author="VARGA Zoltan" w:date="2021-11-15T12:44:00Z"/>
          <w:rFonts w:asciiTheme="minorHAnsi" w:eastAsiaTheme="minorEastAsia" w:hAnsiTheme="minorHAnsi" w:cstheme="minorBidi"/>
          <w:noProof/>
          <w:sz w:val="22"/>
          <w:szCs w:val="22"/>
          <w:lang w:eastAsia="ja-JP"/>
        </w:rPr>
      </w:pPr>
      <w:del w:id="506" w:author="VARGA Zoltan" w:date="2021-11-15T12:44:00Z">
        <w:r w:rsidDel="00DF477F">
          <w:rPr>
            <w:noProof/>
          </w:rPr>
          <w:fldChar w:fldCharType="begin"/>
        </w:r>
        <w:r w:rsidDel="00DF477F">
          <w:rPr>
            <w:noProof/>
          </w:rPr>
          <w:delInstrText xml:space="preserve"> HYPERLINK \l "_Toc75621313" </w:delInstrText>
        </w:r>
        <w:r w:rsidDel="00DF477F">
          <w:rPr>
            <w:noProof/>
          </w:rPr>
          <w:fldChar w:fldCharType="separate"/>
        </w:r>
        <w:r w:rsidR="00D100C8" w:rsidRPr="00C81604" w:rsidDel="00DF477F">
          <w:rPr>
            <w:rStyle w:val="Hiperhivatkozs"/>
            <w:noProof/>
          </w:rPr>
          <w:delText>2.4</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Publish – Subscribe</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_Toc75621313 \h </w:delInstrText>
        </w:r>
        <w:r w:rsidR="00D100C8" w:rsidDel="00DF477F">
          <w:rPr>
            <w:noProof/>
            <w:webHidden/>
          </w:rPr>
        </w:r>
        <w:r w:rsidR="00D100C8" w:rsidDel="00DF477F">
          <w:rPr>
            <w:noProof/>
            <w:webHidden/>
          </w:rPr>
          <w:fldChar w:fldCharType="separate"/>
        </w:r>
        <w:r w:rsidR="00D100C8" w:rsidDel="00DF477F">
          <w:rPr>
            <w:noProof/>
            <w:webHidden/>
          </w:rPr>
          <w:delText>16</w:delText>
        </w:r>
        <w:r w:rsidR="00D100C8" w:rsidDel="00DF477F">
          <w:rPr>
            <w:noProof/>
            <w:webHidden/>
          </w:rPr>
          <w:fldChar w:fldCharType="end"/>
        </w:r>
        <w:r w:rsidDel="00DF477F">
          <w:rPr>
            <w:noProof/>
          </w:rPr>
          <w:fldChar w:fldCharType="end"/>
        </w:r>
      </w:del>
    </w:p>
    <w:p w14:paraId="50F90E05" w14:textId="32A88E2E" w:rsidR="00D100C8" w:rsidDel="00DF477F" w:rsidRDefault="00BD23F0">
      <w:pPr>
        <w:pStyle w:val="TJ2"/>
        <w:tabs>
          <w:tab w:val="left" w:pos="880"/>
          <w:tab w:val="right" w:leader="dot" w:pos="8777"/>
        </w:tabs>
        <w:rPr>
          <w:del w:id="507" w:author="VARGA Zoltan" w:date="2021-11-15T12:44:00Z"/>
          <w:rFonts w:asciiTheme="minorHAnsi" w:eastAsiaTheme="minorEastAsia" w:hAnsiTheme="minorHAnsi" w:cstheme="minorBidi"/>
          <w:noProof/>
          <w:sz w:val="22"/>
          <w:szCs w:val="22"/>
          <w:lang w:eastAsia="ja-JP"/>
        </w:rPr>
      </w:pPr>
      <w:del w:id="508" w:author="VARGA Zoltan" w:date="2021-11-15T12:44:00Z">
        <w:r w:rsidDel="00DF477F">
          <w:rPr>
            <w:noProof/>
          </w:rPr>
          <w:fldChar w:fldCharType="begin"/>
        </w:r>
        <w:r w:rsidDel="00DF477F">
          <w:rPr>
            <w:noProof/>
          </w:rPr>
          <w:delInstrText xml:space="preserve"> HYPERLINK \l "_Toc75621314" </w:delInstrText>
        </w:r>
        <w:r w:rsidDel="00DF477F">
          <w:rPr>
            <w:noProof/>
          </w:rPr>
          <w:fldChar w:fldCharType="separate"/>
        </w:r>
        <w:r w:rsidR="00D100C8" w:rsidRPr="00C81604" w:rsidDel="00DF477F">
          <w:rPr>
            <w:rStyle w:val="Hiperhivatkozs"/>
            <w:noProof/>
          </w:rPr>
          <w:delText>2.5</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Ackerman bicikli modell</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_Toc75621314 \h </w:delInstrText>
        </w:r>
        <w:r w:rsidR="00D100C8" w:rsidDel="00DF477F">
          <w:rPr>
            <w:noProof/>
            <w:webHidden/>
          </w:rPr>
        </w:r>
        <w:r w:rsidR="00D100C8" w:rsidDel="00DF477F">
          <w:rPr>
            <w:noProof/>
            <w:webHidden/>
          </w:rPr>
          <w:fldChar w:fldCharType="separate"/>
        </w:r>
        <w:r w:rsidR="00D100C8" w:rsidDel="00DF477F">
          <w:rPr>
            <w:noProof/>
            <w:webHidden/>
          </w:rPr>
          <w:delText>17</w:delText>
        </w:r>
        <w:r w:rsidR="00D100C8" w:rsidDel="00DF477F">
          <w:rPr>
            <w:noProof/>
            <w:webHidden/>
          </w:rPr>
          <w:fldChar w:fldCharType="end"/>
        </w:r>
        <w:r w:rsidDel="00DF477F">
          <w:rPr>
            <w:noProof/>
          </w:rPr>
          <w:fldChar w:fldCharType="end"/>
        </w:r>
      </w:del>
    </w:p>
    <w:p w14:paraId="7D9BAEC1" w14:textId="07633682" w:rsidR="00D100C8" w:rsidDel="00DF477F" w:rsidRDefault="00BD23F0">
      <w:pPr>
        <w:pStyle w:val="TJ2"/>
        <w:tabs>
          <w:tab w:val="left" w:pos="880"/>
          <w:tab w:val="right" w:leader="dot" w:pos="8777"/>
        </w:tabs>
        <w:rPr>
          <w:del w:id="509" w:author="VARGA Zoltan" w:date="2021-11-15T12:44:00Z"/>
          <w:rFonts w:asciiTheme="minorHAnsi" w:eastAsiaTheme="minorEastAsia" w:hAnsiTheme="minorHAnsi" w:cstheme="minorBidi"/>
          <w:noProof/>
          <w:sz w:val="22"/>
          <w:szCs w:val="22"/>
          <w:lang w:eastAsia="ja-JP"/>
        </w:rPr>
      </w:pPr>
      <w:del w:id="510" w:author="VARGA Zoltan" w:date="2021-11-15T12:44:00Z">
        <w:r w:rsidDel="00DF477F">
          <w:rPr>
            <w:noProof/>
          </w:rPr>
          <w:fldChar w:fldCharType="begin"/>
        </w:r>
        <w:r w:rsidDel="00DF477F">
          <w:rPr>
            <w:noProof/>
          </w:rPr>
          <w:delInstrText xml:space="preserve"> HYPERLINK \l "_Toc75621315" </w:delInstrText>
        </w:r>
        <w:r w:rsidDel="00DF477F">
          <w:rPr>
            <w:noProof/>
          </w:rPr>
          <w:fldChar w:fldCharType="separate"/>
        </w:r>
        <w:r w:rsidR="00D100C8" w:rsidRPr="00C81604" w:rsidDel="00DF477F">
          <w:rPr>
            <w:rStyle w:val="Hiperhivatkozs"/>
            <w:noProof/>
          </w:rPr>
          <w:delText>2.6</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Trajektória követés</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_Toc75621315 \h </w:delInstrText>
        </w:r>
        <w:r w:rsidR="00D100C8" w:rsidDel="00DF477F">
          <w:rPr>
            <w:noProof/>
            <w:webHidden/>
          </w:rPr>
        </w:r>
        <w:r w:rsidR="00D100C8" w:rsidDel="00DF477F">
          <w:rPr>
            <w:noProof/>
            <w:webHidden/>
          </w:rPr>
          <w:fldChar w:fldCharType="separate"/>
        </w:r>
        <w:r w:rsidR="00D100C8" w:rsidDel="00DF477F">
          <w:rPr>
            <w:noProof/>
            <w:webHidden/>
          </w:rPr>
          <w:delText>18</w:delText>
        </w:r>
        <w:r w:rsidR="00D100C8" w:rsidDel="00DF477F">
          <w:rPr>
            <w:noProof/>
            <w:webHidden/>
          </w:rPr>
          <w:fldChar w:fldCharType="end"/>
        </w:r>
        <w:r w:rsidDel="00DF477F">
          <w:rPr>
            <w:noProof/>
          </w:rPr>
          <w:fldChar w:fldCharType="end"/>
        </w:r>
      </w:del>
    </w:p>
    <w:p w14:paraId="588C1341" w14:textId="042ECAC2" w:rsidR="00D100C8" w:rsidDel="00DF477F" w:rsidRDefault="00BD23F0">
      <w:pPr>
        <w:pStyle w:val="TJ1"/>
        <w:tabs>
          <w:tab w:val="left" w:pos="480"/>
          <w:tab w:val="right" w:leader="dot" w:pos="8777"/>
        </w:tabs>
        <w:rPr>
          <w:del w:id="511" w:author="VARGA Zoltan" w:date="2021-11-15T12:44:00Z"/>
          <w:rFonts w:asciiTheme="minorHAnsi" w:eastAsiaTheme="minorEastAsia" w:hAnsiTheme="minorHAnsi" w:cstheme="minorBidi"/>
          <w:noProof/>
          <w:sz w:val="22"/>
          <w:szCs w:val="22"/>
          <w:lang w:eastAsia="ja-JP"/>
        </w:rPr>
      </w:pPr>
      <w:del w:id="512" w:author="VARGA Zoltan" w:date="2021-11-15T12:44:00Z">
        <w:r w:rsidDel="00DF477F">
          <w:rPr>
            <w:noProof/>
          </w:rPr>
          <w:fldChar w:fldCharType="begin"/>
        </w:r>
        <w:r w:rsidDel="00DF477F">
          <w:rPr>
            <w:noProof/>
          </w:rPr>
          <w:delInstrText xml:space="preserve"> HYPERLINK \l "_Toc75621316" </w:delInstrText>
        </w:r>
        <w:r w:rsidDel="00DF477F">
          <w:rPr>
            <w:noProof/>
          </w:rPr>
          <w:fldChar w:fldCharType="separate"/>
        </w:r>
        <w:r w:rsidR="00D100C8" w:rsidRPr="00C81604" w:rsidDel="00DF477F">
          <w:rPr>
            <w:rStyle w:val="Hiperhivatkozs"/>
            <w:noProof/>
          </w:rPr>
          <w:delText>3</w:delText>
        </w:r>
        <w:r w:rsidR="00D100C8" w:rsidDel="00DF477F">
          <w:rPr>
            <w:rFonts w:asciiTheme="minorHAnsi" w:eastAsiaTheme="minorEastAsia" w:hAnsiTheme="minorHAnsi" w:cstheme="minorBidi"/>
            <w:noProof/>
            <w:sz w:val="22"/>
            <w:szCs w:val="22"/>
            <w:lang w:eastAsia="ja-JP"/>
          </w:rPr>
          <w:tab/>
        </w:r>
        <w:r w:rsidR="00D100C8" w:rsidRPr="00C81604" w:rsidDel="00DF477F">
          <w:rPr>
            <w:rStyle w:val="Hiperhivatkozs"/>
            <w:noProof/>
          </w:rPr>
          <w:delText>A projekt további menete</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_Toc75621316 \h </w:delInstrText>
        </w:r>
        <w:r w:rsidR="00D100C8" w:rsidDel="00DF477F">
          <w:rPr>
            <w:noProof/>
            <w:webHidden/>
          </w:rPr>
        </w:r>
        <w:r w:rsidR="00D100C8" w:rsidDel="00DF477F">
          <w:rPr>
            <w:noProof/>
            <w:webHidden/>
          </w:rPr>
          <w:fldChar w:fldCharType="separate"/>
        </w:r>
        <w:r w:rsidR="00D100C8" w:rsidDel="00DF477F">
          <w:rPr>
            <w:noProof/>
            <w:webHidden/>
          </w:rPr>
          <w:delText>20</w:delText>
        </w:r>
        <w:r w:rsidR="00D100C8" w:rsidDel="00DF477F">
          <w:rPr>
            <w:noProof/>
            <w:webHidden/>
          </w:rPr>
          <w:fldChar w:fldCharType="end"/>
        </w:r>
        <w:r w:rsidDel="00DF477F">
          <w:rPr>
            <w:noProof/>
          </w:rPr>
          <w:fldChar w:fldCharType="end"/>
        </w:r>
      </w:del>
    </w:p>
    <w:p w14:paraId="10CB893F" w14:textId="12252A6E" w:rsidR="00D100C8" w:rsidDel="00DF477F" w:rsidRDefault="00BD23F0">
      <w:pPr>
        <w:pStyle w:val="TJ1"/>
        <w:tabs>
          <w:tab w:val="right" w:leader="dot" w:pos="8777"/>
        </w:tabs>
        <w:rPr>
          <w:del w:id="513" w:author="VARGA Zoltan" w:date="2021-11-15T12:44:00Z"/>
          <w:rFonts w:asciiTheme="minorHAnsi" w:eastAsiaTheme="minorEastAsia" w:hAnsiTheme="minorHAnsi" w:cstheme="minorBidi"/>
          <w:noProof/>
          <w:sz w:val="22"/>
          <w:szCs w:val="22"/>
          <w:lang w:eastAsia="ja-JP"/>
        </w:rPr>
      </w:pPr>
      <w:del w:id="514" w:author="VARGA Zoltan" w:date="2021-11-15T12:44:00Z">
        <w:r w:rsidDel="00DF477F">
          <w:rPr>
            <w:noProof/>
          </w:rPr>
          <w:fldChar w:fldCharType="begin"/>
        </w:r>
        <w:r w:rsidDel="00DF477F">
          <w:rPr>
            <w:noProof/>
          </w:rPr>
          <w:delInstrText xml:space="preserve"> HYPERLINK \l "_Toc75621317" </w:delInstrText>
        </w:r>
        <w:r w:rsidDel="00DF477F">
          <w:rPr>
            <w:noProof/>
          </w:rPr>
          <w:fldChar w:fldCharType="separate"/>
        </w:r>
        <w:r w:rsidR="00D100C8" w:rsidRPr="00C81604" w:rsidDel="00DF477F">
          <w:rPr>
            <w:rStyle w:val="Hiperhivatkozs"/>
            <w:rFonts w:eastAsia="Arial" w:cs="Arial"/>
            <w:noProof/>
          </w:rPr>
          <w:delText>Irodalomjegyzék</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_Toc75621317 \h </w:delInstrText>
        </w:r>
        <w:r w:rsidR="00D100C8" w:rsidDel="00DF477F">
          <w:rPr>
            <w:noProof/>
            <w:webHidden/>
          </w:rPr>
        </w:r>
        <w:r w:rsidR="00D100C8" w:rsidDel="00DF477F">
          <w:rPr>
            <w:noProof/>
            <w:webHidden/>
          </w:rPr>
          <w:fldChar w:fldCharType="separate"/>
        </w:r>
        <w:r w:rsidR="00D100C8" w:rsidDel="00DF477F">
          <w:rPr>
            <w:noProof/>
            <w:webHidden/>
          </w:rPr>
          <w:delText>21</w:delText>
        </w:r>
        <w:r w:rsidR="00D100C8" w:rsidDel="00DF477F">
          <w:rPr>
            <w:noProof/>
            <w:webHidden/>
          </w:rPr>
          <w:fldChar w:fldCharType="end"/>
        </w:r>
        <w:r w:rsidDel="00DF477F">
          <w:rPr>
            <w:noProof/>
          </w:rPr>
          <w:fldChar w:fldCharType="end"/>
        </w:r>
      </w:del>
    </w:p>
    <w:p w14:paraId="6B5CE730" w14:textId="36D9690C" w:rsidR="00D100C8" w:rsidDel="00DF477F" w:rsidRDefault="00BD23F0">
      <w:pPr>
        <w:pStyle w:val="TJ1"/>
        <w:tabs>
          <w:tab w:val="right" w:leader="dot" w:pos="8777"/>
        </w:tabs>
        <w:rPr>
          <w:del w:id="515" w:author="VARGA Zoltan" w:date="2021-11-15T12:44:00Z"/>
          <w:rFonts w:asciiTheme="minorHAnsi" w:eastAsiaTheme="minorEastAsia" w:hAnsiTheme="minorHAnsi" w:cstheme="minorBidi"/>
          <w:noProof/>
          <w:sz w:val="22"/>
          <w:szCs w:val="22"/>
          <w:lang w:eastAsia="ja-JP"/>
        </w:rPr>
      </w:pPr>
      <w:del w:id="516" w:author="VARGA Zoltan" w:date="2021-11-15T12:44:00Z">
        <w:r w:rsidDel="00DF477F">
          <w:rPr>
            <w:noProof/>
          </w:rPr>
          <w:fldChar w:fldCharType="begin"/>
        </w:r>
        <w:r w:rsidDel="00DF477F">
          <w:rPr>
            <w:noProof/>
          </w:rPr>
          <w:delInstrText xml:space="preserve"> HYPERLINK \l "_Toc75621318" </w:delInstrText>
        </w:r>
        <w:r w:rsidDel="00DF477F">
          <w:rPr>
            <w:noProof/>
          </w:rPr>
          <w:fldChar w:fldCharType="separate"/>
        </w:r>
        <w:r w:rsidR="00D100C8" w:rsidRPr="00C81604" w:rsidDel="00DF477F">
          <w:rPr>
            <w:rStyle w:val="Hiperhivatkozs"/>
            <w:noProof/>
          </w:rPr>
          <w:delText>Mellékletek</w:delText>
        </w:r>
        <w:r w:rsidR="00D100C8" w:rsidDel="00DF477F">
          <w:rPr>
            <w:noProof/>
            <w:webHidden/>
          </w:rPr>
          <w:tab/>
        </w:r>
        <w:r w:rsidR="00D100C8" w:rsidDel="00DF477F">
          <w:rPr>
            <w:noProof/>
            <w:webHidden/>
          </w:rPr>
          <w:fldChar w:fldCharType="begin"/>
        </w:r>
        <w:r w:rsidR="00D100C8" w:rsidDel="00DF477F">
          <w:rPr>
            <w:noProof/>
            <w:webHidden/>
          </w:rPr>
          <w:delInstrText xml:space="preserve"> PAGEREF _Toc75621318 \h </w:delInstrText>
        </w:r>
        <w:r w:rsidR="00D100C8" w:rsidDel="00DF477F">
          <w:rPr>
            <w:noProof/>
            <w:webHidden/>
          </w:rPr>
        </w:r>
        <w:r w:rsidR="00D100C8" w:rsidDel="00DF477F">
          <w:rPr>
            <w:noProof/>
            <w:webHidden/>
          </w:rPr>
          <w:fldChar w:fldCharType="separate"/>
        </w:r>
        <w:r w:rsidR="00D100C8" w:rsidDel="00DF477F">
          <w:rPr>
            <w:noProof/>
            <w:webHidden/>
          </w:rPr>
          <w:delText>22</w:delText>
        </w:r>
        <w:r w:rsidR="00D100C8" w:rsidDel="00DF477F">
          <w:rPr>
            <w:noProof/>
            <w:webHidden/>
          </w:rPr>
          <w:fldChar w:fldCharType="end"/>
        </w:r>
        <w:r w:rsidDel="00DF477F">
          <w:rPr>
            <w:noProof/>
          </w:rPr>
          <w:fldChar w:fldCharType="end"/>
        </w:r>
      </w:del>
    </w:p>
    <w:p w14:paraId="49CB0222" w14:textId="77777777" w:rsidR="00C97EE6" w:rsidRDefault="00AD6416" w:rsidP="00EE03AC">
      <w:pPr>
        <w:pStyle w:val="Szvegtrzs"/>
        <w:numPr>
          <w:ilvl w:val="0"/>
          <w:numId w:val="3"/>
        </w:numPr>
        <w:jc w:val="center"/>
      </w:pPr>
      <w:del w:id="517" w:author="VARGA Zoltan" w:date="2021-11-18T12:58:00Z">
        <w:r w:rsidRPr="00BE304E" w:rsidDel="009D7CF0">
          <w:fldChar w:fldCharType="end"/>
        </w:r>
      </w:del>
      <w:bookmarkEnd w:id="468"/>
      <w:bookmarkEnd w:id="469"/>
    </w:p>
    <w:customXmlInsRangeStart w:id="518" w:author="VARGA Zoltan" w:date="2021-11-18T12:59:00Z"/>
    <w:sdt>
      <w:sdtPr>
        <w:rPr>
          <w:rFonts w:ascii="Times New Roman" w:eastAsia="Times New Roman" w:hAnsi="Times New Roman" w:cs="Times New Roman"/>
          <w:color w:val="auto"/>
          <w:sz w:val="24"/>
          <w:szCs w:val="24"/>
          <w:lang w:eastAsia="en-US"/>
        </w:rPr>
        <w:id w:val="-563252323"/>
        <w:docPartObj>
          <w:docPartGallery w:val="Table of Contents"/>
          <w:docPartUnique/>
        </w:docPartObj>
      </w:sdtPr>
      <w:sdtEndPr>
        <w:rPr>
          <w:b/>
          <w:bCs/>
        </w:rPr>
      </w:sdtEndPr>
      <w:sdtContent>
        <w:customXmlInsRangeEnd w:id="518"/>
        <w:p w14:paraId="0C1DA214" w14:textId="40253A38" w:rsidR="00C97EE6" w:rsidRPr="00C97EE6" w:rsidRDefault="00C97EE6">
          <w:pPr>
            <w:pStyle w:val="Tartalomjegyzkcmsora"/>
            <w:jc w:val="center"/>
            <w:rPr>
              <w:ins w:id="519" w:author="VARGA Zoltan" w:date="2021-11-18T12:59:00Z"/>
              <w:rFonts w:ascii="Times New Roman" w:eastAsia="Times New Roman" w:hAnsi="Times New Roman" w:cs="Times New Roman"/>
              <w:b/>
              <w:bCs/>
              <w:color w:val="auto"/>
              <w:kern w:val="32"/>
              <w:lang w:eastAsia="en-US"/>
              <w:rPrChange w:id="520" w:author="VARGA Zoltan" w:date="2021-11-18T12:59:00Z">
                <w:rPr>
                  <w:ins w:id="521" w:author="VARGA Zoltan" w:date="2021-11-18T12:59:00Z"/>
                </w:rPr>
              </w:rPrChange>
            </w:rPr>
            <w:pPrChange w:id="522" w:author="VARGA Zoltan" w:date="2021-11-18T12:59:00Z">
              <w:pPr>
                <w:pStyle w:val="Tartalomjegyzkcmsora"/>
              </w:pPr>
            </w:pPrChange>
          </w:pPr>
          <w:ins w:id="523" w:author="VARGA Zoltan" w:date="2021-11-18T12:59:00Z">
            <w:r w:rsidRPr="00C97EE6">
              <w:rPr>
                <w:rFonts w:ascii="Times New Roman" w:eastAsia="Times New Roman" w:hAnsi="Times New Roman" w:cs="Times New Roman"/>
                <w:b/>
                <w:bCs/>
                <w:color w:val="auto"/>
                <w:kern w:val="32"/>
                <w:lang w:eastAsia="en-US"/>
                <w:rPrChange w:id="524" w:author="VARGA Zoltan" w:date="2021-11-18T12:59:00Z">
                  <w:rPr/>
                </w:rPrChange>
              </w:rPr>
              <w:t>Tartalomjegyzék</w:t>
            </w:r>
          </w:ins>
        </w:p>
        <w:p w14:paraId="7A77341E" w14:textId="1E9BFC67" w:rsidR="00BD2A3F" w:rsidRDefault="00C97EE6">
          <w:pPr>
            <w:pStyle w:val="TJ1"/>
            <w:tabs>
              <w:tab w:val="right" w:leader="dot" w:pos="8777"/>
            </w:tabs>
            <w:rPr>
              <w:rFonts w:asciiTheme="minorHAnsi" w:eastAsiaTheme="minorEastAsia" w:hAnsiTheme="minorHAnsi" w:cstheme="minorBidi"/>
              <w:noProof/>
              <w:sz w:val="22"/>
              <w:szCs w:val="22"/>
              <w:lang w:eastAsia="ja-JP"/>
            </w:rPr>
          </w:pPr>
          <w:ins w:id="525" w:author="VARGA Zoltan" w:date="2021-11-18T12:59:00Z">
            <w:r>
              <w:fldChar w:fldCharType="begin"/>
            </w:r>
            <w:r>
              <w:instrText xml:space="preserve"> TOC \o "1-3" \h \z \u </w:instrText>
            </w:r>
            <w:r>
              <w:fldChar w:fldCharType="separate"/>
            </w:r>
          </w:ins>
          <w:hyperlink w:anchor="_Toc90962821" w:history="1">
            <w:r w:rsidR="00BD2A3F" w:rsidRPr="003263E6">
              <w:rPr>
                <w:rStyle w:val="Hiperhivatkozs"/>
                <w:noProof/>
              </w:rPr>
              <w:t>Nyilatkozat</w:t>
            </w:r>
            <w:r w:rsidR="00BD2A3F">
              <w:rPr>
                <w:noProof/>
                <w:webHidden/>
              </w:rPr>
              <w:tab/>
            </w:r>
            <w:r w:rsidR="00BD2A3F">
              <w:rPr>
                <w:noProof/>
                <w:webHidden/>
              </w:rPr>
              <w:fldChar w:fldCharType="begin"/>
            </w:r>
            <w:r w:rsidR="00BD2A3F">
              <w:rPr>
                <w:noProof/>
                <w:webHidden/>
              </w:rPr>
              <w:instrText xml:space="preserve"> PAGEREF _Toc90962821 \h </w:instrText>
            </w:r>
            <w:r w:rsidR="00BD2A3F">
              <w:rPr>
                <w:noProof/>
                <w:webHidden/>
              </w:rPr>
            </w:r>
            <w:r w:rsidR="00BD2A3F">
              <w:rPr>
                <w:noProof/>
                <w:webHidden/>
              </w:rPr>
              <w:fldChar w:fldCharType="separate"/>
            </w:r>
            <w:r w:rsidR="00BD2A3F">
              <w:rPr>
                <w:noProof/>
                <w:webHidden/>
              </w:rPr>
              <w:t>3</w:t>
            </w:r>
            <w:r w:rsidR="00BD2A3F">
              <w:rPr>
                <w:noProof/>
                <w:webHidden/>
              </w:rPr>
              <w:fldChar w:fldCharType="end"/>
            </w:r>
          </w:hyperlink>
        </w:p>
        <w:p w14:paraId="4A176280" w14:textId="580C4C72"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22" w:history="1">
            <w:r w:rsidRPr="003263E6">
              <w:rPr>
                <w:rStyle w:val="Hiperhivatkozs"/>
                <w:rFonts w:eastAsia="Arial" w:cs="Arial"/>
                <w:noProof/>
              </w:rPr>
              <w:t>Kivonat</w:t>
            </w:r>
            <w:r>
              <w:rPr>
                <w:noProof/>
                <w:webHidden/>
              </w:rPr>
              <w:tab/>
            </w:r>
            <w:r>
              <w:rPr>
                <w:noProof/>
                <w:webHidden/>
              </w:rPr>
              <w:fldChar w:fldCharType="begin"/>
            </w:r>
            <w:r>
              <w:rPr>
                <w:noProof/>
                <w:webHidden/>
              </w:rPr>
              <w:instrText xml:space="preserve"> PAGEREF _Toc90962822 \h </w:instrText>
            </w:r>
            <w:r>
              <w:rPr>
                <w:noProof/>
                <w:webHidden/>
              </w:rPr>
            </w:r>
            <w:r>
              <w:rPr>
                <w:noProof/>
                <w:webHidden/>
              </w:rPr>
              <w:fldChar w:fldCharType="separate"/>
            </w:r>
            <w:r>
              <w:rPr>
                <w:noProof/>
                <w:webHidden/>
              </w:rPr>
              <w:t>4</w:t>
            </w:r>
            <w:r>
              <w:rPr>
                <w:noProof/>
                <w:webHidden/>
              </w:rPr>
              <w:fldChar w:fldCharType="end"/>
            </w:r>
          </w:hyperlink>
        </w:p>
        <w:p w14:paraId="7E2AAF39" w14:textId="5416A18A"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23" w:history="1">
            <w:r w:rsidRPr="003263E6">
              <w:rPr>
                <w:rStyle w:val="Hiperhivatkozs"/>
                <w:rFonts w:eastAsia="Arial" w:cs="Arial"/>
                <w:noProof/>
                <w:lang w:val="en-US"/>
              </w:rPr>
              <w:t>Abstract</w:t>
            </w:r>
            <w:r>
              <w:rPr>
                <w:noProof/>
                <w:webHidden/>
              </w:rPr>
              <w:tab/>
            </w:r>
            <w:r>
              <w:rPr>
                <w:noProof/>
                <w:webHidden/>
              </w:rPr>
              <w:fldChar w:fldCharType="begin"/>
            </w:r>
            <w:r>
              <w:rPr>
                <w:noProof/>
                <w:webHidden/>
              </w:rPr>
              <w:instrText xml:space="preserve"> PAGEREF _Toc90962823 \h </w:instrText>
            </w:r>
            <w:r>
              <w:rPr>
                <w:noProof/>
                <w:webHidden/>
              </w:rPr>
            </w:r>
            <w:r>
              <w:rPr>
                <w:noProof/>
                <w:webHidden/>
              </w:rPr>
              <w:fldChar w:fldCharType="separate"/>
            </w:r>
            <w:r>
              <w:rPr>
                <w:noProof/>
                <w:webHidden/>
              </w:rPr>
              <w:t>5</w:t>
            </w:r>
            <w:r>
              <w:rPr>
                <w:noProof/>
                <w:webHidden/>
              </w:rPr>
              <w:fldChar w:fldCharType="end"/>
            </w:r>
          </w:hyperlink>
        </w:p>
        <w:p w14:paraId="46911F08" w14:textId="49032207"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24" w:history="1">
            <w:r w:rsidRPr="003263E6">
              <w:rPr>
                <w:rStyle w:val="Hiperhivatkozs"/>
                <w:noProof/>
              </w:rPr>
              <w:t>Bevezetés</w:t>
            </w:r>
            <w:r>
              <w:rPr>
                <w:noProof/>
                <w:webHidden/>
              </w:rPr>
              <w:tab/>
            </w:r>
            <w:r>
              <w:rPr>
                <w:noProof/>
                <w:webHidden/>
              </w:rPr>
              <w:fldChar w:fldCharType="begin"/>
            </w:r>
            <w:r>
              <w:rPr>
                <w:noProof/>
                <w:webHidden/>
              </w:rPr>
              <w:instrText xml:space="preserve"> PAGEREF _Toc90962824 \h </w:instrText>
            </w:r>
            <w:r>
              <w:rPr>
                <w:noProof/>
                <w:webHidden/>
              </w:rPr>
            </w:r>
            <w:r>
              <w:rPr>
                <w:noProof/>
                <w:webHidden/>
              </w:rPr>
              <w:fldChar w:fldCharType="separate"/>
            </w:r>
            <w:r>
              <w:rPr>
                <w:noProof/>
                <w:webHidden/>
              </w:rPr>
              <w:t>8</w:t>
            </w:r>
            <w:r>
              <w:rPr>
                <w:noProof/>
                <w:webHidden/>
              </w:rPr>
              <w:fldChar w:fldCharType="end"/>
            </w:r>
          </w:hyperlink>
        </w:p>
        <w:p w14:paraId="48606387" w14:textId="001E20D1" w:rsidR="00BD2A3F" w:rsidRDefault="00BD2A3F">
          <w:pPr>
            <w:pStyle w:val="TJ1"/>
            <w:tabs>
              <w:tab w:val="left" w:pos="480"/>
              <w:tab w:val="right" w:leader="dot" w:pos="8777"/>
            </w:tabs>
            <w:rPr>
              <w:rFonts w:asciiTheme="minorHAnsi" w:eastAsiaTheme="minorEastAsia" w:hAnsiTheme="minorHAnsi" w:cstheme="minorBidi"/>
              <w:noProof/>
              <w:sz w:val="22"/>
              <w:szCs w:val="22"/>
              <w:lang w:eastAsia="ja-JP"/>
            </w:rPr>
          </w:pPr>
          <w:hyperlink w:anchor="_Toc90962825" w:history="1">
            <w:r w:rsidRPr="003263E6">
              <w:rPr>
                <w:rStyle w:val="Hiperhivatkozs"/>
                <w:noProof/>
              </w:rPr>
              <w:t>1</w:t>
            </w:r>
            <w:r>
              <w:rPr>
                <w:rFonts w:asciiTheme="minorHAnsi" w:eastAsiaTheme="minorEastAsia" w:hAnsiTheme="minorHAnsi" w:cstheme="minorBidi"/>
                <w:noProof/>
                <w:sz w:val="22"/>
                <w:szCs w:val="22"/>
                <w:lang w:eastAsia="ja-JP"/>
              </w:rPr>
              <w:tab/>
            </w:r>
            <w:r w:rsidRPr="003263E6">
              <w:rPr>
                <w:rStyle w:val="Hiperhivatkozs"/>
                <w:noProof/>
              </w:rPr>
              <w:t>A jármű felépítése</w:t>
            </w:r>
            <w:r>
              <w:rPr>
                <w:noProof/>
                <w:webHidden/>
              </w:rPr>
              <w:tab/>
            </w:r>
            <w:r>
              <w:rPr>
                <w:noProof/>
                <w:webHidden/>
              </w:rPr>
              <w:fldChar w:fldCharType="begin"/>
            </w:r>
            <w:r>
              <w:rPr>
                <w:noProof/>
                <w:webHidden/>
              </w:rPr>
              <w:instrText xml:space="preserve"> PAGEREF _Toc90962825 \h </w:instrText>
            </w:r>
            <w:r>
              <w:rPr>
                <w:noProof/>
                <w:webHidden/>
              </w:rPr>
            </w:r>
            <w:r>
              <w:rPr>
                <w:noProof/>
                <w:webHidden/>
              </w:rPr>
              <w:fldChar w:fldCharType="separate"/>
            </w:r>
            <w:r>
              <w:rPr>
                <w:noProof/>
                <w:webHidden/>
              </w:rPr>
              <w:t>10</w:t>
            </w:r>
            <w:r>
              <w:rPr>
                <w:noProof/>
                <w:webHidden/>
              </w:rPr>
              <w:fldChar w:fldCharType="end"/>
            </w:r>
          </w:hyperlink>
        </w:p>
        <w:p w14:paraId="34D701EB" w14:textId="37365C91"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26" w:history="1">
            <w:r w:rsidRPr="003263E6">
              <w:rPr>
                <w:rStyle w:val="Hiperhivatkozs"/>
                <w:noProof/>
              </w:rPr>
              <w:t>1.1</w:t>
            </w:r>
            <w:r>
              <w:rPr>
                <w:rFonts w:asciiTheme="minorHAnsi" w:eastAsiaTheme="minorEastAsia" w:hAnsiTheme="minorHAnsi" w:cstheme="minorBidi"/>
                <w:noProof/>
                <w:sz w:val="22"/>
                <w:szCs w:val="22"/>
                <w:lang w:eastAsia="ja-JP"/>
              </w:rPr>
              <w:tab/>
            </w:r>
            <w:r w:rsidRPr="003263E6">
              <w:rPr>
                <w:rStyle w:val="Hiperhivatkozs"/>
                <w:noProof/>
              </w:rPr>
              <w:t>A jármű váza</w:t>
            </w:r>
            <w:r>
              <w:rPr>
                <w:noProof/>
                <w:webHidden/>
              </w:rPr>
              <w:tab/>
            </w:r>
            <w:r>
              <w:rPr>
                <w:noProof/>
                <w:webHidden/>
              </w:rPr>
              <w:fldChar w:fldCharType="begin"/>
            </w:r>
            <w:r>
              <w:rPr>
                <w:noProof/>
                <w:webHidden/>
              </w:rPr>
              <w:instrText xml:space="preserve"> PAGEREF _Toc90962826 \h </w:instrText>
            </w:r>
            <w:r>
              <w:rPr>
                <w:noProof/>
                <w:webHidden/>
              </w:rPr>
            </w:r>
            <w:r>
              <w:rPr>
                <w:noProof/>
                <w:webHidden/>
              </w:rPr>
              <w:fldChar w:fldCharType="separate"/>
            </w:r>
            <w:r>
              <w:rPr>
                <w:noProof/>
                <w:webHidden/>
              </w:rPr>
              <w:t>11</w:t>
            </w:r>
            <w:r>
              <w:rPr>
                <w:noProof/>
                <w:webHidden/>
              </w:rPr>
              <w:fldChar w:fldCharType="end"/>
            </w:r>
          </w:hyperlink>
        </w:p>
        <w:p w14:paraId="37715FF9" w14:textId="38A1755C"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27" w:history="1">
            <w:r w:rsidRPr="003263E6">
              <w:rPr>
                <w:rStyle w:val="Hiperhivatkozs"/>
                <w:noProof/>
              </w:rPr>
              <w:t>1.2</w:t>
            </w:r>
            <w:r>
              <w:rPr>
                <w:rFonts w:asciiTheme="minorHAnsi" w:eastAsiaTheme="minorEastAsia" w:hAnsiTheme="minorHAnsi" w:cstheme="minorBidi"/>
                <w:noProof/>
                <w:sz w:val="22"/>
                <w:szCs w:val="22"/>
                <w:lang w:eastAsia="ja-JP"/>
              </w:rPr>
              <w:tab/>
            </w:r>
            <w:r w:rsidRPr="003263E6">
              <w:rPr>
                <w:rStyle w:val="Hiperhivatkozs"/>
                <w:noProof/>
              </w:rPr>
              <w:t>Elektromos tápellátás</w:t>
            </w:r>
            <w:r>
              <w:rPr>
                <w:noProof/>
                <w:webHidden/>
              </w:rPr>
              <w:tab/>
            </w:r>
            <w:r>
              <w:rPr>
                <w:noProof/>
                <w:webHidden/>
              </w:rPr>
              <w:fldChar w:fldCharType="begin"/>
            </w:r>
            <w:r>
              <w:rPr>
                <w:noProof/>
                <w:webHidden/>
              </w:rPr>
              <w:instrText xml:space="preserve"> PAGEREF _Toc90962827 \h </w:instrText>
            </w:r>
            <w:r>
              <w:rPr>
                <w:noProof/>
                <w:webHidden/>
              </w:rPr>
            </w:r>
            <w:r>
              <w:rPr>
                <w:noProof/>
                <w:webHidden/>
              </w:rPr>
              <w:fldChar w:fldCharType="separate"/>
            </w:r>
            <w:r>
              <w:rPr>
                <w:noProof/>
                <w:webHidden/>
              </w:rPr>
              <w:t>12</w:t>
            </w:r>
            <w:r>
              <w:rPr>
                <w:noProof/>
                <w:webHidden/>
              </w:rPr>
              <w:fldChar w:fldCharType="end"/>
            </w:r>
          </w:hyperlink>
        </w:p>
        <w:p w14:paraId="137BB7DD" w14:textId="59E8B4DE"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28" w:history="1">
            <w:r w:rsidRPr="003263E6">
              <w:rPr>
                <w:rStyle w:val="Hiperhivatkozs"/>
                <w:noProof/>
              </w:rPr>
              <w:t>1.3</w:t>
            </w:r>
            <w:r>
              <w:rPr>
                <w:rFonts w:asciiTheme="minorHAnsi" w:eastAsiaTheme="minorEastAsia" w:hAnsiTheme="minorHAnsi" w:cstheme="minorBidi"/>
                <w:noProof/>
                <w:sz w:val="22"/>
                <w:szCs w:val="22"/>
                <w:lang w:eastAsia="ja-JP"/>
              </w:rPr>
              <w:tab/>
            </w:r>
            <w:r w:rsidRPr="003263E6">
              <w:rPr>
                <w:rStyle w:val="Hiperhivatkozs"/>
                <w:noProof/>
              </w:rPr>
              <w:t>Hátsó tengely</w:t>
            </w:r>
            <w:r>
              <w:rPr>
                <w:noProof/>
                <w:webHidden/>
              </w:rPr>
              <w:tab/>
            </w:r>
            <w:r>
              <w:rPr>
                <w:noProof/>
                <w:webHidden/>
              </w:rPr>
              <w:fldChar w:fldCharType="begin"/>
            </w:r>
            <w:r>
              <w:rPr>
                <w:noProof/>
                <w:webHidden/>
              </w:rPr>
              <w:instrText xml:space="preserve"> PAGEREF _Toc90962828 \h </w:instrText>
            </w:r>
            <w:r>
              <w:rPr>
                <w:noProof/>
                <w:webHidden/>
              </w:rPr>
            </w:r>
            <w:r>
              <w:rPr>
                <w:noProof/>
                <w:webHidden/>
              </w:rPr>
              <w:fldChar w:fldCharType="separate"/>
            </w:r>
            <w:r>
              <w:rPr>
                <w:noProof/>
                <w:webHidden/>
              </w:rPr>
              <w:t>14</w:t>
            </w:r>
            <w:r>
              <w:rPr>
                <w:noProof/>
                <w:webHidden/>
              </w:rPr>
              <w:fldChar w:fldCharType="end"/>
            </w:r>
          </w:hyperlink>
        </w:p>
        <w:p w14:paraId="0C495C0D" w14:textId="0765FF20"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29" w:history="1">
            <w:r w:rsidRPr="003263E6">
              <w:rPr>
                <w:rStyle w:val="Hiperhivatkozs"/>
                <w:noProof/>
              </w:rPr>
              <w:t>1.4</w:t>
            </w:r>
            <w:r>
              <w:rPr>
                <w:rFonts w:asciiTheme="minorHAnsi" w:eastAsiaTheme="minorEastAsia" w:hAnsiTheme="minorHAnsi" w:cstheme="minorBidi"/>
                <w:noProof/>
                <w:sz w:val="22"/>
                <w:szCs w:val="22"/>
                <w:lang w:eastAsia="ja-JP"/>
              </w:rPr>
              <w:tab/>
            </w:r>
            <w:r w:rsidRPr="003263E6">
              <w:rPr>
                <w:rStyle w:val="Hiperhivatkozs"/>
                <w:noProof/>
              </w:rPr>
              <w:t>Első tengely</w:t>
            </w:r>
            <w:r>
              <w:rPr>
                <w:noProof/>
                <w:webHidden/>
              </w:rPr>
              <w:tab/>
            </w:r>
            <w:r>
              <w:rPr>
                <w:noProof/>
                <w:webHidden/>
              </w:rPr>
              <w:fldChar w:fldCharType="begin"/>
            </w:r>
            <w:r>
              <w:rPr>
                <w:noProof/>
                <w:webHidden/>
              </w:rPr>
              <w:instrText xml:space="preserve"> PAGEREF _Toc90962829 \h </w:instrText>
            </w:r>
            <w:r>
              <w:rPr>
                <w:noProof/>
                <w:webHidden/>
              </w:rPr>
            </w:r>
            <w:r>
              <w:rPr>
                <w:noProof/>
                <w:webHidden/>
              </w:rPr>
              <w:fldChar w:fldCharType="separate"/>
            </w:r>
            <w:r>
              <w:rPr>
                <w:noProof/>
                <w:webHidden/>
              </w:rPr>
              <w:t>15</w:t>
            </w:r>
            <w:r>
              <w:rPr>
                <w:noProof/>
                <w:webHidden/>
              </w:rPr>
              <w:fldChar w:fldCharType="end"/>
            </w:r>
          </w:hyperlink>
        </w:p>
        <w:p w14:paraId="755D0C20" w14:textId="65703EB2"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0" w:history="1">
            <w:r w:rsidRPr="003263E6">
              <w:rPr>
                <w:rStyle w:val="Hiperhivatkozs"/>
                <w:noProof/>
              </w:rPr>
              <w:t>1.5</w:t>
            </w:r>
            <w:r>
              <w:rPr>
                <w:rFonts w:asciiTheme="minorHAnsi" w:eastAsiaTheme="minorEastAsia" w:hAnsiTheme="minorHAnsi" w:cstheme="minorBidi"/>
                <w:noProof/>
                <w:sz w:val="22"/>
                <w:szCs w:val="22"/>
                <w:lang w:eastAsia="ja-JP"/>
              </w:rPr>
              <w:tab/>
            </w:r>
            <w:r w:rsidRPr="003263E6">
              <w:rPr>
                <w:rStyle w:val="Hiperhivatkozs"/>
                <w:noProof/>
              </w:rPr>
              <w:t>Vezérlő modul</w:t>
            </w:r>
            <w:r>
              <w:rPr>
                <w:noProof/>
                <w:webHidden/>
              </w:rPr>
              <w:tab/>
            </w:r>
            <w:r>
              <w:rPr>
                <w:noProof/>
                <w:webHidden/>
              </w:rPr>
              <w:fldChar w:fldCharType="begin"/>
            </w:r>
            <w:r>
              <w:rPr>
                <w:noProof/>
                <w:webHidden/>
              </w:rPr>
              <w:instrText xml:space="preserve"> PAGEREF _Toc90962830 \h </w:instrText>
            </w:r>
            <w:r>
              <w:rPr>
                <w:noProof/>
                <w:webHidden/>
              </w:rPr>
            </w:r>
            <w:r>
              <w:rPr>
                <w:noProof/>
                <w:webHidden/>
              </w:rPr>
              <w:fldChar w:fldCharType="separate"/>
            </w:r>
            <w:r>
              <w:rPr>
                <w:noProof/>
                <w:webHidden/>
              </w:rPr>
              <w:t>18</w:t>
            </w:r>
            <w:r>
              <w:rPr>
                <w:noProof/>
                <w:webHidden/>
              </w:rPr>
              <w:fldChar w:fldCharType="end"/>
            </w:r>
          </w:hyperlink>
        </w:p>
        <w:p w14:paraId="0DA72AAE" w14:textId="1CD330B1"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1" w:history="1">
            <w:r w:rsidRPr="003263E6">
              <w:rPr>
                <w:rStyle w:val="Hiperhivatkozs"/>
                <w:noProof/>
              </w:rPr>
              <w:t>1.6</w:t>
            </w:r>
            <w:r>
              <w:rPr>
                <w:rFonts w:asciiTheme="minorHAnsi" w:eastAsiaTheme="minorEastAsia" w:hAnsiTheme="minorHAnsi" w:cstheme="minorBidi"/>
                <w:noProof/>
                <w:sz w:val="22"/>
                <w:szCs w:val="22"/>
                <w:lang w:eastAsia="ja-JP"/>
              </w:rPr>
              <w:tab/>
            </w:r>
            <w:r w:rsidRPr="003263E6">
              <w:rPr>
                <w:rStyle w:val="Hiperhivatkozs"/>
                <w:noProof/>
              </w:rPr>
              <w:t>SBC modul</w:t>
            </w:r>
            <w:r>
              <w:rPr>
                <w:noProof/>
                <w:webHidden/>
              </w:rPr>
              <w:tab/>
            </w:r>
            <w:r>
              <w:rPr>
                <w:noProof/>
                <w:webHidden/>
              </w:rPr>
              <w:fldChar w:fldCharType="begin"/>
            </w:r>
            <w:r>
              <w:rPr>
                <w:noProof/>
                <w:webHidden/>
              </w:rPr>
              <w:instrText xml:space="preserve"> PAGEREF _Toc90962831 \h </w:instrText>
            </w:r>
            <w:r>
              <w:rPr>
                <w:noProof/>
                <w:webHidden/>
              </w:rPr>
            </w:r>
            <w:r>
              <w:rPr>
                <w:noProof/>
                <w:webHidden/>
              </w:rPr>
              <w:fldChar w:fldCharType="separate"/>
            </w:r>
            <w:r>
              <w:rPr>
                <w:noProof/>
                <w:webHidden/>
              </w:rPr>
              <w:t>19</w:t>
            </w:r>
            <w:r>
              <w:rPr>
                <w:noProof/>
                <w:webHidden/>
              </w:rPr>
              <w:fldChar w:fldCharType="end"/>
            </w:r>
          </w:hyperlink>
        </w:p>
        <w:p w14:paraId="611CFCD9" w14:textId="28127E1A"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2" w:history="1">
            <w:r w:rsidRPr="003263E6">
              <w:rPr>
                <w:rStyle w:val="Hiperhivatkozs"/>
                <w:noProof/>
              </w:rPr>
              <w:t>1.7</w:t>
            </w:r>
            <w:r>
              <w:rPr>
                <w:rFonts w:asciiTheme="minorHAnsi" w:eastAsiaTheme="minorEastAsia" w:hAnsiTheme="minorHAnsi" w:cstheme="minorBidi"/>
                <w:noProof/>
                <w:sz w:val="22"/>
                <w:szCs w:val="22"/>
                <w:lang w:eastAsia="ja-JP"/>
              </w:rPr>
              <w:tab/>
            </w:r>
            <w:r w:rsidRPr="003263E6">
              <w:rPr>
                <w:rStyle w:val="Hiperhivatkozs"/>
                <w:noProof/>
              </w:rPr>
              <w:t>LIDAR</w:t>
            </w:r>
            <w:r>
              <w:rPr>
                <w:noProof/>
                <w:webHidden/>
              </w:rPr>
              <w:tab/>
            </w:r>
            <w:r>
              <w:rPr>
                <w:noProof/>
                <w:webHidden/>
              </w:rPr>
              <w:fldChar w:fldCharType="begin"/>
            </w:r>
            <w:r>
              <w:rPr>
                <w:noProof/>
                <w:webHidden/>
              </w:rPr>
              <w:instrText xml:space="preserve"> PAGEREF _Toc90962832 \h </w:instrText>
            </w:r>
            <w:r>
              <w:rPr>
                <w:noProof/>
                <w:webHidden/>
              </w:rPr>
            </w:r>
            <w:r>
              <w:rPr>
                <w:noProof/>
                <w:webHidden/>
              </w:rPr>
              <w:fldChar w:fldCharType="separate"/>
            </w:r>
            <w:r>
              <w:rPr>
                <w:noProof/>
                <w:webHidden/>
              </w:rPr>
              <w:t>21</w:t>
            </w:r>
            <w:r>
              <w:rPr>
                <w:noProof/>
                <w:webHidden/>
              </w:rPr>
              <w:fldChar w:fldCharType="end"/>
            </w:r>
          </w:hyperlink>
        </w:p>
        <w:p w14:paraId="301CEE0B" w14:textId="0BE41544"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3" w:history="1">
            <w:r w:rsidRPr="003263E6">
              <w:rPr>
                <w:rStyle w:val="Hiperhivatkozs"/>
                <w:noProof/>
              </w:rPr>
              <w:t>1.8</w:t>
            </w:r>
            <w:r>
              <w:rPr>
                <w:rFonts w:asciiTheme="minorHAnsi" w:eastAsiaTheme="minorEastAsia" w:hAnsiTheme="minorHAnsi" w:cstheme="minorBidi"/>
                <w:noProof/>
                <w:sz w:val="22"/>
                <w:szCs w:val="22"/>
                <w:lang w:eastAsia="ja-JP"/>
              </w:rPr>
              <w:tab/>
            </w:r>
            <w:r w:rsidRPr="003263E6">
              <w:rPr>
                <w:rStyle w:val="Hiperhivatkozs"/>
                <w:noProof/>
              </w:rPr>
              <w:t>CAD tervezés</w:t>
            </w:r>
            <w:r>
              <w:rPr>
                <w:noProof/>
                <w:webHidden/>
              </w:rPr>
              <w:tab/>
            </w:r>
            <w:r>
              <w:rPr>
                <w:noProof/>
                <w:webHidden/>
              </w:rPr>
              <w:fldChar w:fldCharType="begin"/>
            </w:r>
            <w:r>
              <w:rPr>
                <w:noProof/>
                <w:webHidden/>
              </w:rPr>
              <w:instrText xml:space="preserve"> PAGEREF _Toc90962833 \h </w:instrText>
            </w:r>
            <w:r>
              <w:rPr>
                <w:noProof/>
                <w:webHidden/>
              </w:rPr>
            </w:r>
            <w:r>
              <w:rPr>
                <w:noProof/>
                <w:webHidden/>
              </w:rPr>
              <w:fldChar w:fldCharType="separate"/>
            </w:r>
            <w:r>
              <w:rPr>
                <w:noProof/>
                <w:webHidden/>
              </w:rPr>
              <w:t>23</w:t>
            </w:r>
            <w:r>
              <w:rPr>
                <w:noProof/>
                <w:webHidden/>
              </w:rPr>
              <w:fldChar w:fldCharType="end"/>
            </w:r>
          </w:hyperlink>
        </w:p>
        <w:p w14:paraId="60E4F456" w14:textId="3B22DAC8" w:rsidR="00BD2A3F" w:rsidRDefault="00BD2A3F">
          <w:pPr>
            <w:pStyle w:val="TJ1"/>
            <w:tabs>
              <w:tab w:val="left" w:pos="480"/>
              <w:tab w:val="right" w:leader="dot" w:pos="8777"/>
            </w:tabs>
            <w:rPr>
              <w:rFonts w:asciiTheme="minorHAnsi" w:eastAsiaTheme="minorEastAsia" w:hAnsiTheme="minorHAnsi" w:cstheme="minorBidi"/>
              <w:noProof/>
              <w:sz w:val="22"/>
              <w:szCs w:val="22"/>
              <w:lang w:eastAsia="ja-JP"/>
            </w:rPr>
          </w:pPr>
          <w:hyperlink w:anchor="_Toc90962835" w:history="1">
            <w:r w:rsidRPr="003263E6">
              <w:rPr>
                <w:rStyle w:val="Hiperhivatkozs"/>
                <w:noProof/>
              </w:rPr>
              <w:t>2</w:t>
            </w:r>
            <w:r>
              <w:rPr>
                <w:rFonts w:asciiTheme="minorHAnsi" w:eastAsiaTheme="minorEastAsia" w:hAnsiTheme="minorHAnsi" w:cstheme="minorBidi"/>
                <w:noProof/>
                <w:sz w:val="22"/>
                <w:szCs w:val="22"/>
                <w:lang w:eastAsia="ja-JP"/>
              </w:rPr>
              <w:tab/>
            </w:r>
            <w:r w:rsidRPr="003263E6">
              <w:rPr>
                <w:rStyle w:val="Hiperhivatkozs"/>
                <w:noProof/>
              </w:rPr>
              <w:t>Szoftveres háttér</w:t>
            </w:r>
            <w:r>
              <w:rPr>
                <w:noProof/>
                <w:webHidden/>
              </w:rPr>
              <w:tab/>
            </w:r>
            <w:r>
              <w:rPr>
                <w:noProof/>
                <w:webHidden/>
              </w:rPr>
              <w:fldChar w:fldCharType="begin"/>
            </w:r>
            <w:r>
              <w:rPr>
                <w:noProof/>
                <w:webHidden/>
              </w:rPr>
              <w:instrText xml:space="preserve"> PAGEREF _Toc90962835 \h </w:instrText>
            </w:r>
            <w:r>
              <w:rPr>
                <w:noProof/>
                <w:webHidden/>
              </w:rPr>
            </w:r>
            <w:r>
              <w:rPr>
                <w:noProof/>
                <w:webHidden/>
              </w:rPr>
              <w:fldChar w:fldCharType="separate"/>
            </w:r>
            <w:r>
              <w:rPr>
                <w:noProof/>
                <w:webHidden/>
              </w:rPr>
              <w:t>26</w:t>
            </w:r>
            <w:r>
              <w:rPr>
                <w:noProof/>
                <w:webHidden/>
              </w:rPr>
              <w:fldChar w:fldCharType="end"/>
            </w:r>
          </w:hyperlink>
        </w:p>
        <w:p w14:paraId="4A7E6700" w14:textId="24BEC716"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6" w:history="1">
            <w:r w:rsidRPr="003263E6">
              <w:rPr>
                <w:rStyle w:val="Hiperhivatkozs"/>
                <w:noProof/>
              </w:rPr>
              <w:t>2.1</w:t>
            </w:r>
            <w:r>
              <w:rPr>
                <w:rFonts w:asciiTheme="minorHAnsi" w:eastAsiaTheme="minorEastAsia" w:hAnsiTheme="minorHAnsi" w:cstheme="minorBidi"/>
                <w:noProof/>
                <w:sz w:val="22"/>
                <w:szCs w:val="22"/>
                <w:lang w:eastAsia="ja-JP"/>
              </w:rPr>
              <w:tab/>
            </w:r>
            <w:r w:rsidRPr="003263E6">
              <w:rPr>
                <w:rStyle w:val="Hiperhivatkozs"/>
                <w:noProof/>
              </w:rPr>
              <w:t>Jetson Nano</w:t>
            </w:r>
            <w:r>
              <w:rPr>
                <w:noProof/>
                <w:webHidden/>
              </w:rPr>
              <w:tab/>
            </w:r>
            <w:r>
              <w:rPr>
                <w:noProof/>
                <w:webHidden/>
              </w:rPr>
              <w:fldChar w:fldCharType="begin"/>
            </w:r>
            <w:r>
              <w:rPr>
                <w:noProof/>
                <w:webHidden/>
              </w:rPr>
              <w:instrText xml:space="preserve"> PAGEREF _Toc90962836 \h </w:instrText>
            </w:r>
            <w:r>
              <w:rPr>
                <w:noProof/>
                <w:webHidden/>
              </w:rPr>
            </w:r>
            <w:r>
              <w:rPr>
                <w:noProof/>
                <w:webHidden/>
              </w:rPr>
              <w:fldChar w:fldCharType="separate"/>
            </w:r>
            <w:r>
              <w:rPr>
                <w:noProof/>
                <w:webHidden/>
              </w:rPr>
              <w:t>26</w:t>
            </w:r>
            <w:r>
              <w:rPr>
                <w:noProof/>
                <w:webHidden/>
              </w:rPr>
              <w:fldChar w:fldCharType="end"/>
            </w:r>
          </w:hyperlink>
        </w:p>
        <w:p w14:paraId="6E424A15" w14:textId="7DCDD49F"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37" w:history="1">
            <w:r w:rsidRPr="003263E6">
              <w:rPr>
                <w:rStyle w:val="Hiperhivatkozs"/>
                <w:noProof/>
              </w:rPr>
              <w:t>2.1.1</w:t>
            </w:r>
            <w:r>
              <w:rPr>
                <w:rFonts w:asciiTheme="minorHAnsi" w:eastAsiaTheme="minorEastAsia" w:hAnsiTheme="minorHAnsi" w:cstheme="minorBidi"/>
                <w:noProof/>
                <w:sz w:val="22"/>
                <w:szCs w:val="22"/>
                <w:lang w:eastAsia="ja-JP"/>
              </w:rPr>
              <w:tab/>
            </w:r>
            <w:r w:rsidRPr="003263E6">
              <w:rPr>
                <w:rStyle w:val="Hiperhivatkozs"/>
                <w:noProof/>
              </w:rPr>
              <w:t>Robot Operating System (ROS)</w:t>
            </w:r>
            <w:r>
              <w:rPr>
                <w:noProof/>
                <w:webHidden/>
              </w:rPr>
              <w:tab/>
            </w:r>
            <w:r>
              <w:rPr>
                <w:noProof/>
                <w:webHidden/>
              </w:rPr>
              <w:fldChar w:fldCharType="begin"/>
            </w:r>
            <w:r>
              <w:rPr>
                <w:noProof/>
                <w:webHidden/>
              </w:rPr>
              <w:instrText xml:space="preserve"> PAGEREF _Toc90962837 \h </w:instrText>
            </w:r>
            <w:r>
              <w:rPr>
                <w:noProof/>
                <w:webHidden/>
              </w:rPr>
            </w:r>
            <w:r>
              <w:rPr>
                <w:noProof/>
                <w:webHidden/>
              </w:rPr>
              <w:fldChar w:fldCharType="separate"/>
            </w:r>
            <w:r>
              <w:rPr>
                <w:noProof/>
                <w:webHidden/>
              </w:rPr>
              <w:t>27</w:t>
            </w:r>
            <w:r>
              <w:rPr>
                <w:noProof/>
                <w:webHidden/>
              </w:rPr>
              <w:fldChar w:fldCharType="end"/>
            </w:r>
          </w:hyperlink>
        </w:p>
        <w:p w14:paraId="0020F4BB" w14:textId="5634F9CA"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38" w:history="1">
            <w:r w:rsidRPr="003263E6">
              <w:rPr>
                <w:rStyle w:val="Hiperhivatkozs"/>
                <w:noProof/>
              </w:rPr>
              <w:t>2.1.2</w:t>
            </w:r>
            <w:r>
              <w:rPr>
                <w:rFonts w:asciiTheme="minorHAnsi" w:eastAsiaTheme="minorEastAsia" w:hAnsiTheme="minorHAnsi" w:cstheme="minorBidi"/>
                <w:noProof/>
                <w:sz w:val="22"/>
                <w:szCs w:val="22"/>
                <w:lang w:eastAsia="ja-JP"/>
              </w:rPr>
              <w:tab/>
            </w:r>
            <w:r w:rsidRPr="003263E6">
              <w:rPr>
                <w:rStyle w:val="Hiperhivatkozs"/>
                <w:noProof/>
              </w:rPr>
              <w:t>Csomópontok</w:t>
            </w:r>
            <w:r>
              <w:rPr>
                <w:noProof/>
                <w:webHidden/>
              </w:rPr>
              <w:tab/>
            </w:r>
            <w:r>
              <w:rPr>
                <w:noProof/>
                <w:webHidden/>
              </w:rPr>
              <w:fldChar w:fldCharType="begin"/>
            </w:r>
            <w:r>
              <w:rPr>
                <w:noProof/>
                <w:webHidden/>
              </w:rPr>
              <w:instrText xml:space="preserve"> PAGEREF _Toc90962838 \h </w:instrText>
            </w:r>
            <w:r>
              <w:rPr>
                <w:noProof/>
                <w:webHidden/>
              </w:rPr>
            </w:r>
            <w:r>
              <w:rPr>
                <w:noProof/>
                <w:webHidden/>
              </w:rPr>
              <w:fldChar w:fldCharType="separate"/>
            </w:r>
            <w:r>
              <w:rPr>
                <w:noProof/>
                <w:webHidden/>
              </w:rPr>
              <w:t>30</w:t>
            </w:r>
            <w:r>
              <w:rPr>
                <w:noProof/>
                <w:webHidden/>
              </w:rPr>
              <w:fldChar w:fldCharType="end"/>
            </w:r>
          </w:hyperlink>
        </w:p>
        <w:p w14:paraId="0B594908" w14:textId="723946B7" w:rsidR="00BD2A3F" w:rsidRDefault="00BD2A3F">
          <w:pPr>
            <w:pStyle w:val="TJ2"/>
            <w:tabs>
              <w:tab w:val="left" w:pos="880"/>
              <w:tab w:val="right" w:leader="dot" w:pos="8777"/>
            </w:tabs>
            <w:rPr>
              <w:rFonts w:asciiTheme="minorHAnsi" w:eastAsiaTheme="minorEastAsia" w:hAnsiTheme="minorHAnsi" w:cstheme="minorBidi"/>
              <w:noProof/>
              <w:sz w:val="22"/>
              <w:szCs w:val="22"/>
              <w:lang w:eastAsia="ja-JP"/>
            </w:rPr>
          </w:pPr>
          <w:hyperlink w:anchor="_Toc90962839" w:history="1">
            <w:r w:rsidRPr="003263E6">
              <w:rPr>
                <w:rStyle w:val="Hiperhivatkozs"/>
                <w:noProof/>
              </w:rPr>
              <w:t>2.2</w:t>
            </w:r>
            <w:r>
              <w:rPr>
                <w:rFonts w:asciiTheme="minorHAnsi" w:eastAsiaTheme="minorEastAsia" w:hAnsiTheme="minorHAnsi" w:cstheme="minorBidi"/>
                <w:noProof/>
                <w:sz w:val="22"/>
                <w:szCs w:val="22"/>
                <w:lang w:eastAsia="ja-JP"/>
              </w:rPr>
              <w:tab/>
            </w:r>
            <w:r w:rsidRPr="003263E6">
              <w:rPr>
                <w:rStyle w:val="Hiperhivatkozs"/>
                <w:noProof/>
              </w:rPr>
              <w:t>OpenCR1.0</w:t>
            </w:r>
            <w:r>
              <w:rPr>
                <w:noProof/>
                <w:webHidden/>
              </w:rPr>
              <w:tab/>
            </w:r>
            <w:r>
              <w:rPr>
                <w:noProof/>
                <w:webHidden/>
              </w:rPr>
              <w:fldChar w:fldCharType="begin"/>
            </w:r>
            <w:r>
              <w:rPr>
                <w:noProof/>
                <w:webHidden/>
              </w:rPr>
              <w:instrText xml:space="preserve"> PAGEREF _Toc90962839 \h </w:instrText>
            </w:r>
            <w:r>
              <w:rPr>
                <w:noProof/>
                <w:webHidden/>
              </w:rPr>
            </w:r>
            <w:r>
              <w:rPr>
                <w:noProof/>
                <w:webHidden/>
              </w:rPr>
              <w:fldChar w:fldCharType="separate"/>
            </w:r>
            <w:r>
              <w:rPr>
                <w:noProof/>
                <w:webHidden/>
              </w:rPr>
              <w:t>37</w:t>
            </w:r>
            <w:r>
              <w:rPr>
                <w:noProof/>
                <w:webHidden/>
              </w:rPr>
              <w:fldChar w:fldCharType="end"/>
            </w:r>
          </w:hyperlink>
        </w:p>
        <w:p w14:paraId="7B5379FE" w14:textId="26374EC8"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40" w:history="1">
            <w:r w:rsidRPr="003263E6">
              <w:rPr>
                <w:rStyle w:val="Hiperhivatkozs"/>
                <w:noProof/>
              </w:rPr>
              <w:t>2.2.1</w:t>
            </w:r>
            <w:r>
              <w:rPr>
                <w:rFonts w:asciiTheme="minorHAnsi" w:eastAsiaTheme="minorEastAsia" w:hAnsiTheme="minorHAnsi" w:cstheme="minorBidi"/>
                <w:noProof/>
                <w:sz w:val="22"/>
                <w:szCs w:val="22"/>
                <w:lang w:eastAsia="ja-JP"/>
              </w:rPr>
              <w:tab/>
            </w:r>
            <w:r w:rsidRPr="003263E6">
              <w:rPr>
                <w:rStyle w:val="Hiperhivatkozs"/>
                <w:noProof/>
              </w:rPr>
              <w:t>Motorok címzése</w:t>
            </w:r>
            <w:r>
              <w:rPr>
                <w:noProof/>
                <w:webHidden/>
              </w:rPr>
              <w:tab/>
            </w:r>
            <w:r>
              <w:rPr>
                <w:noProof/>
                <w:webHidden/>
              </w:rPr>
              <w:fldChar w:fldCharType="begin"/>
            </w:r>
            <w:r>
              <w:rPr>
                <w:noProof/>
                <w:webHidden/>
              </w:rPr>
              <w:instrText xml:space="preserve"> PAGEREF _Toc90962840 \h </w:instrText>
            </w:r>
            <w:r>
              <w:rPr>
                <w:noProof/>
                <w:webHidden/>
              </w:rPr>
            </w:r>
            <w:r>
              <w:rPr>
                <w:noProof/>
                <w:webHidden/>
              </w:rPr>
              <w:fldChar w:fldCharType="separate"/>
            </w:r>
            <w:r>
              <w:rPr>
                <w:noProof/>
                <w:webHidden/>
              </w:rPr>
              <w:t>38</w:t>
            </w:r>
            <w:r>
              <w:rPr>
                <w:noProof/>
                <w:webHidden/>
              </w:rPr>
              <w:fldChar w:fldCharType="end"/>
            </w:r>
          </w:hyperlink>
        </w:p>
        <w:p w14:paraId="4C7BF56E" w14:textId="57DD3B5C"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41" w:history="1">
            <w:r w:rsidRPr="003263E6">
              <w:rPr>
                <w:rStyle w:val="Hiperhivatkozs"/>
                <w:noProof/>
              </w:rPr>
              <w:t>2.2.2</w:t>
            </w:r>
            <w:r>
              <w:rPr>
                <w:rFonts w:asciiTheme="minorHAnsi" w:eastAsiaTheme="minorEastAsia" w:hAnsiTheme="minorHAnsi" w:cstheme="minorBidi"/>
                <w:noProof/>
                <w:sz w:val="22"/>
                <w:szCs w:val="22"/>
                <w:lang w:eastAsia="ja-JP"/>
              </w:rPr>
              <w:tab/>
            </w:r>
            <w:r w:rsidRPr="003263E6">
              <w:rPr>
                <w:rStyle w:val="Hiperhivatkozs"/>
                <w:noProof/>
              </w:rPr>
              <w:t>Kormányzó motor alap-és végpozíció</w:t>
            </w:r>
            <w:r>
              <w:rPr>
                <w:noProof/>
                <w:webHidden/>
              </w:rPr>
              <w:tab/>
            </w:r>
            <w:r>
              <w:rPr>
                <w:noProof/>
                <w:webHidden/>
              </w:rPr>
              <w:fldChar w:fldCharType="begin"/>
            </w:r>
            <w:r>
              <w:rPr>
                <w:noProof/>
                <w:webHidden/>
              </w:rPr>
              <w:instrText xml:space="preserve"> PAGEREF _Toc90962841 \h </w:instrText>
            </w:r>
            <w:r>
              <w:rPr>
                <w:noProof/>
                <w:webHidden/>
              </w:rPr>
            </w:r>
            <w:r>
              <w:rPr>
                <w:noProof/>
                <w:webHidden/>
              </w:rPr>
              <w:fldChar w:fldCharType="separate"/>
            </w:r>
            <w:r>
              <w:rPr>
                <w:noProof/>
                <w:webHidden/>
              </w:rPr>
              <w:t>39</w:t>
            </w:r>
            <w:r>
              <w:rPr>
                <w:noProof/>
                <w:webHidden/>
              </w:rPr>
              <w:fldChar w:fldCharType="end"/>
            </w:r>
          </w:hyperlink>
        </w:p>
        <w:p w14:paraId="4A836ABB" w14:textId="3D04D3DA"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42" w:history="1">
            <w:r w:rsidRPr="003263E6">
              <w:rPr>
                <w:rStyle w:val="Hiperhivatkozs"/>
                <w:noProof/>
              </w:rPr>
              <w:t>2.2.3</w:t>
            </w:r>
            <w:r>
              <w:rPr>
                <w:rFonts w:asciiTheme="minorHAnsi" w:eastAsiaTheme="minorEastAsia" w:hAnsiTheme="minorHAnsi" w:cstheme="minorBidi"/>
                <w:noProof/>
                <w:sz w:val="22"/>
                <w:szCs w:val="22"/>
                <w:lang w:eastAsia="ja-JP"/>
              </w:rPr>
              <w:tab/>
            </w:r>
            <w:r w:rsidRPr="003263E6">
              <w:rPr>
                <w:rStyle w:val="Hiperhivatkozs"/>
                <w:noProof/>
              </w:rPr>
              <w:t>Vezérlő szoftver</w:t>
            </w:r>
            <w:r>
              <w:rPr>
                <w:noProof/>
                <w:webHidden/>
              </w:rPr>
              <w:tab/>
            </w:r>
            <w:r>
              <w:rPr>
                <w:noProof/>
                <w:webHidden/>
              </w:rPr>
              <w:fldChar w:fldCharType="begin"/>
            </w:r>
            <w:r>
              <w:rPr>
                <w:noProof/>
                <w:webHidden/>
              </w:rPr>
              <w:instrText xml:space="preserve"> PAGEREF _Toc90962842 \h </w:instrText>
            </w:r>
            <w:r>
              <w:rPr>
                <w:noProof/>
                <w:webHidden/>
              </w:rPr>
            </w:r>
            <w:r>
              <w:rPr>
                <w:noProof/>
                <w:webHidden/>
              </w:rPr>
              <w:fldChar w:fldCharType="separate"/>
            </w:r>
            <w:r>
              <w:rPr>
                <w:noProof/>
                <w:webHidden/>
              </w:rPr>
              <w:t>40</w:t>
            </w:r>
            <w:r>
              <w:rPr>
                <w:noProof/>
                <w:webHidden/>
              </w:rPr>
              <w:fldChar w:fldCharType="end"/>
            </w:r>
          </w:hyperlink>
        </w:p>
        <w:p w14:paraId="2EA265BF" w14:textId="1EEC6937"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43" w:history="1">
            <w:r w:rsidRPr="003263E6">
              <w:rPr>
                <w:rStyle w:val="Hiperhivatkozs"/>
                <w:noProof/>
              </w:rPr>
              <w:t>2.2.4</w:t>
            </w:r>
            <w:r>
              <w:rPr>
                <w:rFonts w:asciiTheme="minorHAnsi" w:eastAsiaTheme="minorEastAsia" w:hAnsiTheme="minorHAnsi" w:cstheme="minorBidi"/>
                <w:noProof/>
                <w:sz w:val="22"/>
                <w:szCs w:val="22"/>
                <w:lang w:eastAsia="ja-JP"/>
              </w:rPr>
              <w:tab/>
            </w:r>
            <w:r w:rsidRPr="003263E6">
              <w:rPr>
                <w:rStyle w:val="Hiperhivatkozs"/>
                <w:noProof/>
              </w:rPr>
              <w:t>Ackermann bicikli modell</w:t>
            </w:r>
            <w:r>
              <w:rPr>
                <w:noProof/>
                <w:webHidden/>
              </w:rPr>
              <w:tab/>
            </w:r>
            <w:r>
              <w:rPr>
                <w:noProof/>
                <w:webHidden/>
              </w:rPr>
              <w:fldChar w:fldCharType="begin"/>
            </w:r>
            <w:r>
              <w:rPr>
                <w:noProof/>
                <w:webHidden/>
              </w:rPr>
              <w:instrText xml:space="preserve"> PAGEREF _Toc90962843 \h </w:instrText>
            </w:r>
            <w:r>
              <w:rPr>
                <w:noProof/>
                <w:webHidden/>
              </w:rPr>
            </w:r>
            <w:r>
              <w:rPr>
                <w:noProof/>
                <w:webHidden/>
              </w:rPr>
              <w:fldChar w:fldCharType="separate"/>
            </w:r>
            <w:r>
              <w:rPr>
                <w:noProof/>
                <w:webHidden/>
              </w:rPr>
              <w:t>41</w:t>
            </w:r>
            <w:r>
              <w:rPr>
                <w:noProof/>
                <w:webHidden/>
              </w:rPr>
              <w:fldChar w:fldCharType="end"/>
            </w:r>
          </w:hyperlink>
        </w:p>
        <w:p w14:paraId="272613C0" w14:textId="3843F9EA" w:rsidR="00BD2A3F" w:rsidRDefault="00BD2A3F">
          <w:pPr>
            <w:pStyle w:val="TJ3"/>
            <w:tabs>
              <w:tab w:val="left" w:pos="1320"/>
              <w:tab w:val="right" w:leader="dot" w:pos="8777"/>
            </w:tabs>
            <w:rPr>
              <w:rFonts w:asciiTheme="minorHAnsi" w:eastAsiaTheme="minorEastAsia" w:hAnsiTheme="minorHAnsi" w:cstheme="minorBidi"/>
              <w:noProof/>
              <w:sz w:val="22"/>
              <w:szCs w:val="22"/>
              <w:lang w:eastAsia="ja-JP"/>
            </w:rPr>
          </w:pPr>
          <w:hyperlink w:anchor="_Toc90962844" w:history="1">
            <w:r w:rsidRPr="003263E6">
              <w:rPr>
                <w:rStyle w:val="Hiperhivatkozs"/>
                <w:noProof/>
              </w:rPr>
              <w:t>2.2.5</w:t>
            </w:r>
            <w:r>
              <w:rPr>
                <w:rFonts w:asciiTheme="minorHAnsi" w:eastAsiaTheme="minorEastAsia" w:hAnsiTheme="minorHAnsi" w:cstheme="minorBidi"/>
                <w:noProof/>
                <w:sz w:val="22"/>
                <w:szCs w:val="22"/>
                <w:lang w:eastAsia="ja-JP"/>
              </w:rPr>
              <w:tab/>
            </w:r>
            <w:r w:rsidRPr="003263E6">
              <w:rPr>
                <w:rStyle w:val="Hiperhivatkozs"/>
                <w:noProof/>
              </w:rPr>
              <w:t>Pozíció visszajelzés</w:t>
            </w:r>
            <w:r>
              <w:rPr>
                <w:noProof/>
                <w:webHidden/>
              </w:rPr>
              <w:tab/>
            </w:r>
            <w:r>
              <w:rPr>
                <w:noProof/>
                <w:webHidden/>
              </w:rPr>
              <w:fldChar w:fldCharType="begin"/>
            </w:r>
            <w:r>
              <w:rPr>
                <w:noProof/>
                <w:webHidden/>
              </w:rPr>
              <w:instrText xml:space="preserve"> PAGEREF _Toc90962844 \h </w:instrText>
            </w:r>
            <w:r>
              <w:rPr>
                <w:noProof/>
                <w:webHidden/>
              </w:rPr>
            </w:r>
            <w:r>
              <w:rPr>
                <w:noProof/>
                <w:webHidden/>
              </w:rPr>
              <w:fldChar w:fldCharType="separate"/>
            </w:r>
            <w:r>
              <w:rPr>
                <w:noProof/>
                <w:webHidden/>
              </w:rPr>
              <w:t>54</w:t>
            </w:r>
            <w:r>
              <w:rPr>
                <w:noProof/>
                <w:webHidden/>
              </w:rPr>
              <w:fldChar w:fldCharType="end"/>
            </w:r>
          </w:hyperlink>
        </w:p>
        <w:p w14:paraId="7AD06B89" w14:textId="3AAA6355" w:rsidR="00BD2A3F" w:rsidRDefault="00BD2A3F">
          <w:pPr>
            <w:pStyle w:val="TJ1"/>
            <w:tabs>
              <w:tab w:val="left" w:pos="480"/>
              <w:tab w:val="right" w:leader="dot" w:pos="8777"/>
            </w:tabs>
            <w:rPr>
              <w:rFonts w:asciiTheme="minorHAnsi" w:eastAsiaTheme="minorEastAsia" w:hAnsiTheme="minorHAnsi" w:cstheme="minorBidi"/>
              <w:noProof/>
              <w:sz w:val="22"/>
              <w:szCs w:val="22"/>
              <w:lang w:eastAsia="ja-JP"/>
            </w:rPr>
          </w:pPr>
          <w:hyperlink w:anchor="_Toc90962845" w:history="1">
            <w:r w:rsidRPr="003263E6">
              <w:rPr>
                <w:rStyle w:val="Hiperhivatkozs"/>
                <w:noProof/>
              </w:rPr>
              <w:t>3</w:t>
            </w:r>
            <w:r>
              <w:rPr>
                <w:rFonts w:asciiTheme="minorHAnsi" w:eastAsiaTheme="minorEastAsia" w:hAnsiTheme="minorHAnsi" w:cstheme="minorBidi"/>
                <w:noProof/>
                <w:sz w:val="22"/>
                <w:szCs w:val="22"/>
                <w:lang w:eastAsia="ja-JP"/>
              </w:rPr>
              <w:tab/>
            </w:r>
            <w:r w:rsidRPr="003263E6">
              <w:rPr>
                <w:rStyle w:val="Hiperhivatkozs"/>
                <w:noProof/>
              </w:rPr>
              <w:t>Összegzés</w:t>
            </w:r>
            <w:r>
              <w:rPr>
                <w:noProof/>
                <w:webHidden/>
              </w:rPr>
              <w:tab/>
            </w:r>
            <w:r>
              <w:rPr>
                <w:noProof/>
                <w:webHidden/>
              </w:rPr>
              <w:fldChar w:fldCharType="begin"/>
            </w:r>
            <w:r>
              <w:rPr>
                <w:noProof/>
                <w:webHidden/>
              </w:rPr>
              <w:instrText xml:space="preserve"> PAGEREF _Toc90962845 \h </w:instrText>
            </w:r>
            <w:r>
              <w:rPr>
                <w:noProof/>
                <w:webHidden/>
              </w:rPr>
            </w:r>
            <w:r>
              <w:rPr>
                <w:noProof/>
                <w:webHidden/>
              </w:rPr>
              <w:fldChar w:fldCharType="separate"/>
            </w:r>
            <w:r>
              <w:rPr>
                <w:noProof/>
                <w:webHidden/>
              </w:rPr>
              <w:t>55</w:t>
            </w:r>
            <w:r>
              <w:rPr>
                <w:noProof/>
                <w:webHidden/>
              </w:rPr>
              <w:fldChar w:fldCharType="end"/>
            </w:r>
          </w:hyperlink>
        </w:p>
        <w:p w14:paraId="28BA6F37" w14:textId="7876D36D"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46" w:history="1">
            <w:r w:rsidRPr="003263E6">
              <w:rPr>
                <w:rStyle w:val="Hiperhivatkozs"/>
                <w:rFonts w:eastAsia="Arial" w:cs="Arial"/>
                <w:noProof/>
              </w:rPr>
              <w:t>Irodalomjegyzék</w:t>
            </w:r>
            <w:r>
              <w:rPr>
                <w:noProof/>
                <w:webHidden/>
              </w:rPr>
              <w:tab/>
            </w:r>
            <w:r>
              <w:rPr>
                <w:noProof/>
                <w:webHidden/>
              </w:rPr>
              <w:fldChar w:fldCharType="begin"/>
            </w:r>
            <w:r>
              <w:rPr>
                <w:noProof/>
                <w:webHidden/>
              </w:rPr>
              <w:instrText xml:space="preserve"> PAGEREF _Toc90962846 \h </w:instrText>
            </w:r>
            <w:r>
              <w:rPr>
                <w:noProof/>
                <w:webHidden/>
              </w:rPr>
            </w:r>
            <w:r>
              <w:rPr>
                <w:noProof/>
                <w:webHidden/>
              </w:rPr>
              <w:fldChar w:fldCharType="separate"/>
            </w:r>
            <w:r>
              <w:rPr>
                <w:noProof/>
                <w:webHidden/>
              </w:rPr>
              <w:t>56</w:t>
            </w:r>
            <w:r>
              <w:rPr>
                <w:noProof/>
                <w:webHidden/>
              </w:rPr>
              <w:fldChar w:fldCharType="end"/>
            </w:r>
          </w:hyperlink>
        </w:p>
        <w:p w14:paraId="134961FB" w14:textId="09453017"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47" w:history="1">
            <w:r w:rsidRPr="003263E6">
              <w:rPr>
                <w:rStyle w:val="Hiperhivatkozs"/>
                <w:noProof/>
              </w:rPr>
              <w:t>Ábrajegyzék</w:t>
            </w:r>
            <w:r>
              <w:rPr>
                <w:noProof/>
                <w:webHidden/>
              </w:rPr>
              <w:tab/>
            </w:r>
            <w:r>
              <w:rPr>
                <w:noProof/>
                <w:webHidden/>
              </w:rPr>
              <w:fldChar w:fldCharType="begin"/>
            </w:r>
            <w:r>
              <w:rPr>
                <w:noProof/>
                <w:webHidden/>
              </w:rPr>
              <w:instrText xml:space="preserve"> PAGEREF _Toc90962847 \h </w:instrText>
            </w:r>
            <w:r>
              <w:rPr>
                <w:noProof/>
                <w:webHidden/>
              </w:rPr>
            </w:r>
            <w:r>
              <w:rPr>
                <w:noProof/>
                <w:webHidden/>
              </w:rPr>
              <w:fldChar w:fldCharType="separate"/>
            </w:r>
            <w:r>
              <w:rPr>
                <w:noProof/>
                <w:webHidden/>
              </w:rPr>
              <w:t>59</w:t>
            </w:r>
            <w:r>
              <w:rPr>
                <w:noProof/>
                <w:webHidden/>
              </w:rPr>
              <w:fldChar w:fldCharType="end"/>
            </w:r>
          </w:hyperlink>
        </w:p>
        <w:p w14:paraId="01409B3A" w14:textId="7F4E2070"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48" w:history="1">
            <w:r w:rsidRPr="003263E6">
              <w:rPr>
                <w:rStyle w:val="Hiperhivatkozs"/>
                <w:noProof/>
              </w:rPr>
              <w:t>Táblázatjegyzék</w:t>
            </w:r>
            <w:r>
              <w:rPr>
                <w:noProof/>
                <w:webHidden/>
              </w:rPr>
              <w:tab/>
            </w:r>
            <w:r>
              <w:rPr>
                <w:noProof/>
                <w:webHidden/>
              </w:rPr>
              <w:fldChar w:fldCharType="begin"/>
            </w:r>
            <w:r>
              <w:rPr>
                <w:noProof/>
                <w:webHidden/>
              </w:rPr>
              <w:instrText xml:space="preserve"> PAGEREF _Toc90962848 \h </w:instrText>
            </w:r>
            <w:r>
              <w:rPr>
                <w:noProof/>
                <w:webHidden/>
              </w:rPr>
            </w:r>
            <w:r>
              <w:rPr>
                <w:noProof/>
                <w:webHidden/>
              </w:rPr>
              <w:fldChar w:fldCharType="separate"/>
            </w:r>
            <w:r>
              <w:rPr>
                <w:noProof/>
                <w:webHidden/>
              </w:rPr>
              <w:t>60</w:t>
            </w:r>
            <w:r>
              <w:rPr>
                <w:noProof/>
                <w:webHidden/>
              </w:rPr>
              <w:fldChar w:fldCharType="end"/>
            </w:r>
          </w:hyperlink>
        </w:p>
        <w:p w14:paraId="268FA6A9" w14:textId="64DE0B05" w:rsidR="00BD2A3F" w:rsidRDefault="00BD2A3F">
          <w:pPr>
            <w:pStyle w:val="TJ1"/>
            <w:tabs>
              <w:tab w:val="right" w:leader="dot" w:pos="8777"/>
            </w:tabs>
            <w:rPr>
              <w:rFonts w:asciiTheme="minorHAnsi" w:eastAsiaTheme="minorEastAsia" w:hAnsiTheme="minorHAnsi" w:cstheme="minorBidi"/>
              <w:noProof/>
              <w:sz w:val="22"/>
              <w:szCs w:val="22"/>
              <w:lang w:eastAsia="ja-JP"/>
            </w:rPr>
          </w:pPr>
          <w:hyperlink w:anchor="_Toc90962849" w:history="1">
            <w:r w:rsidRPr="003263E6">
              <w:rPr>
                <w:rStyle w:val="Hiperhivatkozs"/>
                <w:noProof/>
              </w:rPr>
              <w:t>Mellékletek</w:t>
            </w:r>
            <w:r>
              <w:rPr>
                <w:noProof/>
                <w:webHidden/>
              </w:rPr>
              <w:tab/>
            </w:r>
            <w:r>
              <w:rPr>
                <w:noProof/>
                <w:webHidden/>
              </w:rPr>
              <w:fldChar w:fldCharType="begin"/>
            </w:r>
            <w:r>
              <w:rPr>
                <w:noProof/>
                <w:webHidden/>
              </w:rPr>
              <w:instrText xml:space="preserve"> PAGEREF _Toc90962849 \h </w:instrText>
            </w:r>
            <w:r>
              <w:rPr>
                <w:noProof/>
                <w:webHidden/>
              </w:rPr>
            </w:r>
            <w:r>
              <w:rPr>
                <w:noProof/>
                <w:webHidden/>
              </w:rPr>
              <w:fldChar w:fldCharType="separate"/>
            </w:r>
            <w:r>
              <w:rPr>
                <w:noProof/>
                <w:webHidden/>
              </w:rPr>
              <w:t>61</w:t>
            </w:r>
            <w:r>
              <w:rPr>
                <w:noProof/>
                <w:webHidden/>
              </w:rPr>
              <w:fldChar w:fldCharType="end"/>
            </w:r>
          </w:hyperlink>
        </w:p>
        <w:p w14:paraId="2445B2C5" w14:textId="6FF969C6" w:rsidR="007E239D" w:rsidRDefault="00C97EE6" w:rsidP="00C27361">
          <w:pPr>
            <w:rPr>
              <w:b/>
              <w:bCs/>
            </w:rPr>
            <w:sectPr w:rsidR="007E239D" w:rsidSect="003B5733">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18" w:right="1418" w:bottom="1418" w:left="1701" w:header="1134" w:footer="567" w:gutter="0"/>
              <w:cols w:space="708"/>
              <w:titlePg/>
              <w:docGrid w:linePitch="326" w:charSpace="-6554"/>
            </w:sectPr>
          </w:pPr>
          <w:ins w:id="526" w:author="VARGA Zoltan" w:date="2021-11-18T12:59:00Z">
            <w:r>
              <w:rPr>
                <w:b/>
                <w:bCs/>
              </w:rPr>
              <w:fldChar w:fldCharType="end"/>
            </w:r>
          </w:ins>
        </w:p>
        <w:p w14:paraId="661E0A35" w14:textId="0BD923F9" w:rsidR="00C27361" w:rsidDel="002E7CA5" w:rsidRDefault="00607F1D">
          <w:pPr>
            <w:spacing w:after="0" w:line="240" w:lineRule="auto"/>
            <w:jc w:val="left"/>
            <w:rPr>
              <w:del w:id="527" w:author="VARGA Zoltan" w:date="2021-12-14T17:26:00Z"/>
            </w:rPr>
            <w:pPrChange w:id="528" w:author="VARGA Zoltan" w:date="2021-11-18T19:48:00Z">
              <w:pPr>
                <w:pStyle w:val="Szvegtrzs"/>
                <w:numPr>
                  <w:numId w:val="3"/>
                </w:numPr>
                <w:tabs>
                  <w:tab w:val="num" w:pos="0"/>
                </w:tabs>
                <w:ind w:left="432" w:hanging="432"/>
                <w:jc w:val="center"/>
              </w:pPr>
            </w:pPrChange>
          </w:pPr>
        </w:p>
        <w:customXmlInsRangeStart w:id="529" w:author="VARGA Zoltan" w:date="2021-11-18T12:59:00Z"/>
      </w:sdtContent>
    </w:sdt>
    <w:customXmlInsRangeEnd w:id="529"/>
    <w:p w14:paraId="297A7124" w14:textId="42F685C0" w:rsidR="007C5DF4" w:rsidRDefault="00C27361" w:rsidP="00C27361">
      <w:del w:id="530" w:author="VARGA Zoltan" w:date="2021-12-14T17:26:00Z">
        <w:r w:rsidDel="002E7CA5">
          <w:br w:type="page"/>
        </w:r>
      </w:del>
    </w:p>
    <w:p w14:paraId="59533C68" w14:textId="77777777" w:rsidR="007C5DF4" w:rsidRDefault="007C5DF4" w:rsidP="000325A2">
      <w:pPr>
        <w:pStyle w:val="Cmsor1"/>
        <w:numPr>
          <w:ilvl w:val="0"/>
          <w:numId w:val="0"/>
        </w:numPr>
        <w:ind w:left="432" w:hanging="432"/>
        <w:jc w:val="center"/>
      </w:pPr>
      <w:bookmarkStart w:id="531" w:name="_Toc87872666"/>
      <w:bookmarkStart w:id="532" w:name="_Toc90962824"/>
      <w:r w:rsidRPr="00C27361">
        <w:lastRenderedPageBreak/>
        <w:t>Beve</w:t>
      </w:r>
      <w:r w:rsidR="00C27361" w:rsidRPr="00C27361">
        <w:t>zetés</w:t>
      </w:r>
      <w:bookmarkEnd w:id="531"/>
      <w:bookmarkEnd w:id="532"/>
    </w:p>
    <w:p w14:paraId="694142D0" w14:textId="2F88DC0A" w:rsidR="00F43DE3" w:rsidRDefault="00F43DE3" w:rsidP="00C27361">
      <w:pPr>
        <w:spacing w:after="120"/>
      </w:pPr>
      <w:r>
        <w:t xml:space="preserve">A projekt célja egy kisméretű robot építése, amely alapvetően egyezik egy </w:t>
      </w:r>
      <w:ins w:id="533" w:author="VARGA Zoltan" w:date="2021-11-14T19:52:00Z">
        <w:r w:rsidR="00342849">
          <w:t xml:space="preserve">széles körben </w:t>
        </w:r>
      </w:ins>
      <w:del w:id="534" w:author="VARGA Zoltan" w:date="2021-11-14T19:52:00Z">
        <w:r w:rsidDel="00342849">
          <w:delText>hagyományos</w:delText>
        </w:r>
      </w:del>
      <w:ins w:id="535" w:author="VARGA Zoltan" w:date="2021-11-14T19:52:00Z">
        <w:r w:rsidR="00342849">
          <w:t>elterjedt</w:t>
        </w:r>
      </w:ins>
      <w:r>
        <w:t>, négykerekű közúti jármű felépítésével. Azaz négy kerék két tengelyen, melyből legalább az egyik tengely hajtott, valamint egy tengely kormányzott.</w:t>
      </w:r>
    </w:p>
    <w:p w14:paraId="07AD0806" w14:textId="35CABEE0" w:rsidR="00F43DE3" w:rsidRDefault="00F43DE3" w:rsidP="00C27361">
      <w:pPr>
        <w:spacing w:after="120"/>
      </w:pPr>
      <w:r>
        <w:t xml:space="preserve">A könnyebb reprodukálhatóság és egyszerűbb, gyorsabb hibajavítás érdekében a minimálisra kell csökkenteni az egyedi tervezésű alkotóelemek számát. Ezért a robotjármű elsősorban a </w:t>
      </w:r>
      <w:proofErr w:type="spellStart"/>
      <w:r>
        <w:t>Robotis</w:t>
      </w:r>
      <w:proofErr w:type="spellEnd"/>
      <w:r>
        <w:t xml:space="preserve"> </w:t>
      </w:r>
      <w:del w:id="536" w:author="VARGA Zoltan" w:date="2021-11-18T11:33:00Z">
        <w:r w:rsidDel="00151E89">
          <w:delText xml:space="preserve">cég </w:delText>
        </w:r>
      </w:del>
      <w:ins w:id="537" w:author="VARGA Zoltan" w:date="2021-11-18T11:33:00Z">
        <w:r w:rsidR="00151E89">
          <w:t>vállal</w:t>
        </w:r>
      </w:ins>
      <w:ins w:id="538" w:author="VARGA Zoltan" w:date="2021-11-18T11:34:00Z">
        <w:r w:rsidR="00151E89">
          <w:t>at</w:t>
        </w:r>
      </w:ins>
      <w:ins w:id="539" w:author="VARGA Zoltan" w:date="2021-11-18T11:33:00Z">
        <w:r w:rsidR="00151E89">
          <w:t xml:space="preserve"> </w:t>
        </w:r>
      </w:ins>
      <w:r>
        <w:t>TurtleBot</w:t>
      </w:r>
      <w:ins w:id="540" w:author="VARGA Zoltan" w:date="2021-11-14T19:36:00Z">
        <w:r w:rsidR="000A5C0D">
          <w:t>3</w:t>
        </w:r>
      </w:ins>
      <w:r>
        <w:t xml:space="preserve"> Burger fejlesztő készletében megtalálható elemekből épül fel. Azok a részegységek</w:t>
      </w:r>
      <w:ins w:id="541" w:author="Rudolf Krecht" w:date="2021-07-03T11:21:00Z">
        <w:r w:rsidR="00F21AEE">
          <w:t>,</w:t>
        </w:r>
      </w:ins>
      <w:r>
        <w:t xml:space="preserve"> amelyek nem építhetők meg ezen készlet elemeiből, elsősorban szabványos, a kiskereskedelemben is kapható alkatrészekből </w:t>
      </w:r>
      <w:del w:id="542" w:author="VARGA Zoltan" w:date="2021-11-14T19:59:00Z">
        <w:r w:rsidDel="007A15F7">
          <w:delText>fognak állni</w:delText>
        </w:r>
      </w:del>
      <w:ins w:id="543" w:author="VARGA Zoltan" w:date="2021-11-14T19:59:00Z">
        <w:r w:rsidR="007A15F7">
          <w:t>állnak</w:t>
        </w:r>
      </w:ins>
      <w:r>
        <w:t xml:space="preserve">. </w:t>
      </w:r>
      <w:ins w:id="544" w:author="VARGA Zoltan" w:date="2021-11-14T20:19:00Z">
        <w:r w:rsidR="004B15C2">
          <w:t xml:space="preserve">Egyes </w:t>
        </w:r>
      </w:ins>
      <w:ins w:id="545" w:author="VARGA Zoltan" w:date="2021-11-14T20:20:00Z">
        <w:r w:rsidR="00DA11C1">
          <w:t>esetekben</w:t>
        </w:r>
        <w:r w:rsidR="00A461AA">
          <w:t>, az</w:t>
        </w:r>
        <w:r w:rsidR="00DA11C1">
          <w:t xml:space="preserve"> </w:t>
        </w:r>
      </w:ins>
      <w:ins w:id="546" w:author="VARGA Zoltan" w:date="2021-11-14T20:19:00Z">
        <w:r w:rsidR="004B15C2">
          <w:t>alkotóelemek</w:t>
        </w:r>
        <w:r w:rsidR="00822DBB">
          <w:t>en utó</w:t>
        </w:r>
        <w:r w:rsidR="00DA11C1">
          <w:t>lagos megmunkálást kellet végezni</w:t>
        </w:r>
      </w:ins>
      <w:ins w:id="547" w:author="VARGA Zoltan" w:date="2021-11-14T20:20:00Z">
        <w:r w:rsidR="00A461AA">
          <w:t xml:space="preserve">, hogy a robotba </w:t>
        </w:r>
        <w:r w:rsidR="008E445F">
          <w:t>illeszthető legyen</w:t>
        </w:r>
      </w:ins>
      <w:r w:rsidR="004C4CAD">
        <w:t>.</w:t>
      </w:r>
      <w:del w:id="548" w:author="VARGA Zoltan" w:date="2021-11-14T20:21:00Z">
        <w:r w:rsidDel="008E445F">
          <w:delText>A projekt kivitelezése során csak abban az esetben fogok egyedi tervezésű alkatrészeket használni, amennyiben nem találok megfelelőt a különböző gyártók alkatrészpalettáján.</w:delText>
        </w:r>
      </w:del>
    </w:p>
    <w:p w14:paraId="14197538" w14:textId="59DDDCBD" w:rsidR="00F43DE3" w:rsidRPr="008A71C9" w:rsidDel="00225E0B" w:rsidRDefault="00F43DE3" w:rsidP="00C27361">
      <w:pPr>
        <w:spacing w:after="120"/>
        <w:rPr>
          <w:del w:id="549" w:author="VARGA Zoltan" w:date="2021-11-18T13:01:00Z"/>
        </w:rPr>
      </w:pPr>
      <w:r w:rsidRPr="00C97EE6">
        <w:t>Első körben szerettem volna meg</w:t>
      </w:r>
      <w:del w:id="550" w:author="Rudolf Krecht" w:date="2021-07-03T11:21:00Z">
        <w:r w:rsidRPr="008A71C9" w:rsidDel="00F21AEE">
          <w:delText xml:space="preserve"> </w:delText>
        </w:r>
      </w:del>
      <w:r w:rsidRPr="008A71C9">
        <w:t>tervezni számítógéppel a jármű modelljét. A CAD tervezés egy projektben sok későbbi kellemetlenségtől (pl. alkatrészek illeszkedési hibája) mentheti meg a szakembereket. Amennyiben a kellő infrastruktúra és egyéb feltételek – úgy</w:t>
      </w:r>
      <w:ins w:id="551" w:author="Rudolf Krecht" w:date="2021-07-03T11:21:00Z">
        <w:r w:rsidR="00F21AEE" w:rsidRPr="008A71C9">
          <w:t>,</w:t>
        </w:r>
      </w:ins>
      <w:r w:rsidRPr="008A71C9">
        <w:t xml:space="preserve"> mint megfelelő számítógép, megfelelő CAD fejlesztő program, nagy mértékű jártasság annak használatában – rendelkezésre állnak, az előzetes számítógépes tervezéssel időt is lehet megtakarítani. Ez főleg nagyobb méretű projektek esetében jelentős, ahol több fejlesztő dolgozik egy-egy bonyolultabb eszköz, berendezés kifejlesztésén.</w:t>
      </w:r>
      <w:ins w:id="552" w:author="VARGA Zoltan" w:date="2021-11-18T13:01:00Z">
        <w:r w:rsidR="00225E0B">
          <w:t xml:space="preserve"> </w:t>
        </w:r>
      </w:ins>
    </w:p>
    <w:p w14:paraId="2FB2B12C" w14:textId="6C2163DE" w:rsidR="00DC3796" w:rsidRPr="008A71C9" w:rsidDel="00225E0B" w:rsidRDefault="00F43DE3" w:rsidP="00C27361">
      <w:pPr>
        <w:spacing w:after="120"/>
        <w:rPr>
          <w:del w:id="553" w:author="VARGA Zoltan" w:date="2021-11-18T13:01:00Z"/>
        </w:rPr>
      </w:pPr>
      <w:r w:rsidRPr="008A71C9">
        <w:t>Eddigi műszaki, azon belül is R&amp;D területen szerzett tapasztalataimra hagyatkozva, valamint a rendelkezésemre álló idő ismeretében úgy döntöttem, hogy a CAD tervezés helyett elsőként a specifikációk szerint egy prototípus építésébe kezdek. Korábbi projekt</w:t>
      </w:r>
      <w:del w:id="554" w:author="Rudolf Krecht" w:date="2021-07-03T11:22:00Z">
        <w:r w:rsidRPr="008A71C9" w:rsidDel="00F21AEE">
          <w:delText xml:space="preserve"> </w:delText>
        </w:r>
      </w:del>
      <w:r w:rsidRPr="008A71C9">
        <w:t>munkáim során kifizetődőbbnek bizonyult</w:t>
      </w:r>
      <w:ins w:id="555" w:author="Rudolf Krecht" w:date="2021-07-03T11:22:00Z">
        <w:r w:rsidR="00F21AEE" w:rsidRPr="008A71C9">
          <w:t>,</w:t>
        </w:r>
      </w:ins>
      <w:r w:rsidRPr="008A71C9">
        <w:t xml:space="preserve"> ha kisebb méretű, kevésbé összetett eszközök esetében először egy mintadarabot készítettünk. Azon végezhettünk finomításokat, gyorsan és hatékonyan el tudtuk végezni a kivitelezés során felmerülő változtatásokat. Amennyiben ez az első verzió maradéktalanul megfelelt az elvárásoknak, úgy az alapján elkészülhet egy CAD terv</w:t>
      </w:r>
      <w:ins w:id="556" w:author="Rudolf Krecht" w:date="2021-07-03T11:22:00Z">
        <w:r w:rsidR="00F21AEE" w:rsidRPr="008A71C9">
          <w:t>,</w:t>
        </w:r>
      </w:ins>
      <w:r w:rsidRPr="008A71C9">
        <w:t xml:space="preserve"> amely szerint már könnyen reprodukálhatóvá vál</w:t>
      </w:r>
      <w:r w:rsidR="00301A88">
        <w:t>ik</w:t>
      </w:r>
      <w:r w:rsidRPr="008A71C9">
        <w:t xml:space="preserve"> az adott eszköz. A későbbi kisebb fejlesztések és átalakítások már ezen számítógépes modellen is elvégezhetővé váltak függetlenül a gyártásban már futó verziótól.</w:t>
      </w:r>
      <w:r w:rsidR="00DC3796" w:rsidRPr="008A71C9">
        <w:t xml:space="preserve"> </w:t>
      </w:r>
    </w:p>
    <w:p w14:paraId="426BCB04" w14:textId="53FE3256" w:rsidR="00B26264" w:rsidRPr="00C97EE6" w:rsidRDefault="00F43DE3" w:rsidP="00C97EE6">
      <w:pPr>
        <w:spacing w:after="120"/>
      </w:pPr>
      <w:r w:rsidRPr="008A71C9">
        <w:lastRenderedPageBreak/>
        <w:t>A rendelkezésemre álló idő alatt a meglévő CAD-es ismereteim, valamint alkalmas eszköz és szoftver rendelkezésre állás alapján úgy gondoltam</w:t>
      </w:r>
      <w:ins w:id="557" w:author="Rudolf Krecht" w:date="2021-07-03T11:22:00Z">
        <w:r w:rsidR="00F21AEE" w:rsidRPr="008A71C9">
          <w:t>,</w:t>
        </w:r>
      </w:ins>
      <w:r w:rsidRPr="008A71C9">
        <w:t xml:space="preserve"> gyorsabban haladhatnék a fent említett módszer használatával. Így ezen hiányosságok pótlása helyett több időt szánhatok a projekt lényeges részleteinek kidolgozására, úgy mint megállapítani azokat a pontokat</w:t>
      </w:r>
      <w:ins w:id="558" w:author="Rudolf Krecht" w:date="2021-07-03T11:23:00Z">
        <w:r w:rsidR="00F21AEE" w:rsidRPr="008A71C9">
          <w:t>,</w:t>
        </w:r>
      </w:ins>
      <w:r w:rsidRPr="008A71C9">
        <w:t xml:space="preserve"> amelyek a szűk keresztmetszetet jelenthetik a projekt sikerességében, valamint melyek azok a szoftveres és szerkezeti megoldások amelyek a leginkább kielégítik a robottal</w:t>
      </w:r>
      <w:r w:rsidR="00DC3796" w:rsidRPr="008A71C9">
        <w:t xml:space="preserve"> </w:t>
      </w:r>
      <w:r w:rsidRPr="008A71C9">
        <w:t>szemben</w:t>
      </w:r>
      <w:r w:rsidR="00DC3796" w:rsidRPr="008A71C9">
        <w:t xml:space="preserve"> </w:t>
      </w:r>
      <w:r w:rsidRPr="008A71C9">
        <w:t>támasztott követelményeket.</w:t>
      </w:r>
      <w:ins w:id="559" w:author="VARGA Zoltan" w:date="2021-11-18T13:01:00Z">
        <w:r w:rsidR="00225E0B">
          <w:t xml:space="preserve"> </w:t>
        </w:r>
      </w:ins>
      <w:ins w:id="560" w:author="VARGA Zoltan" w:date="2021-11-18T12:15:00Z">
        <w:r w:rsidR="009E0E1C" w:rsidRPr="008A71C9">
          <w:rPr>
            <w:rPrChange w:id="561" w:author="VARGA Zoltan" w:date="2021-11-18T12:52:00Z">
              <w:rPr>
                <w:color w:val="A6A6A6" w:themeColor="background1" w:themeShade="A6"/>
              </w:rPr>
            </w:rPrChange>
          </w:rPr>
          <w:t xml:space="preserve">Azonban a CAD modell alkalmas </w:t>
        </w:r>
        <w:r w:rsidR="00AB3FC8" w:rsidRPr="008A71C9">
          <w:rPr>
            <w:rPrChange w:id="562" w:author="VARGA Zoltan" w:date="2021-11-18T12:52:00Z">
              <w:rPr>
                <w:color w:val="A6A6A6" w:themeColor="background1" w:themeShade="A6"/>
              </w:rPr>
            </w:rPrChange>
          </w:rPr>
          <w:t>a munkadarab</w:t>
        </w:r>
      </w:ins>
      <w:ins w:id="563" w:author="VARGA Zoltan" w:date="2021-11-18T12:16:00Z">
        <w:r w:rsidR="00AB3FC8" w:rsidRPr="008A71C9">
          <w:rPr>
            <w:rPrChange w:id="564" w:author="VARGA Zoltan" w:date="2021-11-18T12:52:00Z">
              <w:rPr>
                <w:color w:val="A6A6A6" w:themeColor="background1" w:themeShade="A6"/>
              </w:rPr>
            </w:rPrChange>
          </w:rPr>
          <w:t xml:space="preserve"> vagy eszköz – ez esetben a robot jármű </w:t>
        </w:r>
        <w:r w:rsidR="00D54DC3" w:rsidRPr="008A71C9">
          <w:rPr>
            <w:rPrChange w:id="565" w:author="VARGA Zoltan" w:date="2021-11-18T12:52:00Z">
              <w:rPr>
                <w:color w:val="A6A6A6" w:themeColor="background1" w:themeShade="A6"/>
              </w:rPr>
            </w:rPrChange>
          </w:rPr>
          <w:t>–</w:t>
        </w:r>
        <w:r w:rsidR="00AB3FC8" w:rsidRPr="008A71C9">
          <w:rPr>
            <w:rPrChange w:id="566" w:author="VARGA Zoltan" w:date="2021-11-18T12:52:00Z">
              <w:rPr>
                <w:color w:val="A6A6A6" w:themeColor="background1" w:themeShade="A6"/>
              </w:rPr>
            </w:rPrChange>
          </w:rPr>
          <w:t xml:space="preserve"> </w:t>
        </w:r>
        <w:r w:rsidR="00D54DC3" w:rsidRPr="008A71C9">
          <w:rPr>
            <w:rPrChange w:id="567" w:author="VARGA Zoltan" w:date="2021-11-18T12:52:00Z">
              <w:rPr>
                <w:color w:val="A6A6A6" w:themeColor="background1" w:themeShade="A6"/>
              </w:rPr>
            </w:rPrChange>
          </w:rPr>
          <w:t xml:space="preserve">azon </w:t>
        </w:r>
        <w:r w:rsidR="00720A0B" w:rsidRPr="008A71C9">
          <w:rPr>
            <w:rPrChange w:id="568" w:author="VARGA Zoltan" w:date="2021-11-18T12:52:00Z">
              <w:rPr>
                <w:color w:val="A6A6A6" w:themeColor="background1" w:themeShade="A6"/>
              </w:rPr>
            </w:rPrChange>
          </w:rPr>
          <w:t>fizikai</w:t>
        </w:r>
      </w:ins>
      <w:ins w:id="569" w:author="VARGA Zoltan" w:date="2021-11-18T12:17:00Z">
        <w:r w:rsidR="00720A0B" w:rsidRPr="008A71C9">
          <w:rPr>
            <w:rPrChange w:id="570" w:author="VARGA Zoltan" w:date="2021-11-18T12:52:00Z">
              <w:rPr>
                <w:color w:val="A6A6A6" w:themeColor="background1" w:themeShade="A6"/>
              </w:rPr>
            </w:rPrChange>
          </w:rPr>
          <w:t xml:space="preserve"> paramétereinek mérésére, amelyek a</w:t>
        </w:r>
        <w:r w:rsidR="00B47A48" w:rsidRPr="008A71C9">
          <w:rPr>
            <w:rPrChange w:id="571" w:author="VARGA Zoltan" w:date="2021-11-18T12:52:00Z">
              <w:rPr>
                <w:color w:val="A6A6A6" w:themeColor="background1" w:themeShade="A6"/>
              </w:rPr>
            </w:rPrChange>
          </w:rPr>
          <w:t xml:space="preserve">z elkészült munkán </w:t>
        </w:r>
      </w:ins>
      <w:ins w:id="572" w:author="VARGA Zoltan" w:date="2021-11-18T12:18:00Z">
        <w:r w:rsidR="00497104" w:rsidRPr="008A71C9">
          <w:rPr>
            <w:rPrChange w:id="573" w:author="VARGA Zoltan" w:date="2021-11-18T12:52:00Z">
              <w:rPr>
                <w:color w:val="A6A6A6" w:themeColor="background1" w:themeShade="A6"/>
              </w:rPr>
            </w:rPrChange>
          </w:rPr>
          <w:t xml:space="preserve">nem vagy csak nagyon nehezen, estleg pontatlanul </w:t>
        </w:r>
      </w:ins>
      <w:ins w:id="574" w:author="VARGA Zoltan" w:date="2021-11-18T12:19:00Z">
        <w:r w:rsidR="00413D15" w:rsidRPr="008A71C9">
          <w:rPr>
            <w:rPrChange w:id="575" w:author="VARGA Zoltan" w:date="2021-11-18T12:52:00Z">
              <w:rPr>
                <w:color w:val="A6A6A6" w:themeColor="background1" w:themeShade="A6"/>
              </w:rPr>
            </w:rPrChange>
          </w:rPr>
          <w:t>állapíthatóak meg mérőeszközök segítségével.</w:t>
        </w:r>
        <w:r w:rsidR="003567FF" w:rsidRPr="008A71C9">
          <w:rPr>
            <w:rPrChange w:id="576" w:author="VARGA Zoltan" w:date="2021-11-18T12:52:00Z">
              <w:rPr>
                <w:color w:val="A6A6A6" w:themeColor="background1" w:themeShade="A6"/>
              </w:rPr>
            </w:rPrChange>
          </w:rPr>
          <w:t xml:space="preserve"> </w:t>
        </w:r>
      </w:ins>
      <w:ins w:id="577" w:author="VARGA Zoltan" w:date="2021-11-18T12:20:00Z">
        <w:r w:rsidR="003567FF" w:rsidRPr="008A71C9">
          <w:rPr>
            <w:rPrChange w:id="578" w:author="VARGA Zoltan" w:date="2021-11-18T12:52:00Z">
              <w:rPr>
                <w:color w:val="A6A6A6" w:themeColor="background1" w:themeShade="A6"/>
              </w:rPr>
            </w:rPrChange>
          </w:rPr>
          <w:t>Egy ilyen paraméter a</w:t>
        </w:r>
        <w:r w:rsidR="00612873" w:rsidRPr="008A71C9">
          <w:rPr>
            <w:rPrChange w:id="579" w:author="VARGA Zoltan" w:date="2021-11-18T12:52:00Z">
              <w:rPr>
                <w:color w:val="A6A6A6" w:themeColor="background1" w:themeShade="A6"/>
              </w:rPr>
            </w:rPrChange>
          </w:rPr>
          <w:t xml:space="preserve"> kormányzott kerekek kitérési szöge a jármű hossztengelyéhez képest</w:t>
        </w:r>
      </w:ins>
      <w:ins w:id="580" w:author="VARGA Zoltan" w:date="2021-11-18T12:21:00Z">
        <w:r w:rsidR="00AD5FED" w:rsidRPr="008A71C9">
          <w:rPr>
            <w:rPrChange w:id="581" w:author="VARGA Zoltan" w:date="2021-11-18T12:52:00Z">
              <w:rPr>
                <w:color w:val="A6A6A6" w:themeColor="background1" w:themeShade="A6"/>
              </w:rPr>
            </w:rPrChange>
          </w:rPr>
          <w:t xml:space="preserve">, amely </w:t>
        </w:r>
        <w:r w:rsidR="00A030CD" w:rsidRPr="008A71C9">
          <w:rPr>
            <w:rPrChange w:id="582" w:author="VARGA Zoltan" w:date="2021-11-18T12:52:00Z">
              <w:rPr>
                <w:color w:val="A6A6A6" w:themeColor="background1" w:themeShade="A6"/>
              </w:rPr>
            </w:rPrChange>
          </w:rPr>
          <w:t xml:space="preserve">ismerete fontos az </w:t>
        </w:r>
        <w:proofErr w:type="spellStart"/>
        <w:r w:rsidR="00A030CD" w:rsidRPr="008A71C9">
          <w:rPr>
            <w:rPrChange w:id="583" w:author="VARGA Zoltan" w:date="2021-11-18T12:52:00Z">
              <w:rPr>
                <w:color w:val="A6A6A6" w:themeColor="background1" w:themeShade="A6"/>
              </w:rPr>
            </w:rPrChange>
          </w:rPr>
          <w:t>Ackermann</w:t>
        </w:r>
        <w:proofErr w:type="spellEnd"/>
        <w:r w:rsidR="00A030CD" w:rsidRPr="008A71C9">
          <w:rPr>
            <w:rPrChange w:id="584" w:author="VARGA Zoltan" w:date="2021-11-18T12:52:00Z">
              <w:rPr>
                <w:color w:val="A6A6A6" w:themeColor="background1" w:themeShade="A6"/>
              </w:rPr>
            </w:rPrChange>
          </w:rPr>
          <w:t xml:space="preserve"> kormányzás számításánál.</w:t>
        </w:r>
      </w:ins>
      <w:ins w:id="585" w:author="VARGA Zoltan" w:date="2021-11-18T12:22:00Z">
        <w:r w:rsidR="008F4F98" w:rsidRPr="008A71C9">
          <w:rPr>
            <w:rPrChange w:id="586" w:author="VARGA Zoltan" w:date="2021-11-18T12:52:00Z">
              <w:rPr>
                <w:color w:val="A6A6A6" w:themeColor="background1" w:themeShade="A6"/>
              </w:rPr>
            </w:rPrChange>
          </w:rPr>
          <w:t xml:space="preserve"> Továbbá fontos ismerni a LIDAR </w:t>
        </w:r>
        <w:r w:rsidR="00165F81" w:rsidRPr="008A71C9">
          <w:rPr>
            <w:rPrChange w:id="587" w:author="VARGA Zoltan" w:date="2021-11-18T12:52:00Z">
              <w:rPr>
                <w:color w:val="A6A6A6" w:themeColor="background1" w:themeShade="A6"/>
              </w:rPr>
            </w:rPrChange>
          </w:rPr>
          <w:t>pozícióját</w:t>
        </w:r>
      </w:ins>
      <w:ins w:id="588" w:author="VARGA Zoltan" w:date="2021-11-18T12:23:00Z">
        <w:r w:rsidR="00165F81" w:rsidRPr="008A71C9">
          <w:rPr>
            <w:rPrChange w:id="589" w:author="VARGA Zoltan" w:date="2021-11-18T12:52:00Z">
              <w:rPr>
                <w:color w:val="A6A6A6" w:themeColor="background1" w:themeShade="A6"/>
              </w:rPr>
            </w:rPrChange>
          </w:rPr>
          <w:t xml:space="preserve"> a talajhoz és a jármű dimenzióihoz képest egy </w:t>
        </w:r>
        <w:r w:rsidR="00A05970" w:rsidRPr="008A71C9">
          <w:rPr>
            <w:rPrChange w:id="590" w:author="VARGA Zoltan" w:date="2021-11-18T12:52:00Z">
              <w:rPr>
                <w:color w:val="A6A6A6" w:themeColor="background1" w:themeShade="A6"/>
              </w:rPr>
            </w:rPrChange>
          </w:rPr>
          <w:t xml:space="preserve">olyan </w:t>
        </w:r>
        <w:r w:rsidR="00165F81" w:rsidRPr="008A71C9">
          <w:rPr>
            <w:rPrChange w:id="591" w:author="VARGA Zoltan" w:date="2021-11-18T12:52:00Z">
              <w:rPr>
                <w:color w:val="A6A6A6" w:themeColor="background1" w:themeShade="A6"/>
              </w:rPr>
            </w:rPrChange>
          </w:rPr>
          <w:t>trajektória tervezés</w:t>
        </w:r>
        <w:r w:rsidR="00A05970" w:rsidRPr="008A71C9">
          <w:rPr>
            <w:rPrChange w:id="592" w:author="VARGA Zoltan" w:date="2021-11-18T12:52:00Z">
              <w:rPr>
                <w:color w:val="A6A6A6" w:themeColor="background1" w:themeShade="A6"/>
              </w:rPr>
            </w:rPrChange>
          </w:rPr>
          <w:t>i feladat kivitelezésénél, ahol a robot egymáshoz közel</w:t>
        </w:r>
        <w:r w:rsidR="00DB2D65" w:rsidRPr="008A71C9">
          <w:rPr>
            <w:rPrChange w:id="593" w:author="VARGA Zoltan" w:date="2021-11-18T12:52:00Z">
              <w:rPr>
                <w:color w:val="A6A6A6" w:themeColor="background1" w:themeShade="A6"/>
              </w:rPr>
            </w:rPrChange>
          </w:rPr>
          <w:t>i obj</w:t>
        </w:r>
      </w:ins>
      <w:ins w:id="594" w:author="VARGA Zoltan" w:date="2021-11-18T12:24:00Z">
        <w:r w:rsidR="00DB2D65" w:rsidRPr="008A71C9">
          <w:rPr>
            <w:rPrChange w:id="595" w:author="VARGA Zoltan" w:date="2021-11-18T12:52:00Z">
              <w:rPr>
                <w:color w:val="A6A6A6" w:themeColor="background1" w:themeShade="A6"/>
              </w:rPr>
            </w:rPrChange>
          </w:rPr>
          <w:t xml:space="preserve">ektumok közt mozoghat. </w:t>
        </w:r>
      </w:ins>
    </w:p>
    <w:p w14:paraId="41F40239" w14:textId="358BA673" w:rsidR="00DC3796" w:rsidRDefault="004C4CAD" w:rsidP="00C90B78">
      <w:pPr>
        <w:spacing w:after="120"/>
        <w:rPr>
          <w:ins w:id="596" w:author="VARGA Zoltan" w:date="2021-11-14T22:14:00Z"/>
        </w:rPr>
      </w:pPr>
      <w:ins w:id="597" w:author="VARGA Zoltan" w:date="2021-11-14T22:13:00Z">
        <w:r>
          <w:rPr>
            <w:noProof/>
          </w:rPr>
          <mc:AlternateContent>
            <mc:Choice Requires="wps">
              <w:drawing>
                <wp:anchor distT="0" distB="0" distL="114300" distR="114300" simplePos="0" relativeHeight="251547648" behindDoc="0" locked="0" layoutInCell="1" allowOverlap="1" wp14:anchorId="091B82C5" wp14:editId="0F6D8EAA">
                  <wp:simplePos x="0" y="0"/>
                  <wp:positionH relativeFrom="margin">
                    <wp:align>center</wp:align>
                  </wp:positionH>
                  <wp:positionV relativeFrom="paragraph">
                    <wp:posOffset>3349625</wp:posOffset>
                  </wp:positionV>
                  <wp:extent cx="4200525" cy="289560"/>
                  <wp:effectExtent l="0" t="0" r="9525" b="0"/>
                  <wp:wrapTopAndBottom/>
                  <wp:docPr id="30" name="Szövegdoboz 30"/>
                  <wp:cNvGraphicFramePr/>
                  <a:graphic xmlns:a="http://schemas.openxmlformats.org/drawingml/2006/main">
                    <a:graphicData uri="http://schemas.microsoft.com/office/word/2010/wordprocessingShape">
                      <wps:wsp>
                        <wps:cNvSpPr txBox="1"/>
                        <wps:spPr>
                          <a:xfrm>
                            <a:off x="0" y="0"/>
                            <a:ext cx="4200525" cy="289560"/>
                          </a:xfrm>
                          <a:prstGeom prst="rect">
                            <a:avLst/>
                          </a:prstGeom>
                          <a:solidFill>
                            <a:prstClr val="white"/>
                          </a:solidFill>
                          <a:ln>
                            <a:noFill/>
                          </a:ln>
                        </wps:spPr>
                        <wps:txbx>
                          <w:txbxContent>
                            <w:p w14:paraId="71301463" w14:textId="69D663FA" w:rsidR="00965F9D" w:rsidRPr="00C93AA0" w:rsidRDefault="00965F9D" w:rsidP="00E262DD">
                              <w:pPr>
                                <w:pStyle w:val="Kpalrs"/>
                                <w:rPr>
                                  <w:rPrChange w:id="598" w:author="VARGA Zoltan" w:date="2021-11-21T11:42:00Z">
                                    <w:rPr>
                                      <w:noProof/>
                                    </w:rPr>
                                  </w:rPrChange>
                                </w:rPr>
                              </w:pPr>
                              <w:ins w:id="599" w:author="VARGA Zoltan" w:date="2021-11-14T22:13:00Z">
                                <w:r w:rsidRPr="00C93AA0">
                                  <w:rPr>
                                    <w:rPrChange w:id="600" w:author="VARGA Zoltan" w:date="2021-11-21T11:42:00Z">
                                      <w:rPr>
                                        <w:noProof/>
                                      </w:rPr>
                                    </w:rPrChange>
                                  </w:rPr>
                                  <w:fldChar w:fldCharType="begin"/>
                                </w:r>
                                <w:r w:rsidRPr="00C93AA0">
                                  <w:rPr>
                                    <w:rPrChange w:id="601" w:author="VARGA Zoltan" w:date="2021-11-21T11:42:00Z">
                                      <w:rPr>
                                        <w:noProof/>
                                      </w:rPr>
                                    </w:rPrChange>
                                  </w:rPr>
                                  <w:instrText xml:space="preserve"> SEQ ábra \* ARABIC </w:instrText>
                                </w:r>
                              </w:ins>
                              <w:r w:rsidRPr="00C93AA0">
                                <w:rPr>
                                  <w:rPrChange w:id="602" w:author="VARGA Zoltan" w:date="2021-11-21T11:42:00Z">
                                    <w:rPr>
                                      <w:noProof/>
                                    </w:rPr>
                                  </w:rPrChange>
                                </w:rPr>
                                <w:fldChar w:fldCharType="separate"/>
                              </w:r>
                              <w:bookmarkStart w:id="603" w:name="_Toc90933873"/>
                              <w:r>
                                <w:rPr>
                                  <w:noProof/>
                                </w:rPr>
                                <w:t>1</w:t>
                              </w:r>
                              <w:ins w:id="604" w:author="VARGA Zoltan" w:date="2021-11-14T22:13:00Z">
                                <w:r w:rsidRPr="00C93AA0">
                                  <w:rPr>
                                    <w:rPrChange w:id="605" w:author="VARGA Zoltan" w:date="2021-11-21T11:42:00Z">
                                      <w:rPr>
                                        <w:noProof/>
                                      </w:rPr>
                                    </w:rPrChange>
                                  </w:rPr>
                                  <w:fldChar w:fldCharType="end"/>
                                </w:r>
                                <w:r w:rsidRPr="009029C8">
                                  <w:t xml:space="preserve">. ábra A jármű törzs szoftverének adatfolyamai felhasználói </w:t>
                                </w:r>
                              </w:ins>
                              <w:ins w:id="606" w:author="VARGA Zoltan" w:date="2021-11-14T22:14:00Z">
                                <w:r w:rsidRPr="009029C8">
                                  <w:t>oldalról</w:t>
                                </w:r>
                              </w:ins>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91B82C5" id="_x0000_t202" coordsize="21600,21600" o:spt="202" path="m,l,21600r21600,l21600,xe">
                  <v:stroke joinstyle="miter"/>
                  <v:path gradientshapeok="t" o:connecttype="rect"/>
                </v:shapetype>
                <v:shape id="Szövegdoboz 30" o:spid="_x0000_s1026" type="#_x0000_t202" style="position:absolute;left:0;text-align:left;margin-left:0;margin-top:263.75pt;width:330.75pt;height:22.8pt;z-index:251547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" stroked="f">
                  <v:textbox inset="0,0,0,0">
                    <w:txbxContent>
                      <w:p w14:paraId="71301463" w14:textId="69D663FA" w:rsidR="00965F9D" w:rsidRPr="00C93AA0" w:rsidRDefault="00965F9D" w:rsidP="00E262DD">
                        <w:pPr>
                          <w:pStyle w:val="Kpalrs"/>
                          <w:rPr>
                            <w:rPrChange w:id="607" w:author="VARGA Zoltan" w:date="2021-11-21T11:42:00Z">
                              <w:rPr>
                                <w:noProof/>
                              </w:rPr>
                            </w:rPrChange>
                          </w:rPr>
                        </w:pPr>
                        <w:ins w:id="608" w:author="VARGA Zoltan" w:date="2021-11-14T22:13:00Z">
                          <w:r w:rsidRPr="00C93AA0">
                            <w:rPr>
                              <w:rPrChange w:id="609" w:author="VARGA Zoltan" w:date="2021-11-21T11:42:00Z">
                                <w:rPr>
                                  <w:noProof/>
                                </w:rPr>
                              </w:rPrChange>
                            </w:rPr>
                            <w:fldChar w:fldCharType="begin"/>
                          </w:r>
                          <w:r w:rsidRPr="00C93AA0">
                            <w:rPr>
                              <w:rPrChange w:id="610" w:author="VARGA Zoltan" w:date="2021-11-21T11:42:00Z">
                                <w:rPr>
                                  <w:noProof/>
                                </w:rPr>
                              </w:rPrChange>
                            </w:rPr>
                            <w:instrText xml:space="preserve"> SEQ ábra \* ARABIC </w:instrText>
                          </w:r>
                        </w:ins>
                        <w:r w:rsidRPr="00C93AA0">
                          <w:rPr>
                            <w:rPrChange w:id="611" w:author="VARGA Zoltan" w:date="2021-11-21T11:42:00Z">
                              <w:rPr>
                                <w:noProof/>
                              </w:rPr>
                            </w:rPrChange>
                          </w:rPr>
                          <w:fldChar w:fldCharType="separate"/>
                        </w:r>
                        <w:bookmarkStart w:id="612" w:name="_Toc90933873"/>
                        <w:r>
                          <w:rPr>
                            <w:noProof/>
                          </w:rPr>
                          <w:t>1</w:t>
                        </w:r>
                        <w:ins w:id="613" w:author="VARGA Zoltan" w:date="2021-11-14T22:13:00Z">
                          <w:r w:rsidRPr="00C93AA0">
                            <w:rPr>
                              <w:rPrChange w:id="614" w:author="VARGA Zoltan" w:date="2021-11-21T11:42:00Z">
                                <w:rPr>
                                  <w:noProof/>
                                </w:rPr>
                              </w:rPrChange>
                            </w:rPr>
                            <w:fldChar w:fldCharType="end"/>
                          </w:r>
                          <w:r w:rsidRPr="009029C8">
                            <w:t xml:space="preserve">. ábra A jármű törzs szoftverének adatfolyamai felhasználói </w:t>
                          </w:r>
                        </w:ins>
                        <w:ins w:id="615" w:author="VARGA Zoltan" w:date="2021-11-14T22:14:00Z">
                          <w:r w:rsidRPr="009029C8">
                            <w:t>oldalról</w:t>
                          </w:r>
                        </w:ins>
                        <w:bookmarkEnd w:id="612"/>
                      </w:p>
                    </w:txbxContent>
                  </v:textbox>
                  <w10:wrap type="topAndBottom" anchorx="margin"/>
                </v:shape>
              </w:pict>
            </mc:Fallback>
          </mc:AlternateContent>
        </w:r>
      </w:ins>
      <w:ins w:id="616" w:author="VARGA Zoltan" w:date="2021-11-14T22:11:00Z">
        <w:r>
          <w:rPr>
            <w:noProof/>
          </w:rPr>
          <w:drawing>
            <wp:anchor distT="360045" distB="360045" distL="114300" distR="114300" simplePos="0" relativeHeight="251544576" behindDoc="0" locked="0" layoutInCell="1" allowOverlap="1" wp14:anchorId="4449BA9A" wp14:editId="776C4377">
              <wp:simplePos x="0" y="0"/>
              <wp:positionH relativeFrom="margin">
                <wp:align>center</wp:align>
              </wp:positionH>
              <wp:positionV relativeFrom="paragraph">
                <wp:posOffset>2660015</wp:posOffset>
              </wp:positionV>
              <wp:extent cx="3600000" cy="660154"/>
              <wp:effectExtent l="0" t="0" r="635" b="6985"/>
              <wp:wrapTopAndBottom/>
              <wp:docPr id="24" name="Kép 2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szöveg látható&#10;&#10;Automatikusan generált leírás"/>
                      <pic:cNvPicPr/>
                    </pic:nvPicPr>
                    <pic:blipFill>
                      <a:blip r:embed="rId18">
                        <a:extLst>
                          <a:ext uri="{28A0092B-C50C-407E-A947-70E740481C1C}">
                            <a14:useLocalDpi xmlns:a14="http://schemas.microsoft.com/office/drawing/2010/main" val="0"/>
                          </a:ext>
                        </a:extLst>
                      </a:blip>
                      <a:stretch>
                        <a:fillRect/>
                      </a:stretch>
                    </pic:blipFill>
                    <pic:spPr>
                      <a:xfrm>
                        <a:off x="0" y="0"/>
                        <a:ext cx="3600000" cy="660154"/>
                      </a:xfrm>
                      <a:prstGeom prst="rect">
                        <a:avLst/>
                      </a:prstGeom>
                    </pic:spPr>
                  </pic:pic>
                </a:graphicData>
              </a:graphic>
              <wp14:sizeRelH relativeFrom="margin">
                <wp14:pctWidth>0</wp14:pctWidth>
              </wp14:sizeRelH>
              <wp14:sizeRelV relativeFrom="margin">
                <wp14:pctHeight>0</wp14:pctHeight>
              </wp14:sizeRelV>
            </wp:anchor>
          </w:drawing>
        </w:r>
      </w:ins>
      <w:ins w:id="617" w:author="VARGA Zoltan" w:date="2021-11-14T21:38:00Z">
        <w:r w:rsidR="00F34A1D">
          <w:t>A robot</w:t>
        </w:r>
      </w:ins>
      <w:ins w:id="618" w:author="VARGA Zoltan" w:date="2021-11-14T21:40:00Z">
        <w:r w:rsidR="00FF0ED8">
          <w:t>,</w:t>
        </w:r>
      </w:ins>
      <w:ins w:id="619" w:author="VARGA Zoltan" w:date="2021-11-14T21:38:00Z">
        <w:r w:rsidR="00F34A1D">
          <w:t xml:space="preserve"> </w:t>
        </w:r>
      </w:ins>
      <w:ins w:id="620" w:author="VARGA Zoltan" w:date="2021-11-14T21:40:00Z">
        <w:r w:rsidR="00FF0ED8">
          <w:t xml:space="preserve">várhatóan </w:t>
        </w:r>
      </w:ins>
      <w:ins w:id="621" w:author="VARGA Zoltan" w:date="2021-11-14T21:38:00Z">
        <w:r w:rsidR="00EA7E14">
          <w:t xml:space="preserve">az önvezető járművek témakörében </w:t>
        </w:r>
      </w:ins>
      <w:ins w:id="622" w:author="VARGA Zoltan" w:date="2021-11-14T21:39:00Z">
        <w:r w:rsidR="005476DB">
          <w:t>végz</w:t>
        </w:r>
      </w:ins>
      <w:ins w:id="623" w:author="VARGA Zoltan" w:date="2021-11-14T21:40:00Z">
        <w:r w:rsidR="005476DB">
          <w:t xml:space="preserve">ett </w:t>
        </w:r>
        <w:r w:rsidR="00FF0ED8">
          <w:t xml:space="preserve">hallgatói projektek alapjául fog szolgálni, így </w:t>
        </w:r>
        <w:r w:rsidR="00AA6EF1">
          <w:t>ennek a célnak leg</w:t>
        </w:r>
      </w:ins>
      <w:ins w:id="624" w:author="VARGA Zoltan" w:date="2021-11-14T21:41:00Z">
        <w:r w:rsidR="00AA6EF1">
          <w:t>megfelelőbb szoftver struktúrával kell rendelkeznie.</w:t>
        </w:r>
        <w:r w:rsidR="00963EC7">
          <w:t xml:space="preserve"> </w:t>
        </w:r>
      </w:ins>
      <w:ins w:id="625" w:author="VARGA Zoltan" w:date="2021-11-14T21:46:00Z">
        <w:r w:rsidR="000B7D44">
          <w:t xml:space="preserve">Az </w:t>
        </w:r>
      </w:ins>
      <w:ins w:id="626" w:author="VARGA Zoltan" w:date="2021-11-14T21:47:00Z">
        <w:r w:rsidR="000B7D44">
          <w:t xml:space="preserve">autonóm járművek </w:t>
        </w:r>
        <w:r w:rsidR="005D0513">
          <w:t>fő feladat</w:t>
        </w:r>
      </w:ins>
      <w:ins w:id="627" w:author="VARGA Zoltan" w:date="2021-11-14T21:51:00Z">
        <w:r w:rsidR="00545875">
          <w:t>a</w:t>
        </w:r>
        <w:r w:rsidR="00AC44B5">
          <w:t>,</w:t>
        </w:r>
      </w:ins>
      <w:ins w:id="628" w:author="VARGA Zoltan" w:date="2021-11-14T21:47:00Z">
        <w:r w:rsidR="005D0513">
          <w:t xml:space="preserve"> egy adott útvonalon történő haladás</w:t>
        </w:r>
      </w:ins>
      <w:ins w:id="629" w:author="VARGA Zoltan" w:date="2021-11-14T21:51:00Z">
        <w:r w:rsidR="00AC44B5">
          <w:t xml:space="preserve"> a kívánt param</w:t>
        </w:r>
      </w:ins>
      <w:ins w:id="630" w:author="VARGA Zoltan" w:date="2021-11-14T21:52:00Z">
        <w:r w:rsidR="00AC44B5">
          <w:t>éterek szerint</w:t>
        </w:r>
      </w:ins>
      <w:ins w:id="631" w:author="VARGA Zoltan" w:date="2021-11-18T13:02:00Z">
        <w:r w:rsidR="00FF7F3D">
          <w:t>, figye</w:t>
        </w:r>
      </w:ins>
      <w:ins w:id="632" w:author="VARGA Zoltan" w:date="2021-11-18T13:03:00Z">
        <w:r w:rsidR="00FF7F3D">
          <w:t>lembe véve a környezeti sajátosságokat</w:t>
        </w:r>
      </w:ins>
      <w:ins w:id="633" w:author="VARGA Zoltan" w:date="2021-11-14T21:47:00Z">
        <w:r w:rsidR="005D0513">
          <w:t>.</w:t>
        </w:r>
      </w:ins>
      <w:ins w:id="634" w:author="VARGA Zoltan" w:date="2021-11-14T21:48:00Z">
        <w:r w:rsidR="00755C86">
          <w:t xml:space="preserve"> A</w:t>
        </w:r>
      </w:ins>
      <w:ins w:id="635" w:author="VARGA Zoltan" w:date="2021-11-14T21:50:00Z">
        <w:r w:rsidR="00E246A9">
          <w:t xml:space="preserve">z ezt megvalósító </w:t>
        </w:r>
        <w:r w:rsidR="0077552F">
          <w:t>algoritmusoknak szűksége van egy összekötő törzs szoftverre</w:t>
        </w:r>
      </w:ins>
      <w:ins w:id="636" w:author="VARGA Zoltan" w:date="2021-11-14T21:52:00Z">
        <w:r w:rsidR="00AC44B5">
          <w:t>,</w:t>
        </w:r>
      </w:ins>
      <w:ins w:id="637" w:author="VARGA Zoltan" w:date="2021-11-14T21:50:00Z">
        <w:r w:rsidR="0077552F">
          <w:t xml:space="preserve"> amely az autó meghajtó </w:t>
        </w:r>
      </w:ins>
      <w:ins w:id="638" w:author="VARGA Zoltan" w:date="2021-11-14T21:51:00Z">
        <w:r w:rsidR="0077552F">
          <w:t xml:space="preserve">és kormányzó motorjait a megfelelő módon </w:t>
        </w:r>
        <w:r w:rsidR="00545875">
          <w:t>képes mozgatni.</w:t>
        </w:r>
      </w:ins>
      <w:ins w:id="639" w:author="VARGA Zoltan" w:date="2021-11-14T21:52:00Z">
        <w:r w:rsidR="00B713F5">
          <w:t xml:space="preserve"> Ugyanennek a</w:t>
        </w:r>
        <w:r w:rsidR="00373171">
          <w:t xml:space="preserve"> szo</w:t>
        </w:r>
      </w:ins>
      <w:ins w:id="640" w:author="VARGA Zoltan" w:date="2021-11-14T21:53:00Z">
        <w:r w:rsidR="00373171">
          <w:t xml:space="preserve">ftvernek kell </w:t>
        </w:r>
      </w:ins>
      <w:ins w:id="641" w:author="VARGA Zoltan" w:date="2021-11-14T21:54:00Z">
        <w:r w:rsidR="004F6A15">
          <w:t>kezelnie és megfelelően továbbítania</w:t>
        </w:r>
      </w:ins>
      <w:ins w:id="642" w:author="VARGA Zoltan" w:date="2021-11-14T21:55:00Z">
        <w:r w:rsidR="001163EB">
          <w:t xml:space="preserve"> a robot </w:t>
        </w:r>
      </w:ins>
      <w:r w:rsidR="00301A88">
        <w:t>érzékelői</w:t>
      </w:r>
      <w:ins w:id="643" w:author="VARGA Zoltan" w:date="2021-11-14T21:55:00Z">
        <w:r w:rsidR="001163EB">
          <w:t xml:space="preserve"> által mért</w:t>
        </w:r>
        <w:r w:rsidR="004F6A15">
          <w:t xml:space="preserve"> adatokat</w:t>
        </w:r>
        <w:r w:rsidR="001163EB">
          <w:t xml:space="preserve">, amelyek elengedhetetlenek </w:t>
        </w:r>
      </w:ins>
      <w:ins w:id="644" w:author="VARGA Zoltan" w:date="2021-11-14T22:04:00Z">
        <w:r w:rsidR="00C128FB">
          <w:t xml:space="preserve">a trajektória </w:t>
        </w:r>
        <w:r w:rsidR="001764FD">
          <w:t>követéshez és objektum detektáláshoz.</w:t>
        </w:r>
      </w:ins>
      <w:ins w:id="645" w:author="VARGA Zoltan" w:date="2021-11-18T13:03:00Z">
        <w:r w:rsidR="00B41C76">
          <w:t xml:space="preserve"> Ez </w:t>
        </w:r>
        <w:r w:rsidR="008C09A4">
          <w:t>tulajdonképpen egy int</w:t>
        </w:r>
      </w:ins>
      <w:ins w:id="646" w:author="VARGA Zoltan" w:date="2021-11-18T13:04:00Z">
        <w:r w:rsidR="008C09A4">
          <w:t xml:space="preserve">erface-ként szolgál a felhasználói vezérlő szoftver és </w:t>
        </w:r>
        <w:r w:rsidR="00BC5C6E">
          <w:t xml:space="preserve">a jármű </w:t>
        </w:r>
      </w:ins>
      <w:ins w:id="647" w:author="VARGA Zoltan" w:date="2021-11-18T13:05:00Z">
        <w:r w:rsidR="00BC5C6E">
          <w:t>között.</w:t>
        </w:r>
      </w:ins>
    </w:p>
    <w:p w14:paraId="49295E66" w14:textId="2DA44E97" w:rsidR="00C15C96" w:rsidRPr="00305FBA" w:rsidRDefault="00B07519" w:rsidP="002F582B">
      <w:pPr>
        <w:spacing w:after="120"/>
        <w:rPr>
          <w:rPrChange w:id="648" w:author="VARGA Zoltan" w:date="2021-11-14T22:00:00Z">
            <w:rPr>
              <w:noProof/>
            </w:rPr>
          </w:rPrChange>
        </w:rPr>
      </w:pPr>
      <w:ins w:id="649" w:author="VARGA Zoltan" w:date="2021-11-14T22:15:00Z">
        <w:r>
          <w:t>A jármű</w:t>
        </w:r>
        <w:r w:rsidR="003B1573">
          <w:t xml:space="preserve"> mozgása alapvetően az </w:t>
        </w:r>
        <w:proofErr w:type="spellStart"/>
        <w:r w:rsidR="003B1573">
          <w:t>Ackermann</w:t>
        </w:r>
        <w:proofErr w:type="spellEnd"/>
        <w:r w:rsidR="003B1573">
          <w:t xml:space="preserve"> bi</w:t>
        </w:r>
      </w:ins>
      <w:ins w:id="650" w:author="VARGA Zoltan" w:date="2021-11-14T22:16:00Z">
        <w:r w:rsidR="003B1573">
          <w:t xml:space="preserve">cikli modell </w:t>
        </w:r>
        <w:r w:rsidR="004C177A">
          <w:t xml:space="preserve">szoftveres </w:t>
        </w:r>
      </w:ins>
      <w:ins w:id="651" w:author="VARGA Zoltan" w:date="2021-11-14T22:17:00Z">
        <w:r w:rsidR="00956231">
          <w:t>megvalósítás</w:t>
        </w:r>
      </w:ins>
      <w:ins w:id="652" w:author="VARGA Zoltan" w:date="2021-11-14T22:18:00Z">
        <w:r w:rsidR="00142E30">
          <w:t xml:space="preserve">án alapul. </w:t>
        </w:r>
        <w:r w:rsidR="004A0F4D">
          <w:t xml:space="preserve">Így a későbbiekben </w:t>
        </w:r>
      </w:ins>
      <w:ins w:id="653" w:author="VARGA Zoltan" w:date="2021-11-14T22:19:00Z">
        <w:r w:rsidR="00D4258A">
          <w:t xml:space="preserve">implementált </w:t>
        </w:r>
        <w:r w:rsidR="00B43B38">
          <w:t xml:space="preserve">önvezető algoritmusnak elegendő </w:t>
        </w:r>
      </w:ins>
      <w:ins w:id="654" w:author="VARGA Zoltan" w:date="2021-11-14T22:20:00Z">
        <w:r w:rsidR="00AC1CA4">
          <w:t xml:space="preserve">a kívánt sebesség és </w:t>
        </w:r>
      </w:ins>
      <w:r w:rsidR="00301A88">
        <w:t>szögsebesség (elfordulás)</w:t>
      </w:r>
      <w:ins w:id="655" w:author="VARGA Zoltan" w:date="2021-11-14T22:21:00Z">
        <w:r w:rsidR="00E65F17">
          <w:t xml:space="preserve"> értékeket</w:t>
        </w:r>
      </w:ins>
      <w:ins w:id="656" w:author="VARGA Zoltan" w:date="2021-11-14T22:22:00Z">
        <w:r w:rsidR="00E65F17">
          <w:t xml:space="preserve"> meghatároznia</w:t>
        </w:r>
      </w:ins>
      <w:ins w:id="657" w:author="VARGA Zoltan" w:date="2021-11-18T13:06:00Z">
        <w:r w:rsidR="00E95927">
          <w:t xml:space="preserve"> a robot kívánt útvonalon történő mozgatásához. </w:t>
        </w:r>
        <w:r w:rsidR="007F7AD1">
          <w:t>A</w:t>
        </w:r>
      </w:ins>
      <w:ins w:id="658" w:author="VARGA Zoltan" w:date="2021-11-18T13:07:00Z">
        <w:r w:rsidR="00767F80">
          <w:t>z autó</w:t>
        </w:r>
      </w:ins>
      <w:ins w:id="659" w:author="VARGA Zoltan" w:date="2021-11-18T13:06:00Z">
        <w:r w:rsidR="007F7AD1">
          <w:t xml:space="preserve"> vezérlése </w:t>
        </w:r>
        <w:r w:rsidR="00767F80">
          <w:t>a robotikában</w:t>
        </w:r>
      </w:ins>
      <w:ins w:id="660" w:author="VARGA Zoltan" w:date="2021-11-18T13:07:00Z">
        <w:r w:rsidR="00767F80">
          <w:t xml:space="preserve"> széles körben használt ROS rendszer </w:t>
        </w:r>
        <w:r w:rsidR="00117975">
          <w:t xml:space="preserve">használatával </w:t>
        </w:r>
        <w:r w:rsidR="002D4A27">
          <w:t xml:space="preserve">került </w:t>
        </w:r>
        <w:r w:rsidR="002D4A27">
          <w:lastRenderedPageBreak/>
          <w:t>implementálá</w:t>
        </w:r>
      </w:ins>
      <w:ins w:id="661" w:author="VARGA Zoltan" w:date="2021-11-18T13:08:00Z">
        <w:r w:rsidR="002D4A27">
          <w:t xml:space="preserve">sra. Ezáltal egy olyan platform áll rendelkezésre a későbbi </w:t>
        </w:r>
        <w:r w:rsidR="00612AF6">
          <w:t xml:space="preserve">fejlesztésekhez amely jól definiált, </w:t>
        </w:r>
      </w:ins>
      <w:ins w:id="662" w:author="VARGA Zoltan" w:date="2021-11-18T13:09:00Z">
        <w:r w:rsidR="003D3390">
          <w:t>megfelelően strukturált és átlátható.</w:t>
        </w:r>
      </w:ins>
    </w:p>
    <w:p w14:paraId="490619C0" w14:textId="77777777" w:rsidR="00F43DE3" w:rsidRDefault="00F43DE3" w:rsidP="00DC3796">
      <w:pPr>
        <w:pStyle w:val="Cmsor1"/>
        <w:rPr>
          <w:noProof/>
        </w:rPr>
      </w:pPr>
      <w:bookmarkStart w:id="663" w:name="_Toc87872667"/>
      <w:bookmarkStart w:id="664" w:name="_Toc90962825"/>
      <w:r>
        <w:t>A jármű felépítése</w:t>
      </w:r>
      <w:bookmarkEnd w:id="663"/>
      <w:bookmarkEnd w:id="664"/>
    </w:p>
    <w:p w14:paraId="0A16BAD0" w14:textId="12F0ED08" w:rsidR="00F43DE3" w:rsidRDefault="00F43DE3" w:rsidP="00C27361">
      <w:pPr>
        <w:spacing w:after="120"/>
      </w:pPr>
      <w:r>
        <w:t xml:space="preserve">A járművet a mechanikai fejlesztés szempontjából </w:t>
      </w:r>
      <w:del w:id="665" w:author="Rudolf Krecht" w:date="2021-07-03T11:23:00Z">
        <w:r w:rsidDel="00F21AEE">
          <w:delText xml:space="preserve">7 </w:delText>
        </w:r>
      </w:del>
      <w:ins w:id="666" w:author="Rudolf Krecht" w:date="2021-07-03T11:23:00Z">
        <w:r w:rsidR="00F21AEE">
          <w:t xml:space="preserve">hét </w:t>
        </w:r>
      </w:ins>
      <w:r>
        <w:t>fő részegységre bontottam fel. Ezek az alábbiak:</w:t>
      </w:r>
    </w:p>
    <w:p w14:paraId="25096BCC" w14:textId="77777777" w:rsidR="00F43DE3" w:rsidRDefault="00F43DE3" w:rsidP="00C27361">
      <w:pPr>
        <w:pStyle w:val="Listaszerbekezds"/>
        <w:numPr>
          <w:ilvl w:val="0"/>
          <w:numId w:val="5"/>
        </w:numPr>
        <w:spacing w:after="120"/>
        <w:ind w:left="851" w:hanging="284"/>
      </w:pPr>
      <w:r>
        <w:t>a jármű váza</w:t>
      </w:r>
    </w:p>
    <w:p w14:paraId="7579275B" w14:textId="77777777" w:rsidR="00F43DE3" w:rsidRDefault="00F43DE3" w:rsidP="00C27361">
      <w:pPr>
        <w:pStyle w:val="Listaszerbekezds"/>
        <w:numPr>
          <w:ilvl w:val="0"/>
          <w:numId w:val="5"/>
        </w:numPr>
        <w:spacing w:after="120"/>
        <w:ind w:left="851" w:hanging="284"/>
      </w:pPr>
      <w:r>
        <w:t>elektromos tápellátás</w:t>
      </w:r>
    </w:p>
    <w:p w14:paraId="43E7BB61" w14:textId="77777777" w:rsidR="00F43DE3" w:rsidRDefault="00F43DE3" w:rsidP="00C27361">
      <w:pPr>
        <w:pStyle w:val="Listaszerbekezds"/>
        <w:numPr>
          <w:ilvl w:val="0"/>
          <w:numId w:val="5"/>
        </w:numPr>
        <w:spacing w:after="120"/>
        <w:ind w:left="851" w:hanging="284"/>
      </w:pPr>
      <w:r>
        <w:t>hátsó tengely</w:t>
      </w:r>
    </w:p>
    <w:p w14:paraId="2C0C52AE" w14:textId="77777777" w:rsidR="00F43DE3" w:rsidRDefault="00F43DE3" w:rsidP="00C27361">
      <w:pPr>
        <w:pStyle w:val="Listaszerbekezds"/>
        <w:numPr>
          <w:ilvl w:val="0"/>
          <w:numId w:val="5"/>
        </w:numPr>
        <w:spacing w:after="120"/>
        <w:ind w:left="851" w:hanging="284"/>
      </w:pPr>
      <w:r>
        <w:t>első tengely</w:t>
      </w:r>
    </w:p>
    <w:p w14:paraId="6FCC99E6" w14:textId="77777777" w:rsidR="00F43DE3" w:rsidRDefault="00F43DE3" w:rsidP="00C27361">
      <w:pPr>
        <w:pStyle w:val="Listaszerbekezds"/>
        <w:numPr>
          <w:ilvl w:val="0"/>
          <w:numId w:val="5"/>
        </w:numPr>
        <w:spacing w:after="120"/>
        <w:ind w:left="851" w:hanging="284"/>
      </w:pPr>
      <w:r>
        <w:t>vezérlő modul</w:t>
      </w:r>
    </w:p>
    <w:p w14:paraId="173911B5" w14:textId="77777777" w:rsidR="00F43DE3" w:rsidRDefault="00F43DE3" w:rsidP="00C27361">
      <w:pPr>
        <w:pStyle w:val="Listaszerbekezds"/>
        <w:numPr>
          <w:ilvl w:val="0"/>
          <w:numId w:val="5"/>
        </w:numPr>
        <w:spacing w:after="120"/>
        <w:ind w:left="851" w:hanging="284"/>
      </w:pPr>
      <w:r>
        <w:t>SBC (</w:t>
      </w:r>
      <w:proofErr w:type="spellStart"/>
      <w:r>
        <w:t>Single</w:t>
      </w:r>
      <w:proofErr w:type="spellEnd"/>
      <w:r>
        <w:t xml:space="preserve"> </w:t>
      </w:r>
      <w:proofErr w:type="spellStart"/>
      <w:r>
        <w:t>Board</w:t>
      </w:r>
      <w:proofErr w:type="spellEnd"/>
      <w:r>
        <w:t xml:space="preserve"> Computer) modul</w:t>
      </w:r>
    </w:p>
    <w:p w14:paraId="0368F7B1" w14:textId="2A4F186B" w:rsidR="00F43DE3" w:rsidRDefault="00F43DE3" w:rsidP="00C27361">
      <w:pPr>
        <w:pStyle w:val="Listaszerbekezds"/>
        <w:numPr>
          <w:ilvl w:val="0"/>
          <w:numId w:val="5"/>
        </w:numPr>
        <w:spacing w:after="120"/>
        <w:ind w:left="851" w:hanging="284"/>
      </w:pPr>
      <w:r>
        <w:t>LIDAR</w:t>
      </w:r>
      <w:ins w:id="667" w:author="VARGA Zoltan" w:date="2021-11-20T17:39:00Z">
        <w:r w:rsidR="006D5637">
          <w:t xml:space="preserve"> (</w:t>
        </w:r>
        <w:proofErr w:type="spellStart"/>
        <w:r w:rsidR="006D5637">
          <w:t>L</w:t>
        </w:r>
      </w:ins>
      <w:ins w:id="668" w:author="VARGA Zoltan" w:date="2021-11-20T17:40:00Z">
        <w:r w:rsidR="006D5637">
          <w:t>ight</w:t>
        </w:r>
        <w:proofErr w:type="spellEnd"/>
        <w:r w:rsidR="006D5637">
          <w:t xml:space="preserve"> </w:t>
        </w:r>
        <w:proofErr w:type="spellStart"/>
        <w:r w:rsidR="006D5637">
          <w:t>Detection</w:t>
        </w:r>
        <w:proofErr w:type="spellEnd"/>
        <w:r w:rsidR="006D5637">
          <w:t xml:space="preserve"> and Ranging)</w:t>
        </w:r>
      </w:ins>
    </w:p>
    <w:p w14:paraId="6CF2F7D9" w14:textId="31022782" w:rsidR="00C27361" w:rsidRDefault="00845859" w:rsidP="00C27361">
      <w:pPr>
        <w:spacing w:after="120"/>
        <w:rPr>
          <w:ins w:id="669" w:author="VARGA Zoltan" w:date="2021-11-14T22:48:00Z"/>
          <w:noProof/>
        </w:rPr>
      </w:pPr>
      <w:ins w:id="670" w:author="VARGA Zoltan" w:date="2021-11-18T13:39:00Z">
        <w:r>
          <w:rPr>
            <w:noProof/>
          </w:rPr>
          <mc:AlternateContent>
            <mc:Choice Requires="wps">
              <w:drawing>
                <wp:anchor distT="0" distB="0" distL="114300" distR="114300" simplePos="0" relativeHeight="251553792" behindDoc="0" locked="0" layoutInCell="1" allowOverlap="1" wp14:anchorId="7410943E" wp14:editId="3C8BA49A">
                  <wp:simplePos x="0" y="0"/>
                  <wp:positionH relativeFrom="margin">
                    <wp:align>center</wp:align>
                  </wp:positionH>
                  <wp:positionV relativeFrom="paragraph">
                    <wp:posOffset>3432810</wp:posOffset>
                  </wp:positionV>
                  <wp:extent cx="3811905" cy="358140"/>
                  <wp:effectExtent l="0" t="0" r="0" b="3810"/>
                  <wp:wrapTopAndBottom/>
                  <wp:docPr id="32" name="Szövegdoboz 32"/>
                  <wp:cNvGraphicFramePr/>
                  <a:graphic xmlns:a="http://schemas.openxmlformats.org/drawingml/2006/main">
                    <a:graphicData uri="http://schemas.microsoft.com/office/word/2010/wordprocessingShape">
                      <wps:wsp>
                        <wps:cNvSpPr txBox="1"/>
                        <wps:spPr>
                          <a:xfrm>
                            <a:off x="0" y="0"/>
                            <a:ext cx="3811905" cy="358140"/>
                          </a:xfrm>
                          <a:prstGeom prst="rect">
                            <a:avLst/>
                          </a:prstGeom>
                          <a:solidFill>
                            <a:prstClr val="white"/>
                          </a:solidFill>
                          <a:ln>
                            <a:noFill/>
                          </a:ln>
                        </wps:spPr>
                        <wps:txbx>
                          <w:txbxContent>
                            <w:p w14:paraId="4A6B67D8" w14:textId="2289F898" w:rsidR="00965F9D" w:rsidRPr="00A33917" w:rsidRDefault="00965F9D" w:rsidP="00E262DD">
                              <w:pPr>
                                <w:pStyle w:val="Kpalrs"/>
                                <w:rPr>
                                  <w:noProof/>
                                </w:rPr>
                              </w:pPr>
                              <w:ins w:id="671" w:author="VARGA Zoltan" w:date="2021-11-18T13:39:00Z">
                                <w:r>
                                  <w:rPr>
                                    <w:noProof/>
                                  </w:rPr>
                                  <w:fldChar w:fldCharType="begin"/>
                                </w:r>
                                <w:r>
                                  <w:rPr>
                                    <w:noProof/>
                                  </w:rPr>
                                  <w:instrText xml:space="preserve"> SEQ ábra \* ARABIC </w:instrText>
                                </w:r>
                              </w:ins>
                              <w:r>
                                <w:rPr>
                                  <w:noProof/>
                                </w:rPr>
                                <w:fldChar w:fldCharType="separate"/>
                              </w:r>
                              <w:bookmarkStart w:id="672" w:name="_Toc90933874"/>
                              <w:r>
                                <w:rPr>
                                  <w:noProof/>
                                </w:rPr>
                                <w:t>2</w:t>
                              </w:r>
                              <w:ins w:id="673" w:author="VARGA Zoltan" w:date="2021-11-18T13:39:00Z">
                                <w:r>
                                  <w:rPr>
                                    <w:noProof/>
                                  </w:rPr>
                                  <w:fldChar w:fldCharType="end"/>
                                </w:r>
                                <w:r>
                                  <w:t>. ábra A prototípus végső kialakítása</w:t>
                                </w:r>
                              </w:ins>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0943E" id="Szövegdoboz 32" o:spid="_x0000_s1027" type="#_x0000_t202" style="position:absolute;left:0;text-align:left;margin-left:0;margin-top:270.3pt;width:300.15pt;height:28.2pt;z-index:251553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" stroked="f">
                  <v:textbox inset="0,0,0,0">
                    <w:txbxContent>
                      <w:p w14:paraId="4A6B67D8" w14:textId="2289F898" w:rsidR="00965F9D" w:rsidRPr="00A33917" w:rsidRDefault="00965F9D" w:rsidP="00E262DD">
                        <w:pPr>
                          <w:pStyle w:val="Kpalrs"/>
                          <w:rPr>
                            <w:noProof/>
                          </w:rPr>
                        </w:pPr>
                        <w:ins w:id="674" w:author="VARGA Zoltan" w:date="2021-11-18T13:39:00Z">
                          <w:r>
                            <w:rPr>
                              <w:noProof/>
                            </w:rPr>
                            <w:fldChar w:fldCharType="begin"/>
                          </w:r>
                          <w:r>
                            <w:rPr>
                              <w:noProof/>
                            </w:rPr>
                            <w:instrText xml:space="preserve"> SEQ ábra \* ARABIC </w:instrText>
                          </w:r>
                        </w:ins>
                        <w:r>
                          <w:rPr>
                            <w:noProof/>
                          </w:rPr>
                          <w:fldChar w:fldCharType="separate"/>
                        </w:r>
                        <w:bookmarkStart w:id="675" w:name="_Toc90933874"/>
                        <w:r>
                          <w:rPr>
                            <w:noProof/>
                          </w:rPr>
                          <w:t>2</w:t>
                        </w:r>
                        <w:ins w:id="676" w:author="VARGA Zoltan" w:date="2021-11-18T13:39:00Z">
                          <w:r>
                            <w:rPr>
                              <w:noProof/>
                            </w:rPr>
                            <w:fldChar w:fldCharType="end"/>
                          </w:r>
                          <w:r>
                            <w:t>. ábra A prototípus végső kialakítása</w:t>
                          </w:r>
                        </w:ins>
                        <w:bookmarkEnd w:id="675"/>
                      </w:p>
                    </w:txbxContent>
                  </v:textbox>
                  <w10:wrap type="topAndBottom" anchorx="margin"/>
                </v:shape>
              </w:pict>
            </mc:Fallback>
          </mc:AlternateContent>
        </w:r>
      </w:ins>
      <w:ins w:id="677" w:author="VARGA Zoltan" w:date="2021-11-18T13:37:00Z">
        <w:r>
          <w:rPr>
            <w:noProof/>
          </w:rPr>
          <w:drawing>
            <wp:anchor distT="360045" distB="360045" distL="114300" distR="114300" simplePos="0" relativeHeight="251550720" behindDoc="0" locked="0" layoutInCell="1" allowOverlap="1" wp14:anchorId="22B43B28" wp14:editId="1D3858CC">
              <wp:simplePos x="0" y="0"/>
              <wp:positionH relativeFrom="margin">
                <wp:align>center</wp:align>
              </wp:positionH>
              <wp:positionV relativeFrom="paragraph">
                <wp:posOffset>1094740</wp:posOffset>
              </wp:positionV>
              <wp:extent cx="3600000" cy="2297872"/>
              <wp:effectExtent l="0" t="0" r="635" b="7620"/>
              <wp:wrapTopAndBottom/>
              <wp:docPr id="31" name="Kép 31" descr="A képen talaj,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talaj, kültéri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297872"/>
                      </a:xfrm>
                      <a:prstGeom prst="rect">
                        <a:avLst/>
                      </a:prstGeom>
                    </pic:spPr>
                  </pic:pic>
                </a:graphicData>
              </a:graphic>
              <wp14:sizeRelH relativeFrom="margin">
                <wp14:pctWidth>0</wp14:pctWidth>
              </wp14:sizeRelH>
              <wp14:sizeRelV relativeFrom="margin">
                <wp14:pctHeight>0</wp14:pctHeight>
              </wp14:sizeRelV>
            </wp:anchor>
          </w:drawing>
        </w:r>
      </w:ins>
      <w:del w:id="678" w:author="VARGA Zoltan" w:date="2021-11-14T22:25:00Z">
        <w:r w:rsidR="00385CC9" w:rsidDel="001763A9">
          <w:rPr>
            <w:noProof/>
          </w:rPr>
          <mc:AlternateContent>
            <mc:Choice Requires="wps">
              <w:drawing>
                <wp:anchor distT="0" distB="0" distL="114300" distR="114300" simplePos="0" relativeHeight="251474944" behindDoc="1" locked="0" layoutInCell="1" allowOverlap="1" wp14:anchorId="1ADEEF51" wp14:editId="2AA9BE62">
                  <wp:simplePos x="0" y="0"/>
                  <wp:positionH relativeFrom="column">
                    <wp:posOffset>2774315</wp:posOffset>
                  </wp:positionH>
                  <wp:positionV relativeFrom="paragraph">
                    <wp:posOffset>2794000</wp:posOffset>
                  </wp:positionV>
                  <wp:extent cx="2805430" cy="635"/>
                  <wp:effectExtent l="0" t="0" r="0" b="0"/>
                  <wp:wrapTight wrapText="bothSides">
                    <wp:wrapPolygon edited="0">
                      <wp:start x="0" y="0"/>
                      <wp:lineTo x="0" y="21600"/>
                      <wp:lineTo x="21600" y="21600"/>
                      <wp:lineTo x="21600" y="0"/>
                    </wp:wrapPolygon>
                  </wp:wrapTight>
                  <wp:docPr id="21" name="Szövegdoboz 21"/>
                  <wp:cNvGraphicFramePr/>
                  <a:graphic xmlns:a="http://schemas.openxmlformats.org/drawingml/2006/main">
                    <a:graphicData uri="http://schemas.microsoft.com/office/word/2010/wordprocessingShape">
                      <wps:wsp>
                        <wps:cNvSpPr txBox="1"/>
                        <wps:spPr>
                          <a:xfrm>
                            <a:off x="0" y="0"/>
                            <a:ext cx="2805430" cy="635"/>
                          </a:xfrm>
                          <a:prstGeom prst="rect">
                            <a:avLst/>
                          </a:prstGeom>
                          <a:solidFill>
                            <a:prstClr val="white"/>
                          </a:solidFill>
                          <a:ln>
                            <a:noFill/>
                          </a:ln>
                        </wps:spPr>
                        <wps:txbx>
                          <w:txbxContent>
                            <w:p w14:paraId="2DDF23D8" w14:textId="77777777" w:rsidR="00965F9D" w:rsidRPr="00494A18" w:rsidRDefault="00965F9D" w:rsidP="00385CC9">
                              <w:pPr>
                                <w:pStyle w:val="Kpalrs"/>
                                <w:rPr>
                                  <w:noProof/>
                                  <w:sz w:val="24"/>
                                  <w:szCs w:val="24"/>
                                </w:rPr>
                              </w:pPr>
                              <w:r>
                                <w:rPr>
                                  <w:noProof/>
                                </w:rPr>
                                <w:t>2</w:t>
                              </w:r>
                              <w:r>
                                <w:t>. kép - Az első verzió hátsó része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EEF51" id="Szövegdoboz 21" o:spid="_x0000_s1028" type="#_x0000_t202" style="position:absolute;left:0;text-align:left;margin-left:218.45pt;margin-top:220pt;width:220.9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" stroked="f">
                  <v:textbox style="mso-fit-shape-to-text:t" inset="0,0,0,0">
                    <w:txbxContent>
                      <w:p w14:paraId="2DDF23D8" w14:textId="77777777" w:rsidR="00965F9D" w:rsidRPr="00494A18" w:rsidRDefault="00965F9D" w:rsidP="00385CC9">
                        <w:pPr>
                          <w:pStyle w:val="Kpalrs"/>
                          <w:rPr>
                            <w:noProof/>
                            <w:sz w:val="24"/>
                            <w:szCs w:val="24"/>
                          </w:rPr>
                        </w:pPr>
                        <w:r>
                          <w:rPr>
                            <w:noProof/>
                          </w:rPr>
                          <w:t>2</w:t>
                        </w:r>
                        <w:r>
                          <w:t>. kép - Az első verzió hátsó része</w:t>
                        </w:r>
                      </w:p>
                    </w:txbxContent>
                  </v:textbox>
                  <w10:wrap type="tight"/>
                </v:shape>
              </w:pict>
            </mc:Fallback>
          </mc:AlternateContent>
        </w:r>
        <w:r w:rsidR="00C27361" w:rsidDel="004F69CE">
          <w:rPr>
            <w:noProof/>
          </w:rPr>
          <w:drawing>
            <wp:anchor distT="0" distB="0" distL="114300" distR="114300" simplePos="0" relativeHeight="251462656" behindDoc="1" locked="0" layoutInCell="1" allowOverlap="1" wp14:anchorId="23BAD17D" wp14:editId="61E270C8">
              <wp:simplePos x="0" y="0"/>
              <wp:positionH relativeFrom="margin">
                <wp:align>right</wp:align>
              </wp:positionH>
              <wp:positionV relativeFrom="margin">
                <wp:posOffset>4692650</wp:posOffset>
              </wp:positionV>
              <wp:extent cx="2805430" cy="2103120"/>
              <wp:effectExtent l="0" t="0" r="0" b="0"/>
              <wp:wrapTight wrapText="bothSides">
                <wp:wrapPolygon edited="0">
                  <wp:start x="0" y="0"/>
                  <wp:lineTo x="0" y="21326"/>
                  <wp:lineTo x="21414" y="21326"/>
                  <wp:lineTo x="21414" y="0"/>
                  <wp:lineTo x="0" y="0"/>
                </wp:wrapPolygon>
              </wp:wrapTight>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5430" cy="2103120"/>
                      </a:xfrm>
                      <a:prstGeom prst="rect">
                        <a:avLst/>
                      </a:prstGeom>
                    </pic:spPr>
                  </pic:pic>
                </a:graphicData>
              </a:graphic>
              <wp14:sizeRelH relativeFrom="margin">
                <wp14:pctWidth>0</wp14:pctWidth>
              </wp14:sizeRelH>
              <wp14:sizeRelV relativeFrom="margin">
                <wp14:pctHeight>0</wp14:pctHeight>
              </wp14:sizeRelV>
            </wp:anchor>
          </w:drawing>
        </w:r>
        <w:r w:rsidR="00385CC9" w:rsidDel="004F69CE">
          <w:rPr>
            <w:noProof/>
          </w:rPr>
          <mc:AlternateContent>
            <mc:Choice Requires="wps">
              <w:drawing>
                <wp:anchor distT="0" distB="0" distL="114300" distR="114300" simplePos="0" relativeHeight="251471872" behindDoc="1" locked="0" layoutInCell="1" allowOverlap="1" wp14:anchorId="0B4A49B9" wp14:editId="2B6A341C">
                  <wp:simplePos x="0" y="0"/>
                  <wp:positionH relativeFrom="column">
                    <wp:posOffset>0</wp:posOffset>
                  </wp:positionH>
                  <wp:positionV relativeFrom="paragraph">
                    <wp:posOffset>2816860</wp:posOffset>
                  </wp:positionV>
                  <wp:extent cx="2735580" cy="635"/>
                  <wp:effectExtent l="0" t="0" r="0" b="0"/>
                  <wp:wrapTight wrapText="bothSides">
                    <wp:wrapPolygon edited="0">
                      <wp:start x="0" y="0"/>
                      <wp:lineTo x="0" y="21600"/>
                      <wp:lineTo x="21600" y="21600"/>
                      <wp:lineTo x="21600" y="0"/>
                    </wp:wrapPolygon>
                  </wp:wrapTight>
                  <wp:docPr id="20" name="Szövegdoboz 20"/>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0A2B1190" w14:textId="52C58EC3" w:rsidR="00965F9D" w:rsidRPr="00835D79" w:rsidRDefault="00965F9D" w:rsidP="00385CC9">
                              <w:pPr>
                                <w:pStyle w:val="Kpalrs"/>
                                <w:rPr>
                                  <w:noProof/>
                                  <w:sz w:val="24"/>
                                  <w:szCs w:val="24"/>
                                </w:rPr>
                              </w:pPr>
                              <w:r>
                                <w:rPr>
                                  <w:noProof/>
                                </w:rPr>
                                <w:fldChar w:fldCharType="begin"/>
                              </w:r>
                              <w:r>
                                <w:rPr>
                                  <w:noProof/>
                                </w:rPr>
                                <w:instrText xml:space="preserve"> SEQ kép_-_ \* ARABIC </w:instrText>
                              </w:r>
                              <w:r>
                                <w:rPr>
                                  <w:noProof/>
                                </w:rPr>
                                <w:fldChar w:fldCharType="separate"/>
                              </w:r>
                              <w:r>
                                <w:rPr>
                                  <w:noProof/>
                                </w:rPr>
                                <w:t>1</w:t>
                              </w:r>
                              <w:r>
                                <w:rPr>
                                  <w:noProof/>
                                </w:rPr>
                                <w:fldChar w:fldCharType="end"/>
                              </w:r>
                              <w:r>
                                <w:t xml:space="preserve">. kép – Az első verzió a </w:t>
                              </w:r>
                              <w:proofErr w:type="spellStart"/>
                              <w:r>
                                <w:t>k</w:t>
                              </w:r>
                              <w:del w:id="679" w:author="VARGA Zoltan" w:date="2021-11-14T22:25:00Z">
                                <w:r w:rsidDel="004F69CE">
                                  <w:delText>o</w:delText>
                                </w:r>
                              </w:del>
                              <w:r>
                                <w:t>rmányzott</w:t>
                              </w:r>
                              <w:proofErr w:type="spellEnd"/>
                              <w:r>
                                <w:t xml:space="preserve"> tengely nélkül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A49B9" id="Szövegdoboz 20" o:spid="_x0000_s1029" type="#_x0000_t202" style="position:absolute;left:0;text-align:left;margin-left:0;margin-top:221.8pt;width:215.4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" stroked="f">
                  <v:textbox style="mso-fit-shape-to-text:t" inset="0,0,0,0">
                    <w:txbxContent>
                      <w:p w14:paraId="0A2B1190" w14:textId="52C58EC3" w:rsidR="00965F9D" w:rsidRPr="00835D79" w:rsidRDefault="00965F9D" w:rsidP="00385CC9">
                        <w:pPr>
                          <w:pStyle w:val="Kpalrs"/>
                          <w:rPr>
                            <w:noProof/>
                            <w:sz w:val="24"/>
                            <w:szCs w:val="24"/>
                          </w:rPr>
                        </w:pPr>
                        <w:r>
                          <w:rPr>
                            <w:noProof/>
                          </w:rPr>
                          <w:fldChar w:fldCharType="begin"/>
                        </w:r>
                        <w:r>
                          <w:rPr>
                            <w:noProof/>
                          </w:rPr>
                          <w:instrText xml:space="preserve"> SEQ kép_-_ \* ARABIC </w:instrText>
                        </w:r>
                        <w:r>
                          <w:rPr>
                            <w:noProof/>
                          </w:rPr>
                          <w:fldChar w:fldCharType="separate"/>
                        </w:r>
                        <w:r>
                          <w:rPr>
                            <w:noProof/>
                          </w:rPr>
                          <w:t>1</w:t>
                        </w:r>
                        <w:r>
                          <w:rPr>
                            <w:noProof/>
                          </w:rPr>
                          <w:fldChar w:fldCharType="end"/>
                        </w:r>
                        <w:r>
                          <w:t xml:space="preserve">. kép – Az első verzió a </w:t>
                        </w:r>
                        <w:proofErr w:type="spellStart"/>
                        <w:r>
                          <w:t>k</w:t>
                        </w:r>
                        <w:del w:id="680" w:author="VARGA Zoltan" w:date="2021-11-14T22:25:00Z">
                          <w:r w:rsidDel="004F69CE">
                            <w:delText>o</w:delText>
                          </w:r>
                        </w:del>
                        <w:r>
                          <w:t>rmányzott</w:t>
                        </w:r>
                        <w:proofErr w:type="spellEnd"/>
                        <w:r>
                          <w:t xml:space="preserve"> tengely nélkül</w:t>
                        </w:r>
                      </w:p>
                    </w:txbxContent>
                  </v:textbox>
                  <w10:wrap type="tight"/>
                </v:shape>
              </w:pict>
            </mc:Fallback>
          </mc:AlternateContent>
        </w:r>
        <w:r w:rsidR="00C27361" w:rsidDel="004F69CE">
          <w:rPr>
            <w:noProof/>
          </w:rPr>
          <w:drawing>
            <wp:anchor distT="0" distB="0" distL="114300" distR="114300" simplePos="0" relativeHeight="251459584" behindDoc="1" locked="0" layoutInCell="1" allowOverlap="1" wp14:anchorId="2652CA06" wp14:editId="435644BD">
              <wp:simplePos x="0" y="0"/>
              <wp:positionH relativeFrom="margin">
                <wp:align>left</wp:align>
              </wp:positionH>
              <wp:positionV relativeFrom="margin">
                <wp:posOffset>4715510</wp:posOffset>
              </wp:positionV>
              <wp:extent cx="2735580" cy="2103120"/>
              <wp:effectExtent l="0" t="0" r="7620" b="0"/>
              <wp:wrapTight wrapText="bothSides">
                <wp:wrapPolygon edited="0">
                  <wp:start x="0" y="0"/>
                  <wp:lineTo x="0" y="21326"/>
                  <wp:lineTo x="21510" y="21326"/>
                  <wp:lineTo x="21510" y="0"/>
                  <wp:lineTo x="0" y="0"/>
                </wp:wrapPolygon>
              </wp:wrapTight>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5580" cy="2103120"/>
                      </a:xfrm>
                      <a:prstGeom prst="rect">
                        <a:avLst/>
                      </a:prstGeom>
                      <a:ln>
                        <a:noFill/>
                      </a:ln>
                    </pic:spPr>
                  </pic:pic>
                </a:graphicData>
              </a:graphic>
              <wp14:sizeRelH relativeFrom="margin">
                <wp14:pctWidth>0</wp14:pctWidth>
              </wp14:sizeRelH>
              <wp14:sizeRelV relativeFrom="margin">
                <wp14:pctHeight>0</wp14:pctHeight>
              </wp14:sizeRelV>
            </wp:anchor>
          </w:drawing>
        </w:r>
      </w:del>
      <w:del w:id="681" w:author="VARGA Zoltan" w:date="2021-11-14T22:26:00Z">
        <w:r w:rsidR="00F43DE3" w:rsidDel="00E014E7">
          <w:delText>Ezek közül pár kevesebb</w:delText>
        </w:r>
      </w:del>
      <w:ins w:id="682" w:author="Rudolf Krecht" w:date="2021-07-03T11:23:00Z">
        <w:del w:id="683" w:author="VARGA Zoltan" w:date="2021-11-14T22:26:00Z">
          <w:r w:rsidR="00F21AEE" w:rsidDel="00E014E7">
            <w:delText>,</w:delText>
          </w:r>
        </w:del>
      </w:ins>
      <w:del w:id="684" w:author="VARGA Zoltan" w:date="2021-11-14T22:26:00Z">
        <w:r w:rsidR="00F43DE3" w:rsidDel="00E014E7">
          <w:delText xml:space="preserve"> míg a többi előre láthatólag több tervezési időt fog igénybe venni. A különböző részegységek között lehet fizikai és elektromos kapcsolat </w:delText>
        </w:r>
        <w:commentRangeStart w:id="685"/>
        <w:commentRangeStart w:id="686"/>
        <w:r w:rsidR="00F43DE3" w:rsidDel="00E014E7">
          <w:delText>egyaránt</w:delText>
        </w:r>
        <w:commentRangeEnd w:id="685"/>
        <w:r w:rsidR="00F21AEE" w:rsidDel="00E014E7">
          <w:rPr>
            <w:rStyle w:val="Jegyzethivatkozs"/>
          </w:rPr>
          <w:commentReference w:id="685"/>
        </w:r>
        <w:commentRangeEnd w:id="686"/>
        <w:r w:rsidR="00E963DD" w:rsidDel="00E014E7">
          <w:rPr>
            <w:rStyle w:val="Jegyzethivatkozs"/>
          </w:rPr>
          <w:commentReference w:id="686"/>
        </w:r>
        <w:r w:rsidR="00F43DE3" w:rsidDel="00E014E7">
          <w:delText>.</w:delText>
        </w:r>
      </w:del>
      <w:ins w:id="687" w:author="VARGA Zoltan" w:date="2021-11-14T22:27:00Z">
        <w:r w:rsidR="005A3C64">
          <w:rPr>
            <w:noProof/>
          </w:rPr>
          <w:t>A robot felépítése egy</w:t>
        </w:r>
      </w:ins>
      <w:ins w:id="688" w:author="VARGA Zoltan" w:date="2021-11-14T22:40:00Z">
        <w:r w:rsidR="00C2594B">
          <w:rPr>
            <w:noProof/>
          </w:rPr>
          <w:t xml:space="preserve"> –</w:t>
        </w:r>
      </w:ins>
      <w:ins w:id="689" w:author="VARGA Zoltan" w:date="2021-11-14T22:27:00Z">
        <w:r w:rsidR="005A3C64">
          <w:rPr>
            <w:noProof/>
          </w:rPr>
          <w:t xml:space="preserve"> </w:t>
        </w:r>
      </w:ins>
      <w:ins w:id="690" w:author="VARGA Zoltan" w:date="2021-11-14T22:40:00Z">
        <w:r w:rsidR="00C2594B">
          <w:rPr>
            <w:noProof/>
          </w:rPr>
          <w:t>a köz</w:t>
        </w:r>
        <w:r w:rsidR="00705E78">
          <w:rPr>
            <w:noProof/>
          </w:rPr>
          <w:t xml:space="preserve">úti személyautók esetében </w:t>
        </w:r>
      </w:ins>
      <w:ins w:id="691" w:author="VARGA Zoltan" w:date="2021-11-14T22:28:00Z">
        <w:r w:rsidR="000F16ED">
          <w:rPr>
            <w:noProof/>
          </w:rPr>
          <w:t>elterjedt</w:t>
        </w:r>
      </w:ins>
      <w:ins w:id="692" w:author="VARGA Zoltan" w:date="2021-11-14T22:41:00Z">
        <w:r w:rsidR="00496B9E">
          <w:rPr>
            <w:noProof/>
          </w:rPr>
          <w:t xml:space="preserve"> – n</w:t>
        </w:r>
      </w:ins>
      <w:ins w:id="693" w:author="VARGA Zoltan" w:date="2021-11-14T22:28:00Z">
        <w:r w:rsidR="000F16ED">
          <w:rPr>
            <w:noProof/>
          </w:rPr>
          <w:t>égy</w:t>
        </w:r>
      </w:ins>
      <w:ins w:id="694" w:author="VARGA Zoltan" w:date="2021-11-14T22:41:00Z">
        <w:r w:rsidR="00496B9E">
          <w:rPr>
            <w:noProof/>
          </w:rPr>
          <w:t xml:space="preserve"> </w:t>
        </w:r>
      </w:ins>
      <w:ins w:id="695" w:author="VARGA Zoltan" w:date="2021-11-14T22:28:00Z">
        <w:r w:rsidR="000F16ED">
          <w:rPr>
            <w:noProof/>
          </w:rPr>
          <w:t xml:space="preserve">kerekű jármű </w:t>
        </w:r>
        <w:r w:rsidR="000F16ED">
          <w:rPr>
            <w:noProof/>
          </w:rPr>
          <w:lastRenderedPageBreak/>
          <w:t>struktúráját</w:t>
        </w:r>
      </w:ins>
      <w:ins w:id="696" w:author="VARGA Zoltan" w:date="2021-11-14T22:41:00Z">
        <w:r w:rsidR="00496B9E">
          <w:rPr>
            <w:noProof/>
          </w:rPr>
          <w:t xml:space="preserve"> követi.</w:t>
        </w:r>
        <w:r w:rsidR="00DC5185">
          <w:rPr>
            <w:noProof/>
          </w:rPr>
          <w:t xml:space="preserve"> </w:t>
        </w:r>
      </w:ins>
      <w:ins w:id="697" w:author="VARGA Zoltan" w:date="2021-11-14T22:45:00Z">
        <w:r w:rsidR="002952AF">
          <w:rPr>
            <w:noProof/>
          </w:rPr>
          <w:t>Az első két kerék a kormányzott, a hátsó</w:t>
        </w:r>
      </w:ins>
      <w:ins w:id="698" w:author="VARGA Zoltan" w:date="2021-11-14T22:46:00Z">
        <w:r w:rsidR="002952AF">
          <w:rPr>
            <w:noProof/>
          </w:rPr>
          <w:t xml:space="preserve"> </w:t>
        </w:r>
      </w:ins>
      <w:ins w:id="699" w:author="VARGA Zoltan" w:date="2021-11-18T13:46:00Z">
        <w:r w:rsidR="00C04822">
          <w:rPr>
            <w:noProof/>
          </w:rPr>
          <w:t xml:space="preserve">tengely a hajtott. </w:t>
        </w:r>
      </w:ins>
      <w:ins w:id="700" w:author="VARGA Zoltan" w:date="2021-11-14T22:46:00Z">
        <w:r w:rsidR="000145EB">
          <w:rPr>
            <w:noProof/>
          </w:rPr>
          <w:t>A kormányzás</w:t>
        </w:r>
      </w:ins>
      <w:ins w:id="701" w:author="VARGA Zoltan" w:date="2021-11-14T22:47:00Z">
        <w:r w:rsidR="0086379E">
          <w:rPr>
            <w:noProof/>
          </w:rPr>
          <w:t>t</w:t>
        </w:r>
      </w:ins>
      <w:ins w:id="702" w:author="VARGA Zoltan" w:date="2021-11-14T22:46:00Z">
        <w:r w:rsidR="000145EB">
          <w:rPr>
            <w:noProof/>
          </w:rPr>
          <w:t xml:space="preserve"> egy, míg </w:t>
        </w:r>
      </w:ins>
      <w:ins w:id="703" w:author="VARGA Zoltan" w:date="2021-11-18T13:45:00Z">
        <w:r w:rsidR="006E32DB">
          <w:rPr>
            <w:noProof/>
          </w:rPr>
          <w:t>a meghajtást</w:t>
        </w:r>
      </w:ins>
      <w:ins w:id="704" w:author="VARGA Zoltan" w:date="2021-11-14T22:47:00Z">
        <w:r w:rsidR="0086379E">
          <w:rPr>
            <w:noProof/>
          </w:rPr>
          <w:t xml:space="preserve"> </w:t>
        </w:r>
        <w:r w:rsidR="002C64F7">
          <w:rPr>
            <w:noProof/>
          </w:rPr>
          <w:t xml:space="preserve">kerekenként </w:t>
        </w:r>
      </w:ins>
      <w:ins w:id="705" w:author="VARGA Zoltan" w:date="2021-11-18T13:40:00Z">
        <w:r w:rsidR="00FD0C2D">
          <w:rPr>
            <w:noProof/>
          </w:rPr>
          <w:t>egy-egy</w:t>
        </w:r>
      </w:ins>
      <w:ins w:id="706" w:author="VARGA Zoltan" w:date="2021-11-14T22:48:00Z">
        <w:r w:rsidR="00B83C94">
          <w:rPr>
            <w:noProof/>
          </w:rPr>
          <w:t>, egymástól</w:t>
        </w:r>
      </w:ins>
      <w:ins w:id="707" w:author="VARGA Zoltan" w:date="2021-11-14T22:47:00Z">
        <w:r w:rsidR="002C64F7">
          <w:rPr>
            <w:noProof/>
          </w:rPr>
          <w:t xml:space="preserve"> független szervo motor látja el.</w:t>
        </w:r>
      </w:ins>
    </w:p>
    <w:p w14:paraId="401B22AA" w14:textId="60C808F8" w:rsidR="00F43DE3" w:rsidRDefault="005C7573" w:rsidP="005A6137">
      <w:pPr>
        <w:spacing w:after="120"/>
        <w:rPr>
          <w:noProof/>
        </w:rPr>
      </w:pPr>
      <w:ins w:id="708" w:author="VARGA Zoltan" w:date="2021-11-14T22:48:00Z">
        <w:r>
          <w:rPr>
            <w:noProof/>
          </w:rPr>
          <w:t xml:space="preserve">A robot </w:t>
        </w:r>
      </w:ins>
      <w:ins w:id="709" w:author="VARGA Zoltan" w:date="2021-11-14T22:49:00Z">
        <w:r>
          <w:rPr>
            <w:noProof/>
          </w:rPr>
          <w:t>a</w:t>
        </w:r>
        <w:r w:rsidR="00DD0982">
          <w:rPr>
            <w:noProof/>
          </w:rPr>
          <w:t>z eredeti</w:t>
        </w:r>
        <w:r>
          <w:rPr>
            <w:noProof/>
          </w:rPr>
          <w:t xml:space="preserve"> TurtleBot</w:t>
        </w:r>
        <w:r w:rsidR="00DD0982">
          <w:rPr>
            <w:noProof/>
          </w:rPr>
          <w:t xml:space="preserve"> burger verziójához</w:t>
        </w:r>
        <w:r>
          <w:rPr>
            <w:noProof/>
          </w:rPr>
          <w:t xml:space="preserve"> hasonlóan szintekre bontható</w:t>
        </w:r>
      </w:ins>
      <w:ins w:id="710" w:author="VARGA Zoltan" w:date="2021-11-14T22:50:00Z">
        <w:r w:rsidR="00054D02">
          <w:rPr>
            <w:noProof/>
          </w:rPr>
          <w:t xml:space="preserve">. Az alsó szinten kerültek elhelyezésre a meghajtó </w:t>
        </w:r>
        <w:r w:rsidR="00FA781E">
          <w:rPr>
            <w:noProof/>
          </w:rPr>
          <w:t xml:space="preserve">és irányító </w:t>
        </w:r>
        <w:r w:rsidR="00054D02">
          <w:rPr>
            <w:noProof/>
          </w:rPr>
          <w:t>motorok</w:t>
        </w:r>
      </w:ins>
      <w:ins w:id="711" w:author="VARGA Zoltan" w:date="2021-11-14T22:51:00Z">
        <w:r w:rsidR="00FA781E">
          <w:rPr>
            <w:noProof/>
          </w:rPr>
          <w:t>, a kormány</w:t>
        </w:r>
        <w:r w:rsidR="00771877">
          <w:rPr>
            <w:noProof/>
          </w:rPr>
          <w:t>szerkezet és az akkumulátorok. A</w:t>
        </w:r>
        <w:r w:rsidR="00BC063F">
          <w:rPr>
            <w:noProof/>
          </w:rPr>
          <w:t xml:space="preserve"> középső </w:t>
        </w:r>
      </w:ins>
      <w:ins w:id="712" w:author="VARGA Zoltan" w:date="2021-11-14T22:52:00Z">
        <w:r w:rsidR="00BC063F">
          <w:rPr>
            <w:noProof/>
          </w:rPr>
          <w:t>szint</w:t>
        </w:r>
        <w:r w:rsidR="00730CA7">
          <w:rPr>
            <w:noProof/>
          </w:rPr>
          <w:t>re helyeztem az SBC modult és a</w:t>
        </w:r>
        <w:r w:rsidR="00B12F40">
          <w:rPr>
            <w:noProof/>
          </w:rPr>
          <w:t xml:space="preserve"> vezérlő panel</w:t>
        </w:r>
      </w:ins>
      <w:ins w:id="713" w:author="VARGA Zoltan" w:date="2021-11-14T22:53:00Z">
        <w:r w:rsidR="00B12F40">
          <w:rPr>
            <w:noProof/>
          </w:rPr>
          <w:t xml:space="preserve">t, míg a jármű </w:t>
        </w:r>
        <w:r w:rsidR="00D0653C">
          <w:rPr>
            <w:noProof/>
          </w:rPr>
          <w:t>legfelső pontj</w:t>
        </w:r>
      </w:ins>
      <w:ins w:id="714" w:author="VARGA Zoltan" w:date="2021-11-14T22:54:00Z">
        <w:r w:rsidR="00D0653C">
          <w:rPr>
            <w:noProof/>
          </w:rPr>
          <w:t xml:space="preserve">ára </w:t>
        </w:r>
      </w:ins>
      <w:ins w:id="715" w:author="VARGA Zoltan" w:date="2021-11-14T22:57:00Z">
        <w:r w:rsidR="00594824">
          <w:rPr>
            <w:noProof/>
          </w:rPr>
          <w:t xml:space="preserve">szereltem fel </w:t>
        </w:r>
      </w:ins>
      <w:ins w:id="716" w:author="VARGA Zoltan" w:date="2021-11-14T22:54:00Z">
        <w:r w:rsidR="00D0653C">
          <w:rPr>
            <w:noProof/>
          </w:rPr>
          <w:t>a LIDAR szenzort.</w:t>
        </w:r>
      </w:ins>
      <w:del w:id="717" w:author="VARGA Zoltan" w:date="2021-11-18T13:38:00Z">
        <w:r w:rsidR="00C27361" w:rsidDel="00ED06DD">
          <w:br w:type="page"/>
        </w:r>
      </w:del>
    </w:p>
    <w:p w14:paraId="6C0D9DB6" w14:textId="77777777" w:rsidR="00F43DE3" w:rsidRDefault="00F43DE3" w:rsidP="00F43DE3">
      <w:pPr>
        <w:pStyle w:val="Cmsor2"/>
      </w:pPr>
      <w:bookmarkStart w:id="718" w:name="_Toc87872668"/>
      <w:bookmarkStart w:id="719" w:name="_Toc90962826"/>
      <w:r>
        <w:lastRenderedPageBreak/>
        <w:t>A jármű váza</w:t>
      </w:r>
      <w:bookmarkEnd w:id="718"/>
      <w:bookmarkEnd w:id="719"/>
    </w:p>
    <w:p w14:paraId="616833AB" w14:textId="77777777" w:rsidR="00F43DE3" w:rsidRDefault="00F43DE3" w:rsidP="00C27361">
      <w:pPr>
        <w:spacing w:after="120"/>
      </w:pPr>
      <w:r>
        <w:t>A vázszerkezetnek több szempontnak kell megfelelnie. A legfőbb követelmények az alábbiak:</w:t>
      </w:r>
    </w:p>
    <w:p w14:paraId="75931E54" w14:textId="5AB05D24" w:rsidR="00F43DE3" w:rsidRDefault="00F43DE3" w:rsidP="00C27361">
      <w:pPr>
        <w:pStyle w:val="Listaszerbekezds"/>
        <w:numPr>
          <w:ilvl w:val="0"/>
          <w:numId w:val="5"/>
        </w:numPr>
        <w:spacing w:after="120"/>
        <w:ind w:left="851" w:hanging="284"/>
      </w:pPr>
      <w:del w:id="720" w:author="VARGA Zoltan" w:date="2021-11-18T13:49:00Z">
        <w:r w:rsidDel="00E66556">
          <w:delText xml:space="preserve">szilárdságtani </w:delText>
        </w:r>
      </w:del>
      <w:ins w:id="721" w:author="VARGA Zoltan" w:date="2021-11-18T13:49:00Z">
        <w:r w:rsidR="00E66556">
          <w:t xml:space="preserve">szerkezeti </w:t>
        </w:r>
      </w:ins>
      <w:r>
        <w:t>szempontból elegendő merevséget kell biztosítania a megfelelő, stabil és pontos működéshez</w:t>
      </w:r>
      <w:ins w:id="722" w:author="VARGA Zoltan" w:date="2021-11-18T13:48:00Z">
        <w:r w:rsidR="00936E37">
          <w:t xml:space="preserve">, mivel egy </w:t>
        </w:r>
      </w:ins>
      <w:ins w:id="723" w:author="VARGA Zoltan" w:date="2021-11-18T13:49:00Z">
        <w:r w:rsidR="00ED06C3">
          <w:t xml:space="preserve">nem kellően </w:t>
        </w:r>
      </w:ins>
      <w:ins w:id="724" w:author="VARGA Zoltan" w:date="2021-11-18T13:50:00Z">
        <w:r w:rsidR="00551366">
          <w:t>alaktartó váz hatással lehet a jármű iránytartására.</w:t>
        </w:r>
      </w:ins>
    </w:p>
    <w:p w14:paraId="27FF7C58" w14:textId="0947784A" w:rsidR="00F43DE3" w:rsidRDefault="00F43DE3" w:rsidP="00C27361">
      <w:pPr>
        <w:pStyle w:val="Listaszerbekezds"/>
        <w:numPr>
          <w:ilvl w:val="0"/>
          <w:numId w:val="5"/>
        </w:numPr>
        <w:spacing w:after="120"/>
        <w:ind w:left="851" w:hanging="284"/>
      </w:pPr>
      <w:r>
        <w:t xml:space="preserve">minden egyéb </w:t>
      </w:r>
      <w:del w:id="725" w:author="VARGA Zoltan" w:date="2021-11-18T13:53:00Z">
        <w:r w:rsidDel="004A5565">
          <w:delText>fő részegység stabilan és elég erősen kell, hogy rögzíthető legyen a vázhoz</w:delText>
        </w:r>
      </w:del>
      <w:ins w:id="726" w:author="VARGA Zoltan" w:date="2021-11-18T13:53:00Z">
        <w:r w:rsidR="004A5565">
          <w:t>részegység</w:t>
        </w:r>
        <w:r w:rsidR="00EB0D50">
          <w:t>nek szilárdan rögzíthetőnek kell lennie.</w:t>
        </w:r>
      </w:ins>
    </w:p>
    <w:p w14:paraId="0F521151" w14:textId="09D48843" w:rsidR="00F43DE3" w:rsidRDefault="00F43DE3" w:rsidP="00C27361">
      <w:pPr>
        <w:pStyle w:val="Listaszerbekezds"/>
        <w:numPr>
          <w:ilvl w:val="0"/>
          <w:numId w:val="5"/>
        </w:numPr>
        <w:spacing w:after="120"/>
        <w:ind w:left="851" w:hanging="284"/>
      </w:pPr>
      <w:r>
        <w:t>könnyen szerelhetőnek kell lennie egy esetleges hibaelhárítás és javítás során</w:t>
      </w:r>
      <w:ins w:id="727" w:author="VARGA Zoltan" w:date="2021-11-18T13:53:00Z">
        <w:r w:rsidR="00EB0D50">
          <w:t>.</w:t>
        </w:r>
        <w:r w:rsidR="00047457">
          <w:t xml:space="preserve"> </w:t>
        </w:r>
      </w:ins>
    </w:p>
    <w:p w14:paraId="5A6EFFA1" w14:textId="20F2F4C6" w:rsidR="00F43DE3" w:rsidRDefault="00F43DE3" w:rsidP="00C27361">
      <w:pPr>
        <w:spacing w:after="120"/>
        <w:rPr>
          <w:ins w:id="728" w:author="VARGA Zoltan" w:date="2021-11-18T14:02:00Z"/>
        </w:rPr>
      </w:pPr>
      <w:r>
        <w:t xml:space="preserve">Természetesen itt is figyelembe kell venni azt a szempontot, hogy amennyiben lehet, elsősorban a </w:t>
      </w:r>
      <w:proofErr w:type="spellStart"/>
      <w:r>
        <w:t>TurtleBot</w:t>
      </w:r>
      <w:proofErr w:type="spellEnd"/>
      <w:r>
        <w:t xml:space="preserve"> elemeit</w:t>
      </w:r>
      <w:del w:id="729" w:author="Rudolf Krecht" w:date="2021-07-03T11:26:00Z">
        <w:r w:rsidDel="00F21AEE">
          <w:delText xml:space="preserve"> kell felhasználni</w:delText>
        </w:r>
      </w:del>
      <w:ins w:id="730" w:author="Rudolf Krecht" w:date="2021-07-03T11:26:00Z">
        <w:r w:rsidR="00F21AEE">
          <w:t>,</w:t>
        </w:r>
      </w:ins>
      <w:r>
        <w:t xml:space="preserve"> vagy kereskedelmi forgalomban kapható alkatrészeket</w:t>
      </w:r>
      <w:ins w:id="731" w:author="Rudolf Krecht" w:date="2021-07-03T11:26:00Z">
        <w:r w:rsidR="00F21AEE">
          <w:t xml:space="preserve"> </w:t>
        </w:r>
      </w:ins>
      <w:ins w:id="732" w:author="Rudolf Krecht" w:date="2021-07-03T11:27:00Z">
        <w:r w:rsidR="00F21AEE">
          <w:t>előnyös felhasználni</w:t>
        </w:r>
      </w:ins>
      <w:r>
        <w:t>. A fejlesztő készlet elemei, azon belül is a műanyag lemezek</w:t>
      </w:r>
      <w:ins w:id="733" w:author="Rudolf Krecht" w:date="2021-07-03T11:27:00Z">
        <w:r w:rsidR="00F21AEE">
          <w:t>,</w:t>
        </w:r>
      </w:ins>
      <w:r>
        <w:t xml:space="preserve"> amelyek a </w:t>
      </w:r>
      <w:proofErr w:type="spellStart"/>
      <w:r>
        <w:t>TutleBot</w:t>
      </w:r>
      <w:proofErr w:type="spellEnd"/>
      <w:r>
        <w:t xml:space="preserve"> „</w:t>
      </w:r>
      <w:del w:id="734" w:author="VARGA Zoltan" w:date="2021-11-18T13:55:00Z">
        <w:r w:rsidDel="003E1784">
          <w:delText>emeleteit</w:delText>
        </w:r>
      </w:del>
      <w:ins w:id="735" w:author="VARGA Zoltan" w:date="2021-11-18T13:55:00Z">
        <w:r w:rsidR="003E1784">
          <w:t>szintjeit</w:t>
        </w:r>
      </w:ins>
      <w:r>
        <w:t>” alkotják, valamint a hatszögletű fém távtartók amelyek a</w:t>
      </w:r>
      <w:del w:id="736" w:author="VARGA Zoltan" w:date="2021-11-18T13:55:00Z">
        <w:r w:rsidDel="003E1784">
          <w:delText xml:space="preserve">z emeleteket </w:delText>
        </w:r>
      </w:del>
      <w:ins w:id="737" w:author="VARGA Zoltan" w:date="2021-11-18T13:55:00Z">
        <w:r w:rsidR="003E1784">
          <w:t xml:space="preserve"> szinteket </w:t>
        </w:r>
      </w:ins>
      <w:r>
        <w:t xml:space="preserve">választják el egymástól, elég jól variálhatónak bizonyultak. </w:t>
      </w:r>
      <w:del w:id="738" w:author="VARGA Zoltan" w:date="2021-11-18T13:55:00Z">
        <w:r w:rsidDel="003E1784">
          <w:delText xml:space="preserve">A </w:delText>
        </w:r>
        <w:commentRangeStart w:id="739"/>
        <w:r w:rsidDel="003E1784">
          <w:delText>szilárdságuk is megfelelőnek látszanak</w:delText>
        </w:r>
      </w:del>
      <w:ins w:id="740" w:author="Rudolf Krecht" w:date="2021-07-03T11:27:00Z">
        <w:del w:id="741" w:author="VARGA Zoltan" w:date="2021-11-18T13:55:00Z">
          <w:r w:rsidR="00F21AEE" w:rsidDel="003E1784">
            <w:delText>látszik</w:delText>
          </w:r>
          <w:commentRangeEnd w:id="739"/>
          <w:r w:rsidR="00F21AEE" w:rsidDel="003E1784">
            <w:rPr>
              <w:rStyle w:val="Jegyzethivatkozs"/>
            </w:rPr>
            <w:commentReference w:id="739"/>
          </w:r>
        </w:del>
      </w:ins>
      <w:del w:id="742" w:author="VARGA Zoltan" w:date="2021-11-18T13:55:00Z">
        <w:r w:rsidDel="003E1784">
          <w:delText xml:space="preserve">. </w:delText>
        </w:r>
      </w:del>
      <w:r>
        <w:t>Az első prototípus építésekor sikerült elérni, hogy a váz csak a készlet elemeiből álljon (műanyag lapok, hatszögletű távtartók 35 és 45mm hosszúak, M3x8-as kereszthornyú csavarok</w:t>
      </w:r>
      <w:ins w:id="743" w:author="Rudolf Krecht" w:date="2021-07-03T11:28:00Z">
        <w:r w:rsidR="00F21AEE">
          <w:t>,</w:t>
        </w:r>
      </w:ins>
      <w:r>
        <w:t xml:space="preserve"> valamint M3-as csavaranyák. A váz három szintes. Az alsó és középső szintet a 35mm-es</w:t>
      </w:r>
      <w:ins w:id="744" w:author="VARGA Zoltan" w:date="2021-11-18T13:56:00Z">
        <w:r w:rsidR="006B30A0">
          <w:t xml:space="preserve"> távtartók k</w:t>
        </w:r>
      </w:ins>
      <w:ins w:id="745" w:author="VARGA Zoltan" w:date="2021-11-18T13:57:00Z">
        <w:r w:rsidR="008A7489">
          <w:t>ötik össze, így a motorok</w:t>
        </w:r>
        <w:r w:rsidR="00B94E90">
          <w:t xml:space="preserve"> </w:t>
        </w:r>
      </w:ins>
      <w:ins w:id="746" w:author="VARGA Zoltan" w:date="2021-11-18T13:58:00Z">
        <w:r w:rsidR="00D678F7">
          <w:t>–</w:t>
        </w:r>
      </w:ins>
      <w:ins w:id="747" w:author="VARGA Zoltan" w:date="2021-11-18T13:57:00Z">
        <w:r w:rsidR="00B94E90">
          <w:t xml:space="preserve"> méreteik</w:t>
        </w:r>
      </w:ins>
      <w:ins w:id="748" w:author="VARGA Zoltan" w:date="2021-11-18T13:58:00Z">
        <w:r w:rsidR="00D678F7">
          <w:t xml:space="preserve">ből adódóan - </w:t>
        </w:r>
      </w:ins>
      <w:ins w:id="749" w:author="VARGA Zoltan" w:date="2021-11-18T13:57:00Z">
        <w:r w:rsidR="008A7489">
          <w:t xml:space="preserve"> pontosan bele illenek a két </w:t>
        </w:r>
        <w:r w:rsidR="00B94E90">
          <w:t>műanyag lap közé.</w:t>
        </w:r>
      </w:ins>
      <w:del w:id="750" w:author="VARGA Zoltan" w:date="2021-11-18T13:58:00Z">
        <w:r w:rsidDel="00D678F7">
          <w:delText>,</w:delText>
        </w:r>
      </w:del>
      <w:r>
        <w:t xml:space="preserve"> </w:t>
      </w:r>
      <w:del w:id="751" w:author="VARGA Zoltan" w:date="2021-11-18T13:58:00Z">
        <w:r w:rsidDel="00D678F7">
          <w:delText>m</w:delText>
        </w:r>
      </w:del>
      <w:ins w:id="752" w:author="VARGA Zoltan" w:date="2021-11-18T13:58:00Z">
        <w:r w:rsidR="00D678F7">
          <w:t>A</w:t>
        </w:r>
      </w:ins>
      <w:del w:id="753" w:author="VARGA Zoltan" w:date="2021-11-18T13:58:00Z">
        <w:r w:rsidDel="00D678F7">
          <w:delText>íg a</w:delText>
        </w:r>
      </w:del>
      <w:r>
        <w:t xml:space="preserve"> középső és felső szintet a 45mm-es távtartók kötik össze</w:t>
      </w:r>
      <w:ins w:id="754" w:author="VARGA Zoltan" w:date="2021-11-18T13:58:00Z">
        <w:r w:rsidR="00D678F7">
          <w:t xml:space="preserve">, így </w:t>
        </w:r>
        <w:r w:rsidR="000A7ED5">
          <w:t>elegendő hely marad a vezérlő modul</w:t>
        </w:r>
      </w:ins>
      <w:ins w:id="755" w:author="VARGA Zoltan" w:date="2021-11-18T13:59:00Z">
        <w:r w:rsidR="000A7ED5">
          <w:t xml:space="preserve"> </w:t>
        </w:r>
        <w:r w:rsidR="006C4196">
          <w:t>bekötéseinek</w:t>
        </w:r>
      </w:ins>
      <w:r>
        <w:t xml:space="preserve">. A lapok </w:t>
      </w:r>
      <w:del w:id="756" w:author="VARGA Zoltan" w:date="2021-11-18T13:59:00Z">
        <w:r w:rsidDel="006C4196">
          <w:delText xml:space="preserve">egymáshoz </w:delText>
        </w:r>
      </w:del>
      <w:r>
        <w:t>a készletben található M3x8-as csavarokkal és csavaranyákkal vannak egymáshoz rögzítve.</w:t>
      </w:r>
    </w:p>
    <w:p w14:paraId="38A85C0D" w14:textId="6F53BB28" w:rsidR="00D1098C" w:rsidRDefault="00526514" w:rsidP="00503EDD">
      <w:pPr>
        <w:spacing w:after="120"/>
      </w:pPr>
      <w:ins w:id="757" w:author="VARGA Zoltan" w:date="2021-11-18T14:03:00Z">
        <w:r>
          <w:t>A</w:t>
        </w:r>
        <w:r w:rsidR="00BF6F8A">
          <w:t xml:space="preserve">z </w:t>
        </w:r>
        <w:proofErr w:type="spellStart"/>
        <w:r w:rsidR="00BF6F8A">
          <w:t>OpenCR</w:t>
        </w:r>
        <w:proofErr w:type="spellEnd"/>
        <w:r w:rsidR="00BF6F8A">
          <w:t xml:space="preserve"> vezérlő modul, a</w:t>
        </w:r>
      </w:ins>
      <w:ins w:id="758" w:author="VARGA Zoltan" w:date="2021-11-18T14:04:00Z">
        <w:r w:rsidR="007B3189">
          <w:t xml:space="preserve">z </w:t>
        </w:r>
        <w:r w:rsidR="00BF6F8A">
          <w:t xml:space="preserve">SBC modul </w:t>
        </w:r>
        <w:r w:rsidR="007B3189">
          <w:t xml:space="preserve">valamint a LIDAR </w:t>
        </w:r>
      </w:ins>
      <w:ins w:id="759" w:author="VARGA Zoltan" w:date="2021-11-18T15:55:00Z">
        <w:r w:rsidR="00F349F6">
          <w:t>felszerelése</w:t>
        </w:r>
      </w:ins>
      <w:ins w:id="760" w:author="VARGA Zoltan" w:date="2021-11-18T14:09:00Z">
        <w:r w:rsidR="00111519">
          <w:t xml:space="preserve"> </w:t>
        </w:r>
      </w:ins>
      <w:ins w:id="761" w:author="VARGA Zoltan" w:date="2021-11-18T14:04:00Z">
        <w:r w:rsidR="007B3189">
          <w:t xml:space="preserve">a </w:t>
        </w:r>
        <w:proofErr w:type="spellStart"/>
        <w:r w:rsidR="004656D4">
          <w:t>Turtlebot</w:t>
        </w:r>
        <w:proofErr w:type="spellEnd"/>
        <w:r w:rsidR="004656D4">
          <w:t xml:space="preserve"> készletben található</w:t>
        </w:r>
      </w:ins>
      <w:ins w:id="762" w:author="VARGA Zoltan" w:date="2021-11-18T14:05:00Z">
        <w:r w:rsidR="004656D4">
          <w:t xml:space="preserve">, elektronikai panelek </w:t>
        </w:r>
      </w:ins>
      <w:ins w:id="763" w:author="VARGA Zoltan" w:date="2021-11-18T14:08:00Z">
        <w:r w:rsidR="009B1D0F">
          <w:t xml:space="preserve">rögzítésére szolgáló elemekkel </w:t>
        </w:r>
      </w:ins>
      <w:ins w:id="764" w:author="VARGA Zoltan" w:date="2021-11-18T14:09:00Z">
        <w:r w:rsidR="001C223D">
          <w:t>lett</w:t>
        </w:r>
      </w:ins>
      <w:r w:rsidR="006D2523">
        <w:t>ek</w:t>
      </w:r>
      <w:ins w:id="765" w:author="VARGA Zoltan" w:date="2021-11-18T14:09:00Z">
        <w:r w:rsidR="001C223D">
          <w:t xml:space="preserve"> megvalósítva. </w:t>
        </w:r>
        <w:r w:rsidR="009F55B7">
          <w:t>Ezek kis</w:t>
        </w:r>
      </w:ins>
      <w:ins w:id="766" w:author="VARGA Zoltan" w:date="2021-11-18T14:10:00Z">
        <w:r w:rsidR="009F55B7">
          <w:t xml:space="preserve"> mértékű szabadságot adnak a panelek </w:t>
        </w:r>
        <w:r w:rsidR="009D4728">
          <w:t>elhelyezésé</w:t>
        </w:r>
      </w:ins>
      <w:ins w:id="767" w:author="VARGA Zoltan" w:date="2021-11-18T14:11:00Z">
        <w:r w:rsidR="00EC4D7F">
          <w:t>nél</w:t>
        </w:r>
      </w:ins>
      <w:ins w:id="768" w:author="VARGA Zoltan" w:date="2021-11-18T14:10:00Z">
        <w:r w:rsidR="009D4728">
          <w:t>, amely előnyös az oldals</w:t>
        </w:r>
      </w:ins>
      <w:ins w:id="769" w:author="VARGA Zoltan" w:date="2021-11-18T14:11:00Z">
        <w:r w:rsidR="00D237FE">
          <w:t>ó csatlakozók hozzáférhetőség</w:t>
        </w:r>
      </w:ins>
      <w:ins w:id="770" w:author="VARGA Zoltan" w:date="2021-11-18T15:56:00Z">
        <w:r w:rsidR="006C71D1">
          <w:t>e szempontjából</w:t>
        </w:r>
      </w:ins>
      <w:ins w:id="771" w:author="VARGA Zoltan" w:date="2021-11-18T14:11:00Z">
        <w:r w:rsidR="00D237FE">
          <w:t>.</w:t>
        </w:r>
      </w:ins>
      <w:ins w:id="772" w:author="VARGA Zoltan" w:date="2021-11-18T14:14:00Z">
        <w:r w:rsidR="00F53D98">
          <w:t xml:space="preserve"> </w:t>
        </w:r>
      </w:ins>
      <w:ins w:id="773" w:author="VARGA Zoltan" w:date="2021-11-18T14:12:00Z">
        <w:r w:rsidR="00D1098C">
          <w:t>A motorok rögzítéséhez a műanyag épít</w:t>
        </w:r>
      </w:ins>
      <w:ins w:id="774" w:author="VARGA Zoltan" w:date="2021-11-18T14:13:00Z">
        <w:r w:rsidR="00D1098C">
          <w:t>őelemek megfelelő méretű furatait használtam fel.</w:t>
        </w:r>
      </w:ins>
      <w:ins w:id="775" w:author="VARGA Zoltan" w:date="2021-11-18T14:14:00Z">
        <w:r w:rsidR="00F53D98">
          <w:t xml:space="preserve"> </w:t>
        </w:r>
      </w:ins>
      <w:ins w:id="776" w:author="VARGA Zoltan" w:date="2021-11-18T14:15:00Z">
        <w:r w:rsidR="00F53D98">
          <w:t xml:space="preserve">A kormányszerkezet </w:t>
        </w:r>
        <w:r w:rsidR="009E642C">
          <w:t>tartó és beállító elemei szintén eze</w:t>
        </w:r>
      </w:ins>
      <w:ins w:id="777" w:author="VARGA Zoltan" w:date="2021-11-18T14:16:00Z">
        <w:r w:rsidR="00186B1C">
          <w:t>n</w:t>
        </w:r>
      </w:ins>
      <w:ins w:id="778" w:author="VARGA Zoltan" w:date="2021-11-18T14:15:00Z">
        <w:r w:rsidR="009E642C">
          <w:t xml:space="preserve"> műanyag lap</w:t>
        </w:r>
      </w:ins>
      <w:ins w:id="779" w:author="VARGA Zoltan" w:date="2021-11-18T14:16:00Z">
        <w:r w:rsidR="00186B1C">
          <w:t xml:space="preserve">ok furataihoz </w:t>
        </w:r>
        <w:r w:rsidR="0041511C">
          <w:t xml:space="preserve">lettek </w:t>
        </w:r>
      </w:ins>
      <w:ins w:id="780" w:author="VARGA Zoltan" w:date="2021-11-18T15:56:00Z">
        <w:r w:rsidR="000A2EFE">
          <w:t>csavarozva</w:t>
        </w:r>
      </w:ins>
      <w:ins w:id="781" w:author="VARGA Zoltan" w:date="2021-11-18T15:57:00Z">
        <w:r w:rsidR="00B92EEC">
          <w:t xml:space="preserve">. Utóbbi esetben </w:t>
        </w:r>
      </w:ins>
      <w:ins w:id="782" w:author="VARGA Zoltan" w:date="2021-11-18T15:58:00Z">
        <w:r w:rsidR="00391322">
          <w:t>két</w:t>
        </w:r>
      </w:ins>
      <w:ins w:id="783" w:author="VARGA Zoltan" w:date="2021-11-18T15:57:00Z">
        <w:r w:rsidR="00B92EEC">
          <w:t xml:space="preserve"> </w:t>
        </w:r>
        <w:r w:rsidR="00AC3468">
          <w:t>2,5 mm-es furatot fel kellett tágítani 3 mm-</w:t>
        </w:r>
        <w:proofErr w:type="spellStart"/>
        <w:r w:rsidR="00AC3468">
          <w:t>esre</w:t>
        </w:r>
      </w:ins>
      <w:proofErr w:type="spellEnd"/>
      <w:ins w:id="784" w:author="VARGA Zoltan" w:date="2021-11-18T15:58:00Z">
        <w:r w:rsidR="00841E55">
          <w:t>.</w:t>
        </w:r>
      </w:ins>
      <w:ins w:id="785" w:author="VARGA Zoltan" w:date="2021-11-18T15:59:00Z">
        <w:r w:rsidR="002B4A0F">
          <w:t xml:space="preserve"> </w:t>
        </w:r>
        <w:r w:rsidR="00257E68">
          <w:t>A LIDAR illesztő modulj</w:t>
        </w:r>
      </w:ins>
      <w:ins w:id="786" w:author="VARGA Zoltan" w:date="2021-11-18T16:00:00Z">
        <w:r w:rsidR="00257E68">
          <w:t>ának sajnos nem találtam megfelelő rögzítési pontot, így azt a LIDAR fejet tartó lap aljához</w:t>
        </w:r>
      </w:ins>
      <w:ins w:id="787" w:author="VARGA Zoltan" w:date="2021-11-18T16:01:00Z">
        <w:r w:rsidR="009148B9">
          <w:t>,</w:t>
        </w:r>
      </w:ins>
      <w:ins w:id="788" w:author="VARGA Zoltan" w:date="2021-11-18T16:00:00Z">
        <w:r w:rsidR="00257E68">
          <w:t xml:space="preserve"> </w:t>
        </w:r>
        <w:r w:rsidR="00761302">
          <w:t>műanyag káb</w:t>
        </w:r>
      </w:ins>
      <w:ins w:id="789" w:author="VARGA Zoltan" w:date="2021-11-18T16:01:00Z">
        <w:r w:rsidR="00761302">
          <w:t xml:space="preserve">elkötegelőkkel </w:t>
        </w:r>
        <w:r w:rsidR="00DF31BD">
          <w:t>erősítettem</w:t>
        </w:r>
      </w:ins>
      <w:ins w:id="790" w:author="VARGA Zoltan" w:date="2021-11-18T16:02:00Z">
        <w:r w:rsidR="009148B9">
          <w:t xml:space="preserve"> fel.</w:t>
        </w:r>
      </w:ins>
    </w:p>
    <w:p w14:paraId="6F51ADF5" w14:textId="77777777" w:rsidR="00F43DE3" w:rsidRDefault="00F43DE3" w:rsidP="00F43DE3">
      <w:pPr>
        <w:pStyle w:val="Cmsor2"/>
      </w:pPr>
      <w:bookmarkStart w:id="791" w:name="_Toc87872669"/>
      <w:bookmarkStart w:id="792" w:name="_Toc90962827"/>
      <w:r>
        <w:lastRenderedPageBreak/>
        <w:t>Elektromos tápellátás</w:t>
      </w:r>
      <w:bookmarkEnd w:id="791"/>
      <w:bookmarkEnd w:id="792"/>
    </w:p>
    <w:p w14:paraId="2B8B947B" w14:textId="4633BDE8" w:rsidR="00F43DE3" w:rsidRDefault="00845859" w:rsidP="00C27361">
      <w:pPr>
        <w:spacing w:after="120"/>
      </w:pPr>
      <w:ins w:id="793" w:author="VARGA Zoltan" w:date="2021-11-18T17:23:00Z">
        <w:r>
          <w:rPr>
            <w:noProof/>
          </w:rPr>
          <mc:AlternateContent>
            <mc:Choice Requires="wps">
              <w:drawing>
                <wp:anchor distT="0" distB="0" distL="114300" distR="114300" simplePos="0" relativeHeight="251563008" behindDoc="0" locked="0" layoutInCell="1" allowOverlap="1" wp14:anchorId="2C301926" wp14:editId="4D16D4E6">
                  <wp:simplePos x="0" y="0"/>
                  <wp:positionH relativeFrom="column">
                    <wp:posOffset>992505</wp:posOffset>
                  </wp:positionH>
                  <wp:positionV relativeFrom="paragraph">
                    <wp:posOffset>5643880</wp:posOffset>
                  </wp:positionV>
                  <wp:extent cx="3599815" cy="297180"/>
                  <wp:effectExtent l="0" t="0" r="635" b="7620"/>
                  <wp:wrapTopAndBottom/>
                  <wp:docPr id="35" name="Szövegdoboz 35"/>
                  <wp:cNvGraphicFramePr/>
                  <a:graphic xmlns:a="http://schemas.openxmlformats.org/drawingml/2006/main">
                    <a:graphicData uri="http://schemas.microsoft.com/office/word/2010/wordprocessingShape">
                      <wps:wsp>
                        <wps:cNvSpPr txBox="1"/>
                        <wps:spPr>
                          <a:xfrm>
                            <a:off x="0" y="0"/>
                            <a:ext cx="3599815" cy="297180"/>
                          </a:xfrm>
                          <a:prstGeom prst="rect">
                            <a:avLst/>
                          </a:prstGeom>
                          <a:solidFill>
                            <a:prstClr val="white"/>
                          </a:solidFill>
                          <a:ln>
                            <a:noFill/>
                          </a:ln>
                        </wps:spPr>
                        <wps:txbx>
                          <w:txbxContent>
                            <w:p w14:paraId="29A851F7" w14:textId="4D69A85C" w:rsidR="00965F9D" w:rsidRPr="005506D2" w:rsidRDefault="00965F9D" w:rsidP="00E262DD">
                              <w:pPr>
                                <w:pStyle w:val="Kpalrs"/>
                                <w:rPr>
                                  <w:noProof/>
                                </w:rPr>
                              </w:pPr>
                              <w:ins w:id="794" w:author="VARGA Zoltan" w:date="2021-11-18T17:23:00Z">
                                <w:r>
                                  <w:rPr>
                                    <w:noProof/>
                                  </w:rPr>
                                  <w:fldChar w:fldCharType="begin"/>
                                </w:r>
                                <w:r>
                                  <w:rPr>
                                    <w:noProof/>
                                  </w:rPr>
                                  <w:instrText xml:space="preserve"> SEQ ábra \* ARABIC </w:instrText>
                                </w:r>
                              </w:ins>
                              <w:r>
                                <w:rPr>
                                  <w:noProof/>
                                </w:rPr>
                                <w:fldChar w:fldCharType="separate"/>
                              </w:r>
                              <w:bookmarkStart w:id="795" w:name="_Toc90933875"/>
                              <w:r>
                                <w:rPr>
                                  <w:noProof/>
                                </w:rPr>
                                <w:t>3</w:t>
                              </w:r>
                              <w:ins w:id="796" w:author="VARGA Zoltan" w:date="2021-11-18T17:23:00Z">
                                <w:r>
                                  <w:rPr>
                                    <w:noProof/>
                                  </w:rPr>
                                  <w:fldChar w:fldCharType="end"/>
                                </w:r>
                                <w:r>
                                  <w:t>. ábra Akkumulátorok elhelyezése a járműben</w:t>
                                </w:r>
                              </w:ins>
                              <w:bookmarkEnd w:id="7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01926" id="Szövegdoboz 35" o:spid="_x0000_s1030" type="#_x0000_t202" style="position:absolute;left:0;text-align:left;margin-left:78.15pt;margin-top:444.4pt;width:283.45pt;height:23.4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" stroked="f">
                  <v:textbox inset="0,0,0,0">
                    <w:txbxContent>
                      <w:p w14:paraId="29A851F7" w14:textId="4D69A85C" w:rsidR="00965F9D" w:rsidRPr="005506D2" w:rsidRDefault="00965F9D" w:rsidP="00E262DD">
                        <w:pPr>
                          <w:pStyle w:val="Kpalrs"/>
                          <w:rPr>
                            <w:noProof/>
                          </w:rPr>
                        </w:pPr>
                        <w:ins w:id="797" w:author="VARGA Zoltan" w:date="2021-11-18T17:23:00Z">
                          <w:r>
                            <w:rPr>
                              <w:noProof/>
                            </w:rPr>
                            <w:fldChar w:fldCharType="begin"/>
                          </w:r>
                          <w:r>
                            <w:rPr>
                              <w:noProof/>
                            </w:rPr>
                            <w:instrText xml:space="preserve"> SEQ ábra \* ARABIC </w:instrText>
                          </w:r>
                        </w:ins>
                        <w:r>
                          <w:rPr>
                            <w:noProof/>
                          </w:rPr>
                          <w:fldChar w:fldCharType="separate"/>
                        </w:r>
                        <w:bookmarkStart w:id="798" w:name="_Toc90933875"/>
                        <w:r>
                          <w:rPr>
                            <w:noProof/>
                          </w:rPr>
                          <w:t>3</w:t>
                        </w:r>
                        <w:ins w:id="799" w:author="VARGA Zoltan" w:date="2021-11-18T17:23:00Z">
                          <w:r>
                            <w:rPr>
                              <w:noProof/>
                            </w:rPr>
                            <w:fldChar w:fldCharType="end"/>
                          </w:r>
                          <w:r>
                            <w:t>. ábra Akkumulátorok elhelyezése a járműben</w:t>
                          </w:r>
                        </w:ins>
                        <w:bookmarkEnd w:id="798"/>
                      </w:p>
                    </w:txbxContent>
                  </v:textbox>
                  <w10:wrap type="topAndBottom"/>
                </v:shape>
              </w:pict>
            </mc:Fallback>
          </mc:AlternateContent>
        </w:r>
      </w:ins>
      <w:ins w:id="800" w:author="VARGA Zoltan" w:date="2021-11-18T16:49:00Z">
        <w:r>
          <w:rPr>
            <w:noProof/>
          </w:rPr>
          <w:drawing>
            <wp:anchor distT="360045" distB="360045" distL="114300" distR="114300" simplePos="0" relativeHeight="251556864" behindDoc="0" locked="0" layoutInCell="1" allowOverlap="1" wp14:anchorId="20A952C6" wp14:editId="10713713">
              <wp:simplePos x="0" y="0"/>
              <wp:positionH relativeFrom="margin">
                <wp:align>center</wp:align>
              </wp:positionH>
              <wp:positionV relativeFrom="paragraph">
                <wp:posOffset>2918460</wp:posOffset>
              </wp:positionV>
              <wp:extent cx="3600000" cy="2700000"/>
              <wp:effectExtent l="0" t="0" r="635" b="5715"/>
              <wp:wrapTopAndBottom/>
              <wp:docPr id="33" name="Kép 33" descr="A képen mo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ép 33" descr="A képen motor látható&#10;&#10;Automatikusan generált leírá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14:sizeRelH relativeFrom="margin">
                <wp14:pctWidth>0</wp14:pctWidth>
              </wp14:sizeRelH>
              <wp14:sizeRelV relativeFrom="margin">
                <wp14:pctHeight>0</wp14:pctHeight>
              </wp14:sizeRelV>
            </wp:anchor>
          </w:drawing>
        </w:r>
      </w:ins>
      <w:del w:id="801" w:author="VARGA Zoltan" w:date="2021-11-18T13:59:00Z">
        <w:r w:rsidR="00F371D3" w:rsidDel="00A7155E">
          <w:rPr>
            <w:noProof/>
          </w:rPr>
          <mc:AlternateContent>
            <mc:Choice Requires="wps">
              <w:drawing>
                <wp:anchor distT="0" distB="0" distL="114300" distR="114300" simplePos="0" relativeHeight="251478016" behindDoc="1" locked="0" layoutInCell="1" allowOverlap="1" wp14:anchorId="60EC2252" wp14:editId="33BCC2CD">
                  <wp:simplePos x="0" y="0"/>
                  <wp:positionH relativeFrom="column">
                    <wp:posOffset>3065145</wp:posOffset>
                  </wp:positionH>
                  <wp:positionV relativeFrom="paragraph">
                    <wp:posOffset>1826260</wp:posOffset>
                  </wp:positionV>
                  <wp:extent cx="2506980" cy="635"/>
                  <wp:effectExtent l="0" t="0" r="0" b="0"/>
                  <wp:wrapTight wrapText="bothSides">
                    <wp:wrapPolygon edited="0">
                      <wp:start x="0" y="0"/>
                      <wp:lineTo x="0" y="21600"/>
                      <wp:lineTo x="21600" y="21600"/>
                      <wp:lineTo x="21600" y="0"/>
                    </wp:wrapPolygon>
                  </wp:wrapTight>
                  <wp:docPr id="22" name="Szövegdoboz 22"/>
                  <wp:cNvGraphicFramePr/>
                  <a:graphic xmlns:a="http://schemas.openxmlformats.org/drawingml/2006/main">
                    <a:graphicData uri="http://schemas.microsoft.com/office/word/2010/wordprocessingShape">
                      <wps:wsp>
                        <wps:cNvSpPr txBox="1"/>
                        <wps:spPr>
                          <a:xfrm>
                            <a:off x="0" y="0"/>
                            <a:ext cx="2506980" cy="635"/>
                          </a:xfrm>
                          <a:prstGeom prst="rect">
                            <a:avLst/>
                          </a:prstGeom>
                          <a:solidFill>
                            <a:prstClr val="white"/>
                          </a:solidFill>
                          <a:ln>
                            <a:noFill/>
                          </a:ln>
                        </wps:spPr>
                        <wps:txbx>
                          <w:txbxContent>
                            <w:p w14:paraId="03835B30" w14:textId="63776B9B" w:rsidR="00965F9D" w:rsidRPr="00D840C3" w:rsidRDefault="00965F9D" w:rsidP="00F371D3">
                              <w:pPr>
                                <w:pStyle w:val="Kpalrs"/>
                                <w:rPr>
                                  <w:noProof/>
                                  <w:sz w:val="24"/>
                                  <w:szCs w:val="24"/>
                                </w:rPr>
                              </w:pPr>
                              <w:r>
                                <w:rPr>
                                  <w:noProof/>
                                </w:rPr>
                                <w:t>3</w:t>
                              </w:r>
                              <w:r>
                                <w:t xml:space="preserve">. kép – Az alsó szint az </w:t>
                              </w:r>
                              <w:proofErr w:type="spellStart"/>
                              <w:r>
                                <w:t>akkumul</w:t>
                              </w:r>
                              <w:del w:id="802" w:author="VARGA Zoltan" w:date="2021-11-18T13:59:00Z">
                                <w:r w:rsidDel="00A7155E">
                                  <w:delText>á</w:delText>
                                </w:r>
                              </w:del>
                              <w:r>
                                <w:t>torokkal</w:t>
                              </w:r>
                              <w:proofErr w:type="spellEnd"/>
                              <w:r>
                                <w:t xml:space="preserve"> és a </w:t>
                              </w:r>
                              <w:proofErr w:type="spellStart"/>
                              <w:r>
                                <w:t>hajtorr</w:t>
                              </w:r>
                              <w:proofErr w:type="spellEnd"/>
                              <w:r>
                                <w:t xml:space="preserve"> kerekekkel, valamint a kormányzó motorral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C2252" id="Szövegdoboz 22" o:spid="_x0000_s1031" type="#_x0000_t202" style="position:absolute;left:0;text-align:left;margin-left:241.35pt;margin-top:143.8pt;width:197.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" stroked="f">
                  <v:textbox style="mso-fit-shape-to-text:t" inset="0,0,0,0">
                    <w:txbxContent>
                      <w:p w14:paraId="03835B30" w14:textId="63776B9B" w:rsidR="00965F9D" w:rsidRPr="00D840C3" w:rsidRDefault="00965F9D" w:rsidP="00F371D3">
                        <w:pPr>
                          <w:pStyle w:val="Kpalrs"/>
                          <w:rPr>
                            <w:noProof/>
                            <w:sz w:val="24"/>
                            <w:szCs w:val="24"/>
                          </w:rPr>
                        </w:pPr>
                        <w:r>
                          <w:rPr>
                            <w:noProof/>
                          </w:rPr>
                          <w:t>3</w:t>
                        </w:r>
                        <w:r>
                          <w:t xml:space="preserve">. kép – Az alsó szint az </w:t>
                        </w:r>
                        <w:proofErr w:type="spellStart"/>
                        <w:r>
                          <w:t>akkumul</w:t>
                        </w:r>
                        <w:del w:id="803" w:author="VARGA Zoltan" w:date="2021-11-18T13:59:00Z">
                          <w:r w:rsidDel="00A7155E">
                            <w:delText>á</w:delText>
                          </w:r>
                        </w:del>
                        <w:r>
                          <w:t>torokkal</w:t>
                        </w:r>
                        <w:proofErr w:type="spellEnd"/>
                        <w:r>
                          <w:t xml:space="preserve"> és a </w:t>
                        </w:r>
                        <w:proofErr w:type="spellStart"/>
                        <w:r>
                          <w:t>hajtorr</w:t>
                        </w:r>
                        <w:proofErr w:type="spellEnd"/>
                        <w:r>
                          <w:t xml:space="preserve"> kerekekkel, valamint a kormányzó motorral</w:t>
                        </w:r>
                      </w:p>
                    </w:txbxContent>
                  </v:textbox>
                  <w10:wrap type="tight"/>
                </v:shape>
              </w:pict>
            </mc:Fallback>
          </mc:AlternateContent>
        </w:r>
        <w:commentRangeStart w:id="804"/>
        <w:r w:rsidR="00C27361" w:rsidDel="00A7155E">
          <w:rPr>
            <w:noProof/>
          </w:rPr>
          <w:drawing>
            <wp:anchor distT="0" distB="0" distL="114300" distR="114300" simplePos="0" relativeHeight="251444224" behindDoc="1" locked="0" layoutInCell="1" allowOverlap="1" wp14:anchorId="7E0CF7B9" wp14:editId="79704797">
              <wp:simplePos x="0" y="0"/>
              <wp:positionH relativeFrom="margin">
                <wp:align>right</wp:align>
              </wp:positionH>
              <wp:positionV relativeFrom="margin">
                <wp:posOffset>5560695</wp:posOffset>
              </wp:positionV>
              <wp:extent cx="2506980" cy="1762760"/>
              <wp:effectExtent l="0" t="0" r="7620" b="8890"/>
              <wp:wrapTight wrapText="bothSides">
                <wp:wrapPolygon edited="0">
                  <wp:start x="0" y="0"/>
                  <wp:lineTo x="0" y="21476"/>
                  <wp:lineTo x="21502" y="21476"/>
                  <wp:lineTo x="21502" y="0"/>
                  <wp:lineTo x="0" y="0"/>
                </wp:wrapPolygon>
              </wp:wrapTight>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6980" cy="1762760"/>
                      </a:xfrm>
                      <a:prstGeom prst="rect">
                        <a:avLst/>
                      </a:prstGeom>
                    </pic:spPr>
                  </pic:pic>
                </a:graphicData>
              </a:graphic>
              <wp14:sizeRelH relativeFrom="margin">
                <wp14:pctWidth>0</wp14:pctWidth>
              </wp14:sizeRelH>
              <wp14:sizeRelV relativeFrom="margin">
                <wp14:pctHeight>0</wp14:pctHeight>
              </wp14:sizeRelV>
            </wp:anchor>
          </w:drawing>
        </w:r>
      </w:del>
      <w:commentRangeEnd w:id="804"/>
      <w:r w:rsidR="00E963DD">
        <w:rPr>
          <w:rStyle w:val="Jegyzethivatkozs"/>
        </w:rPr>
        <w:commentReference w:id="804"/>
      </w:r>
      <w:r w:rsidR="00F43DE3">
        <w:t xml:space="preserve">A </w:t>
      </w:r>
      <w:proofErr w:type="spellStart"/>
      <w:r w:rsidR="00F43DE3">
        <w:t>TurtleBot</w:t>
      </w:r>
      <w:proofErr w:type="spellEnd"/>
      <w:r w:rsidR="00F43DE3">
        <w:t xml:space="preserve"> csomagban egy </w:t>
      </w:r>
      <w:r w:rsidR="00F43DE3" w:rsidRPr="002A38EC">
        <w:t>11,1</w:t>
      </w:r>
      <w:ins w:id="805" w:author="VARGA Zoltan" w:date="2021-11-18T17:06:00Z">
        <w:r w:rsidR="00A536E4">
          <w:t xml:space="preserve"> </w:t>
        </w:r>
      </w:ins>
      <w:r w:rsidR="00F43DE3" w:rsidRPr="002A38EC">
        <w:t>V-os</w:t>
      </w:r>
      <w:ins w:id="806" w:author="VARGA Zoltan" w:date="2021-11-18T16:05:00Z">
        <w:r w:rsidR="002F4D11">
          <w:t>, 1800</w:t>
        </w:r>
      </w:ins>
      <w:ins w:id="807" w:author="VARGA Zoltan" w:date="2021-11-18T17:07:00Z">
        <w:r w:rsidR="00A536E4">
          <w:t xml:space="preserve"> </w:t>
        </w:r>
      </w:ins>
      <w:proofErr w:type="spellStart"/>
      <w:ins w:id="808" w:author="VARGA Zoltan" w:date="2021-11-18T16:05:00Z">
        <w:r w:rsidR="002F4D11">
          <w:t>mAh</w:t>
        </w:r>
        <w:proofErr w:type="spellEnd"/>
        <w:r w:rsidR="00E05237">
          <w:t>-s kapacitású</w:t>
        </w:r>
      </w:ins>
      <w:r w:rsidR="00F43DE3">
        <w:t xml:space="preserve"> akkumulátor található. Mivel a fejlesztéshez számomra két készlet is rendelkezés</w:t>
      </w:r>
      <w:r w:rsidR="006D2523">
        <w:t>re</w:t>
      </w:r>
      <w:r w:rsidR="00F43DE3">
        <w:t xml:space="preserve"> állt, a prototípusba mindkét akkumulátort beépítettem. Ez egy kisebb súlygyarapodást eredményezett azonban így a jármű rendelkezik egy tartalék akkumulátorral is. A redundáns tápellátás abban az esetben nyújthat előnyt, ha egy hosszabb teszt közben lemerül az egyik akkumulátor. Ebben az esetben nem kell a tesztet félbe szakítani míg az akkumulátor feltöltésre kerül, valamint nem kell szétszerelni egy akkumulátor cseréhez, csak a tápellátást biztosító vezetéket kell a másik, tartalék akkumulátorra csatlakoztatni. A két akkumulátor a jármű alsó szintjén foglal helyet egymás mellett középen, amelynek köszönhetően a súlypont is </w:t>
      </w:r>
      <w:del w:id="809" w:author="Rudolf Krecht" w:date="2021-07-03T11:29:00Z">
        <w:r w:rsidR="00F43DE3" w:rsidDel="00F21AEE">
          <w:delText xml:space="preserve">így </w:delText>
        </w:r>
      </w:del>
      <w:r w:rsidR="00F43DE3">
        <w:t xml:space="preserve">elég alacsonyra került. Ez jótékony hatással van a jármű </w:t>
      </w:r>
      <w:del w:id="810" w:author="VARGA Zoltan" w:date="2021-11-18T14:00:00Z">
        <w:r w:rsidR="00F43DE3" w:rsidDel="00A7155E">
          <w:delText>borulékonyságra</w:delText>
        </w:r>
      </w:del>
      <w:ins w:id="811" w:author="VARGA Zoltan" w:date="2021-11-18T14:00:00Z">
        <w:r w:rsidR="00A7155E">
          <w:t>stabilitására</w:t>
        </w:r>
      </w:ins>
      <w:r w:rsidR="00F43DE3">
        <w:t>.</w:t>
      </w:r>
      <w:r w:rsidR="00F43DE3" w:rsidRPr="000236FA">
        <w:rPr>
          <w:noProof/>
        </w:rPr>
        <w:t xml:space="preserve"> </w:t>
      </w:r>
    </w:p>
    <w:p w14:paraId="5C393C67" w14:textId="26C57115" w:rsidR="00F43DE3" w:rsidDel="00A25BAB" w:rsidRDefault="00F43DE3" w:rsidP="00526AF1">
      <w:pPr>
        <w:spacing w:after="120"/>
        <w:rPr>
          <w:del w:id="812" w:author="VARGA Zoltan" w:date="2021-11-18T16:57:00Z"/>
        </w:rPr>
      </w:pPr>
      <w:r>
        <w:t xml:space="preserve">A </w:t>
      </w:r>
      <w:proofErr w:type="spellStart"/>
      <w:r>
        <w:t>TurtleBot</w:t>
      </w:r>
      <w:proofErr w:type="spellEnd"/>
      <w:r>
        <w:t xml:space="preserve"> alapvetően egy </w:t>
      </w:r>
      <w:proofErr w:type="spellStart"/>
      <w:r>
        <w:t>RaspberryPi</w:t>
      </w:r>
      <w:proofErr w:type="spellEnd"/>
      <w:r>
        <w:t xml:space="preserve"> 3B+ modult tartalmaz</w:t>
      </w:r>
      <w:ins w:id="813" w:author="Rudolf Krecht" w:date="2021-07-03T11:30:00Z">
        <w:r w:rsidR="004D4193">
          <w:t>,</w:t>
        </w:r>
      </w:ins>
      <w:r>
        <w:t xml:space="preserve"> amely az </w:t>
      </w:r>
      <w:r w:rsidRPr="00D4282C">
        <w:t>OpenCR1.0</w:t>
      </w:r>
      <w:r>
        <w:t xml:space="preserve"> modulon keresztül az USB csatlakozón kap tápellátást. A </w:t>
      </w:r>
      <w:proofErr w:type="spellStart"/>
      <w:r>
        <w:t>Raspberry</w:t>
      </w:r>
      <w:proofErr w:type="spellEnd"/>
      <w:r>
        <w:t xml:space="preserve"> ezen változata 2A-es betáplálást igényel. Ez az USB2.0 maximális áramerősségével egyezik meg. Azonban én a </w:t>
      </w:r>
      <w:proofErr w:type="spellStart"/>
      <w:r>
        <w:t>Raspberry</w:t>
      </w:r>
      <w:proofErr w:type="spellEnd"/>
      <w:r>
        <w:t xml:space="preserve">-t lecseréltem egy </w:t>
      </w:r>
      <w:proofErr w:type="spellStart"/>
      <w:r>
        <w:t>Nvidia</w:t>
      </w:r>
      <w:proofErr w:type="spellEnd"/>
      <w:r>
        <w:t xml:space="preserve"> </w:t>
      </w:r>
      <w:proofErr w:type="spellStart"/>
      <w:r>
        <w:t>Jetson</w:t>
      </w:r>
      <w:proofErr w:type="spellEnd"/>
      <w:r>
        <w:t xml:space="preserve"> NANO-</w:t>
      </w:r>
      <w:proofErr w:type="spellStart"/>
      <w:r>
        <w:t>ra</w:t>
      </w:r>
      <w:proofErr w:type="spellEnd"/>
      <w:r>
        <w:t xml:space="preserve"> amely a specifikáció szerint </w:t>
      </w:r>
      <w:r w:rsidRPr="002A38EC">
        <w:t>3A</w:t>
      </w:r>
      <w:r>
        <w:t xml:space="preserve">-es </w:t>
      </w:r>
      <w:r>
        <w:lastRenderedPageBreak/>
        <w:t>betáplálást igényel 5</w:t>
      </w:r>
      <w:ins w:id="814" w:author="VARGA Zoltan" w:date="2021-11-18T17:06:00Z">
        <w:r w:rsidR="00A536E4">
          <w:t xml:space="preserve"> </w:t>
        </w:r>
      </w:ins>
      <w:r>
        <w:t xml:space="preserve">V feszültség mellett. </w:t>
      </w:r>
      <w:del w:id="815" w:author="VARGA Zoltan" w:date="2021-11-18T16:30:00Z">
        <w:r w:rsidDel="00087B68">
          <w:delText>Ez a későbbiekben gondot okozhat. A 3A még megfelel az USB3-as port által szolgáltatható maximális áramerősségnek, azonban az ezen áramerősség feletti igény felmerülése estén, előre láthatólag egy plusz akkumulátor beépítése válhat szűkségessé vagy a pót akkumulátor felhasználása erre a célra. Esetleg annak cseréje egy megfelelő feszültség szintű és megfelelő áramerősségű típusra. Azonban, ha a vezérlő panel 5V-os 4A-es kimenete elegendőnek bizonyul, úgy az akkumulátor felhasználása erre a célra nem szűkséges.</w:delText>
        </w:r>
      </w:del>
      <w:ins w:id="816" w:author="VARGA Zoltan" w:date="2021-11-18T16:30:00Z">
        <w:r w:rsidR="00087B68">
          <w:t xml:space="preserve">Nagyobb számítási kapacitás esetében </w:t>
        </w:r>
        <w:r w:rsidR="00906E1A">
          <w:t xml:space="preserve">így az USB </w:t>
        </w:r>
        <w:proofErr w:type="spellStart"/>
        <w:r w:rsidR="00906E1A">
          <w:t>porton</w:t>
        </w:r>
        <w:proofErr w:type="spellEnd"/>
        <w:r w:rsidR="00906E1A">
          <w:t xml:space="preserve"> keresztül történő elek</w:t>
        </w:r>
      </w:ins>
      <w:ins w:id="817" w:author="VARGA Zoltan" w:date="2021-11-18T16:31:00Z">
        <w:r w:rsidR="00906E1A">
          <w:t>tromos tápellátás már kevésnek bizonyulna.</w:t>
        </w:r>
        <w:r w:rsidR="00CC224E">
          <w:t xml:space="preserve"> A </w:t>
        </w:r>
        <w:proofErr w:type="spellStart"/>
        <w:r w:rsidR="00CC224E">
          <w:t>JetsonNANO</w:t>
        </w:r>
        <w:proofErr w:type="spellEnd"/>
        <w:r w:rsidR="00CC224E">
          <w:t xml:space="preserve"> elektromos </w:t>
        </w:r>
      </w:ins>
      <w:ins w:id="818" w:author="VARGA Zoltan" w:date="2021-11-18T16:32:00Z">
        <w:r w:rsidR="002972AA">
          <w:t xml:space="preserve">ellátása </w:t>
        </w:r>
      </w:ins>
      <w:ins w:id="819" w:author="VARGA Zoltan" w:date="2021-11-18T16:31:00Z">
        <w:r w:rsidR="00CC224E">
          <w:t xml:space="preserve">két féle módon </w:t>
        </w:r>
      </w:ins>
      <w:ins w:id="820" w:author="VARGA Zoltan" w:date="2021-11-18T16:32:00Z">
        <w:r w:rsidR="002972AA">
          <w:t xml:space="preserve">történhet: </w:t>
        </w:r>
      </w:ins>
      <w:proofErr w:type="spellStart"/>
      <w:ins w:id="821" w:author="VARGA Zoltan" w:date="2021-11-18T16:33:00Z">
        <w:r w:rsidR="000D7AD9">
          <w:t>micro</w:t>
        </w:r>
        <w:proofErr w:type="spellEnd"/>
        <w:r w:rsidR="000D7AD9">
          <w:t xml:space="preserve"> </w:t>
        </w:r>
        <w:proofErr w:type="spellStart"/>
        <w:r w:rsidR="000D7AD9">
          <w:t>usb</w:t>
        </w:r>
        <w:proofErr w:type="spellEnd"/>
        <w:r w:rsidR="000D7AD9">
          <w:t xml:space="preserve"> csatlakozón </w:t>
        </w:r>
        <w:r w:rsidR="008A5B67">
          <w:t xml:space="preserve">vagy </w:t>
        </w:r>
      </w:ins>
      <w:ins w:id="822" w:author="VARGA Zoltan" w:date="2021-11-18T16:36:00Z">
        <w:r w:rsidR="00B65D0C">
          <w:t xml:space="preserve">koaxiális </w:t>
        </w:r>
        <w:proofErr w:type="spellStart"/>
        <w:r w:rsidR="00B65D0C">
          <w:t>jack</w:t>
        </w:r>
        <w:proofErr w:type="spellEnd"/>
        <w:r w:rsidR="00B65D0C">
          <w:t xml:space="preserve"> aljzaton keresztül.</w:t>
        </w:r>
        <w:r w:rsidR="00E14908">
          <w:t xml:space="preserve"> </w:t>
        </w:r>
      </w:ins>
      <w:ins w:id="823" w:author="VARGA Zoltan" w:date="2021-11-18T16:37:00Z">
        <w:r w:rsidR="00E14908">
          <w:t xml:space="preserve">Mivel az </w:t>
        </w:r>
        <w:proofErr w:type="spellStart"/>
        <w:r w:rsidR="00E14908">
          <w:t>usb</w:t>
        </w:r>
        <w:proofErr w:type="spellEnd"/>
        <w:r w:rsidR="00E14908">
          <w:t xml:space="preserve"> </w:t>
        </w:r>
        <w:proofErr w:type="spellStart"/>
        <w:r w:rsidR="00E75471">
          <w:t>porton</w:t>
        </w:r>
        <w:proofErr w:type="spellEnd"/>
        <w:r w:rsidR="00E75471">
          <w:t xml:space="preserve"> keresztül nem tud 2</w:t>
        </w:r>
      </w:ins>
      <w:ins w:id="824" w:author="VARGA Zoltan" w:date="2021-11-18T17:06:00Z">
        <w:r w:rsidR="00A536E4">
          <w:t xml:space="preserve"> </w:t>
        </w:r>
      </w:ins>
      <w:ins w:id="825" w:author="VARGA Zoltan" w:date="2021-11-18T16:37:00Z">
        <w:r w:rsidR="00E75471">
          <w:t>A-nél nagyobb áramot felvenni a modul</w:t>
        </w:r>
      </w:ins>
      <w:ins w:id="826" w:author="VARGA Zoltan" w:date="2021-11-18T16:38:00Z">
        <w:r w:rsidR="00E75471">
          <w:t xml:space="preserve">, </w:t>
        </w:r>
        <w:r w:rsidR="00AF473B">
          <w:t xml:space="preserve">elengedhetetlen a </w:t>
        </w:r>
        <w:proofErr w:type="spellStart"/>
        <w:r w:rsidR="00AF473B">
          <w:t>jack</w:t>
        </w:r>
        <w:proofErr w:type="spellEnd"/>
        <w:r w:rsidR="00AF473B">
          <w:t xml:space="preserve"> aljzaton keresztüli megtáplálás</w:t>
        </w:r>
        <w:r w:rsidR="009874E4">
          <w:t xml:space="preserve">. Ehhez azonban készítenem kellett egy egyedi kábelt, amely </w:t>
        </w:r>
      </w:ins>
      <w:ins w:id="827" w:author="VARGA Zoltan" w:date="2021-11-18T16:39:00Z">
        <w:r w:rsidR="009874E4">
          <w:t xml:space="preserve">az </w:t>
        </w:r>
        <w:proofErr w:type="spellStart"/>
        <w:r w:rsidR="009874E4">
          <w:t>OpenCR</w:t>
        </w:r>
        <w:proofErr w:type="spellEnd"/>
        <w:r w:rsidR="009874E4">
          <w:t xml:space="preserve"> panel </w:t>
        </w:r>
      </w:ins>
      <w:ins w:id="828" w:author="VARGA Zoltan" w:date="2021-11-18T16:41:00Z">
        <w:r w:rsidR="00B11511">
          <w:t>5</w:t>
        </w:r>
      </w:ins>
      <w:ins w:id="829" w:author="VARGA Zoltan" w:date="2021-11-18T17:06:00Z">
        <w:r w:rsidR="00A536E4">
          <w:t xml:space="preserve"> </w:t>
        </w:r>
      </w:ins>
      <w:ins w:id="830" w:author="VARGA Zoltan" w:date="2021-11-18T16:41:00Z">
        <w:r w:rsidR="00B11511">
          <w:t>V-os 4</w:t>
        </w:r>
      </w:ins>
      <w:ins w:id="831" w:author="VARGA Zoltan" w:date="2021-11-18T17:06:00Z">
        <w:r w:rsidR="00A536E4">
          <w:t xml:space="preserve"> </w:t>
        </w:r>
      </w:ins>
      <w:ins w:id="832" w:author="VARGA Zoltan" w:date="2021-11-18T16:41:00Z">
        <w:r w:rsidR="00B11511">
          <w:t>A</w:t>
        </w:r>
        <w:r w:rsidR="00EC4339">
          <w:t xml:space="preserve">-es </w:t>
        </w:r>
      </w:ins>
      <w:proofErr w:type="spellStart"/>
      <w:ins w:id="833" w:author="VARGA Zoltan" w:date="2021-11-18T16:43:00Z">
        <w:r w:rsidR="00FC1057">
          <w:t>Molex</w:t>
        </w:r>
        <w:proofErr w:type="spellEnd"/>
        <w:r w:rsidR="00FC1057">
          <w:t xml:space="preserve"> Mini-</w:t>
        </w:r>
        <w:proofErr w:type="spellStart"/>
        <w:r w:rsidR="00FC1057">
          <w:t>spox</w:t>
        </w:r>
        <w:proofErr w:type="spellEnd"/>
        <w:r w:rsidR="00FC1057">
          <w:t xml:space="preserve"> </w:t>
        </w:r>
      </w:ins>
      <w:ins w:id="834" w:author="VARGA Zoltan" w:date="2021-11-18T17:25:00Z">
        <w:r w:rsidR="00526AF1">
          <w:rPr>
            <w:noProof/>
          </w:rPr>
          <mc:AlternateContent>
            <mc:Choice Requires="wps">
              <w:drawing>
                <wp:anchor distT="0" distB="0" distL="114300" distR="114300" simplePos="0" relativeHeight="251566080" behindDoc="0" locked="0" layoutInCell="1" allowOverlap="1" wp14:anchorId="05BB8FA3" wp14:editId="0ED8BAC0">
                  <wp:simplePos x="0" y="0"/>
                  <wp:positionH relativeFrom="margin">
                    <wp:align>center</wp:align>
                  </wp:positionH>
                  <wp:positionV relativeFrom="paragraph">
                    <wp:posOffset>4097020</wp:posOffset>
                  </wp:positionV>
                  <wp:extent cx="3599815" cy="289560"/>
                  <wp:effectExtent l="0" t="0" r="635" b="0"/>
                  <wp:wrapTopAndBottom/>
                  <wp:docPr id="36" name="Szövegdoboz 36"/>
                  <wp:cNvGraphicFramePr/>
                  <a:graphic xmlns:a="http://schemas.openxmlformats.org/drawingml/2006/main">
                    <a:graphicData uri="http://schemas.microsoft.com/office/word/2010/wordprocessingShape">
                      <wps:wsp>
                        <wps:cNvSpPr txBox="1"/>
                        <wps:spPr>
                          <a:xfrm>
                            <a:off x="0" y="0"/>
                            <a:ext cx="3599815" cy="289560"/>
                          </a:xfrm>
                          <a:prstGeom prst="rect">
                            <a:avLst/>
                          </a:prstGeom>
                          <a:solidFill>
                            <a:prstClr val="white"/>
                          </a:solidFill>
                          <a:ln>
                            <a:noFill/>
                          </a:ln>
                        </wps:spPr>
                        <wps:txbx>
                          <w:txbxContent>
                            <w:p w14:paraId="7BA7A3CC" w14:textId="60AC40F0" w:rsidR="00965F9D" w:rsidRPr="00580B78" w:rsidRDefault="00965F9D" w:rsidP="00E262DD">
                              <w:pPr>
                                <w:pStyle w:val="Kpalrs"/>
                              </w:pPr>
                              <w:ins w:id="835" w:author="VARGA Zoltan" w:date="2021-11-18T17:25:00Z">
                                <w:r>
                                  <w:fldChar w:fldCharType="begin"/>
                                </w:r>
                                <w:r>
                                  <w:instrText xml:space="preserve"> SEQ ábra \* ARABIC </w:instrText>
                                </w:r>
                              </w:ins>
                              <w:r>
                                <w:fldChar w:fldCharType="separate"/>
                              </w:r>
                              <w:bookmarkStart w:id="836" w:name="_Toc90933876"/>
                              <w:r>
                                <w:rPr>
                                  <w:noProof/>
                                </w:rPr>
                                <w:t>4</w:t>
                              </w:r>
                              <w:ins w:id="837" w:author="VARGA Zoltan" w:date="2021-11-18T17:25:00Z">
                                <w:r>
                                  <w:fldChar w:fldCharType="end"/>
                                </w:r>
                                <w:r>
                                  <w:t>. ábra A tesztelt akkumulátorok</w:t>
                                </w:r>
                              </w:ins>
                              <w:bookmarkEnd w:id="8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B8FA3" id="Szövegdoboz 36" o:spid="_x0000_s1032" type="#_x0000_t202" style="position:absolute;left:0;text-align:left;margin-left:0;margin-top:322.6pt;width:283.45pt;height:22.8pt;z-index:251566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" stroked="f">
                  <v:textbox inset="0,0,0,0">
                    <w:txbxContent>
                      <w:p w14:paraId="7BA7A3CC" w14:textId="60AC40F0" w:rsidR="00965F9D" w:rsidRPr="00580B78" w:rsidRDefault="00965F9D" w:rsidP="00E262DD">
                        <w:pPr>
                          <w:pStyle w:val="Kpalrs"/>
                        </w:pPr>
                        <w:ins w:id="838" w:author="VARGA Zoltan" w:date="2021-11-18T17:25:00Z">
                          <w:r>
                            <w:fldChar w:fldCharType="begin"/>
                          </w:r>
                          <w:r>
                            <w:instrText xml:space="preserve"> SEQ ábra \* ARABIC </w:instrText>
                          </w:r>
                        </w:ins>
                        <w:r>
                          <w:fldChar w:fldCharType="separate"/>
                        </w:r>
                        <w:bookmarkStart w:id="839" w:name="_Toc90933876"/>
                        <w:r>
                          <w:rPr>
                            <w:noProof/>
                          </w:rPr>
                          <w:t>4</w:t>
                        </w:r>
                        <w:ins w:id="840" w:author="VARGA Zoltan" w:date="2021-11-18T17:25:00Z">
                          <w:r>
                            <w:fldChar w:fldCharType="end"/>
                          </w:r>
                          <w:r>
                            <w:t>. ábra A tesztelt akkumulátorok</w:t>
                          </w:r>
                        </w:ins>
                        <w:bookmarkEnd w:id="839"/>
                      </w:p>
                    </w:txbxContent>
                  </v:textbox>
                  <w10:wrap type="topAndBottom" anchorx="margin"/>
                </v:shape>
              </w:pict>
            </mc:Fallback>
          </mc:AlternateContent>
        </w:r>
      </w:ins>
      <w:ins w:id="841" w:author="VARGA Zoltan" w:date="2021-11-18T17:17:00Z">
        <w:r w:rsidR="00845859">
          <w:rPr>
            <w:noProof/>
          </w:rPr>
          <w:drawing>
            <wp:anchor distT="360045" distB="360045" distL="114300" distR="114300" simplePos="0" relativeHeight="251559936" behindDoc="0" locked="0" layoutInCell="1" allowOverlap="1" wp14:anchorId="2C5EB6AB" wp14:editId="65B955C2">
              <wp:simplePos x="0" y="0"/>
              <wp:positionH relativeFrom="margin">
                <wp:align>center</wp:align>
              </wp:positionH>
              <wp:positionV relativeFrom="paragraph">
                <wp:posOffset>1360805</wp:posOffset>
              </wp:positionV>
              <wp:extent cx="3600000" cy="2700000"/>
              <wp:effectExtent l="0" t="0" r="635" b="5715"/>
              <wp:wrapTopAndBottom/>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14:sizeRelH relativeFrom="margin">
                <wp14:pctWidth>0</wp14:pctWidth>
              </wp14:sizeRelH>
              <wp14:sizeRelV relativeFrom="margin">
                <wp14:pctHeight>0</wp14:pctHeight>
              </wp14:sizeRelV>
            </wp:anchor>
          </w:drawing>
        </w:r>
      </w:ins>
      <w:ins w:id="842" w:author="VARGA Zoltan" w:date="2021-11-18T16:43:00Z">
        <w:r w:rsidR="00F5268A">
          <w:t xml:space="preserve">csatlakozóval rendelkező </w:t>
        </w:r>
      </w:ins>
      <w:ins w:id="843" w:author="VARGA Zoltan" w:date="2021-11-18T16:41:00Z">
        <w:r w:rsidR="00EC4339">
          <w:t xml:space="preserve">kimentét összeköti a </w:t>
        </w:r>
        <w:proofErr w:type="spellStart"/>
        <w:r w:rsidR="00EC4339">
          <w:t>JetsonNANO</w:t>
        </w:r>
      </w:ins>
      <w:proofErr w:type="spellEnd"/>
      <w:ins w:id="844" w:author="VARGA Zoltan" w:date="2021-11-18T16:42:00Z">
        <w:r w:rsidR="00EC4339">
          <w:t xml:space="preserve"> </w:t>
        </w:r>
        <w:proofErr w:type="spellStart"/>
        <w:r w:rsidR="00955602">
          <w:t>jack</w:t>
        </w:r>
        <w:proofErr w:type="spellEnd"/>
        <w:r w:rsidR="00955602">
          <w:t xml:space="preserve"> aljzatával.</w:t>
        </w:r>
      </w:ins>
      <w:ins w:id="845" w:author="VARGA Zoltan" w:date="2021-11-18T16:43:00Z">
        <w:r w:rsidR="00F5268A">
          <w:t xml:space="preserve"> Ahhoz, hogy a </w:t>
        </w:r>
        <w:r w:rsidR="00844058">
          <w:t xml:space="preserve">SBC ezen </w:t>
        </w:r>
      </w:ins>
      <w:ins w:id="846" w:author="VARGA Zoltan" w:date="2021-11-18T16:44:00Z">
        <w:r w:rsidR="00844058">
          <w:t xml:space="preserve">tápcsatlakozóját használja, </w:t>
        </w:r>
      </w:ins>
      <w:ins w:id="847" w:author="VARGA Zoltan" w:date="2021-11-18T16:46:00Z">
        <w:r w:rsidR="00986BC0">
          <w:t>szűkséges</w:t>
        </w:r>
      </w:ins>
      <w:r w:rsidR="006D2523">
        <w:t xml:space="preserve"> a</w:t>
      </w:r>
      <w:ins w:id="848" w:author="VARGA Zoltan" w:date="2021-11-18T16:46:00Z">
        <w:r w:rsidR="00986BC0">
          <w:t xml:space="preserve"> J48-as tüske párt </w:t>
        </w:r>
        <w:proofErr w:type="spellStart"/>
        <w:r w:rsidR="00BF6546">
          <w:t>jumper-elni</w:t>
        </w:r>
        <w:proofErr w:type="spellEnd"/>
        <w:r w:rsidR="00BF6546">
          <w:t xml:space="preserve">. </w:t>
        </w:r>
      </w:ins>
      <w:ins w:id="849" w:author="VARGA Zoltan" w:date="2021-11-18T16:47:00Z">
        <w:r w:rsidR="00BF6546">
          <w:t xml:space="preserve">Ekkor már nem </w:t>
        </w:r>
        <w:proofErr w:type="spellStart"/>
        <w:r w:rsidR="00BF6546">
          <w:t>device</w:t>
        </w:r>
        <w:proofErr w:type="spellEnd"/>
        <w:r w:rsidR="00BF6546">
          <w:t xml:space="preserve"> üzemmódban működik a modul és az üresjárati </w:t>
        </w:r>
        <w:r w:rsidR="00E400D3">
          <w:t>áramfelvételei is magasabb (</w:t>
        </w:r>
      </w:ins>
      <w:ins w:id="850" w:author="VARGA Zoltan" w:date="2021-11-18T16:48:00Z">
        <w:r w:rsidR="00E400D3">
          <w:t>körülbelül 2</w:t>
        </w:r>
      </w:ins>
      <w:ins w:id="851" w:author="VARGA Zoltan" w:date="2021-11-18T17:06:00Z">
        <w:r w:rsidR="00A536E4">
          <w:t xml:space="preserve"> </w:t>
        </w:r>
      </w:ins>
      <w:ins w:id="852" w:author="VARGA Zoltan" w:date="2021-11-18T16:48:00Z">
        <w:r w:rsidR="00E400D3">
          <w:t>A)</w:t>
        </w:r>
        <w:r w:rsidR="000E3E6F">
          <w:t>.</w:t>
        </w:r>
      </w:ins>
      <w:r w:rsidR="00526AF1">
        <w:t xml:space="preserve"> </w:t>
      </w:r>
      <w:ins w:id="853" w:author="VARGA Zoltan" w:date="2021-11-18T16:53:00Z">
        <w:r w:rsidR="00907286">
          <w:t>A</w:t>
        </w:r>
      </w:ins>
      <w:ins w:id="854" w:author="VARGA Zoltan" w:date="2021-11-18T16:52:00Z">
        <w:r w:rsidR="00D23F19">
          <w:t xml:space="preserve"> </w:t>
        </w:r>
        <w:proofErr w:type="spellStart"/>
        <w:r w:rsidR="00D23F19">
          <w:t>turtlebot</w:t>
        </w:r>
        <w:proofErr w:type="spellEnd"/>
        <w:r w:rsidR="00D23F19">
          <w:t xml:space="preserve"> akkumulátor</w:t>
        </w:r>
      </w:ins>
      <w:ins w:id="855" w:author="VARGA Zoltan" w:date="2021-11-18T16:57:00Z">
        <w:r w:rsidR="00FD1756">
          <w:t>ának kapacitása elegendőnek bizonyult</w:t>
        </w:r>
      </w:ins>
      <w:ins w:id="856" w:author="VARGA Zoltan" w:date="2021-11-18T16:58:00Z">
        <w:r w:rsidR="00FD1756">
          <w:t xml:space="preserve"> a projekt fejlesztés során</w:t>
        </w:r>
        <w:r w:rsidR="00A25BAB">
          <w:t>,</w:t>
        </w:r>
      </w:ins>
      <w:ins w:id="857" w:author="VARGA Zoltan" w:date="2021-11-18T17:00:00Z">
        <w:r w:rsidR="00C243DA">
          <w:t xml:space="preserve"> </w:t>
        </w:r>
      </w:ins>
      <w:ins w:id="858" w:author="VARGA Zoltan" w:date="2021-11-18T16:58:00Z">
        <w:r w:rsidR="00A25BAB">
          <w:t>ugyanis a lemerülési idő meghaladta a töltési idejét</w:t>
        </w:r>
        <w:r w:rsidR="00FF5E92">
          <w:t>, így amikor az ép</w:t>
        </w:r>
      </w:ins>
      <w:ins w:id="859" w:author="VARGA Zoltan" w:date="2021-11-18T16:59:00Z">
        <w:r w:rsidR="00FF5E92">
          <w:t>pen használatban lévő akku</w:t>
        </w:r>
      </w:ins>
      <w:ins w:id="860" w:author="VARGA Zoltan" w:date="2021-11-18T17:03:00Z">
        <w:r w:rsidR="00B3352F">
          <w:t xml:space="preserve"> már </w:t>
        </w:r>
      </w:ins>
      <w:ins w:id="861" w:author="VARGA Zoltan" w:date="2021-11-18T17:04:00Z">
        <w:r w:rsidR="00370330">
          <w:t xml:space="preserve">merült, a másik már feltöltött állapotban volt. </w:t>
        </w:r>
      </w:ins>
      <w:ins w:id="862" w:author="VARGA Zoltan" w:date="2021-11-18T17:20:00Z">
        <w:r w:rsidR="00E81523">
          <w:t>Rendelkezésemre állt</w:t>
        </w:r>
      </w:ins>
      <w:ins w:id="863" w:author="VARGA Zoltan" w:date="2021-11-18T17:04:00Z">
        <w:r w:rsidR="00370330">
          <w:t xml:space="preserve"> egy nagyobb </w:t>
        </w:r>
        <w:r w:rsidR="00370330">
          <w:lastRenderedPageBreak/>
          <w:t>kapacitású</w:t>
        </w:r>
        <w:r w:rsidR="00447CA9">
          <w:t xml:space="preserve">, </w:t>
        </w:r>
      </w:ins>
      <w:ins w:id="864" w:author="VARGA Zoltan" w:date="2021-11-18T17:05:00Z">
        <w:r w:rsidR="00B53A89">
          <w:t>5000</w:t>
        </w:r>
      </w:ins>
      <w:ins w:id="865" w:author="VARGA Zoltan" w:date="2021-11-18T17:06:00Z">
        <w:r w:rsidR="00A536E4">
          <w:t xml:space="preserve"> </w:t>
        </w:r>
      </w:ins>
      <w:proofErr w:type="spellStart"/>
      <w:ins w:id="866" w:author="VARGA Zoltan" w:date="2021-11-18T17:05:00Z">
        <w:r w:rsidR="00B53A89">
          <w:t>mAh</w:t>
        </w:r>
        <w:proofErr w:type="spellEnd"/>
        <w:r w:rsidR="00B53A89">
          <w:t xml:space="preserve">-s akkumulátorhoz. Azonban ez csak két cellás </w:t>
        </w:r>
        <w:r w:rsidR="00A536E4">
          <w:t>am</w:t>
        </w:r>
      </w:ins>
      <w:ins w:id="867" w:author="VARGA Zoltan" w:date="2021-11-18T17:06:00Z">
        <w:r w:rsidR="00A536E4">
          <w:t>i azt jelenti, hogy a kapocs feszültsége alacsonyabb,</w:t>
        </w:r>
      </w:ins>
      <w:ins w:id="868" w:author="VARGA Zoltan" w:date="2021-11-18T17:20:00Z">
        <w:r w:rsidR="00E81523">
          <w:t xml:space="preserve"> mégpedig</w:t>
        </w:r>
      </w:ins>
      <w:ins w:id="869" w:author="VARGA Zoltan" w:date="2021-11-18T17:06:00Z">
        <w:r w:rsidR="00A536E4">
          <w:t xml:space="preserve"> 7,4 V</w:t>
        </w:r>
      </w:ins>
      <w:ins w:id="870" w:author="VARGA Zoltan" w:date="2021-11-18T17:07:00Z">
        <w:r w:rsidR="00A536E4">
          <w:t>.</w:t>
        </w:r>
        <w:r w:rsidR="007B071E">
          <w:t xml:space="preserve"> </w:t>
        </w:r>
      </w:ins>
      <w:ins w:id="871" w:author="VARGA Zoltan" w:date="2021-11-18T17:08:00Z">
        <w:r w:rsidR="0023785A">
          <w:t>A</w:t>
        </w:r>
        <w:r w:rsidR="00B1247E">
          <w:t xml:space="preserve">z </w:t>
        </w:r>
        <w:proofErr w:type="spellStart"/>
        <w:r w:rsidR="00B1247E">
          <w:t>OpenCR</w:t>
        </w:r>
        <w:proofErr w:type="spellEnd"/>
        <w:r w:rsidR="00B1247E">
          <w:t xml:space="preserve"> modul specifikációja szerint a</w:t>
        </w:r>
      </w:ins>
      <w:ins w:id="872" w:author="VARGA Zoltan" w:date="2021-11-18T17:09:00Z">
        <w:r w:rsidR="005D50ED">
          <w:t xml:space="preserve">nnak elektromos betáplálása az </w:t>
        </w:r>
      </w:ins>
      <w:ins w:id="873" w:author="VARGA Zoltan" w:date="2021-11-18T17:08:00Z">
        <w:r w:rsidR="0023785A">
          <w:t xml:space="preserve">akkumulátoros </w:t>
        </w:r>
      </w:ins>
      <w:ins w:id="874" w:author="VARGA Zoltan" w:date="2021-11-18T17:09:00Z">
        <w:r w:rsidR="005D50ED">
          <w:t>csatlakozójá</w:t>
        </w:r>
        <w:r w:rsidR="00461E74">
          <w:t>n 5-24 V. Ennek megf</w:t>
        </w:r>
      </w:ins>
      <w:ins w:id="875" w:author="VARGA Zoltan" w:date="2021-11-18T17:10:00Z">
        <w:r w:rsidR="00461E74">
          <w:t xml:space="preserve">elelően ez az akkumulátor is megfelelő a jármű működtetéséhez amelyet </w:t>
        </w:r>
        <w:r w:rsidR="00D90239">
          <w:t xml:space="preserve">teszteltem is. </w:t>
        </w:r>
        <w:r w:rsidR="00383045">
          <w:t>A nagyobb kapa</w:t>
        </w:r>
      </w:ins>
      <w:ins w:id="876" w:author="VARGA Zoltan" w:date="2021-11-18T17:11:00Z">
        <w:r w:rsidR="00383045">
          <w:t>citás ellenére, az alacsonyabb feszültség miatt nincs szignifikáns különbség</w:t>
        </w:r>
      </w:ins>
      <w:ins w:id="877" w:author="VARGA Zoltan" w:date="2021-11-18T17:12:00Z">
        <w:r w:rsidR="003F772D">
          <w:t xml:space="preserve"> </w:t>
        </w:r>
        <w:r w:rsidR="008E335A">
          <w:t xml:space="preserve">az utóbbi és a két </w:t>
        </w:r>
        <w:proofErr w:type="spellStart"/>
        <w:r w:rsidR="008E335A">
          <w:t>Turtlebot</w:t>
        </w:r>
        <w:proofErr w:type="spellEnd"/>
        <w:r w:rsidR="008E335A">
          <w:t xml:space="preserve"> akkumulátor együttes rendelkezésre állási ideje közt. Mégis egy hosszabb</w:t>
        </w:r>
        <w:r w:rsidR="00263463">
          <w:t xml:space="preserve"> t</w:t>
        </w:r>
      </w:ins>
      <w:ins w:id="878" w:author="VARGA Zoltan" w:date="2021-11-18T17:13:00Z">
        <w:r w:rsidR="00263463">
          <w:t xml:space="preserve">eszt esetén a nagyobb kapacitásút ajánlom a későbbi használatra, mivel nem kell </w:t>
        </w:r>
        <w:proofErr w:type="spellStart"/>
        <w:r w:rsidR="00263463">
          <w:t>akkupack</w:t>
        </w:r>
        <w:proofErr w:type="spellEnd"/>
        <w:r w:rsidR="00263463">
          <w:t>-ot váltani idő közben.</w:t>
        </w:r>
      </w:ins>
      <w:r w:rsidR="006D2523">
        <w:t xml:space="preserve"> Ennek használatához azonban módosítani kell az akkumulátor</w:t>
      </w:r>
      <w:r w:rsidR="00845859">
        <w:t xml:space="preserve"> </w:t>
      </w:r>
      <w:r w:rsidR="006D2523">
        <w:t xml:space="preserve">feszültség figyelés értékét az </w:t>
      </w:r>
      <w:proofErr w:type="spellStart"/>
      <w:r w:rsidR="006D2523">
        <w:t>OprnCR</w:t>
      </w:r>
      <w:proofErr w:type="spellEnd"/>
      <w:r w:rsidR="006D2523">
        <w:t xml:space="preserve"> modul szoftverében, ugyanis az a 11,1V.os feszültség szinthez van igazítva.</w:t>
      </w:r>
    </w:p>
    <w:p w14:paraId="44A71011" w14:textId="77777777" w:rsidR="00A25BAB" w:rsidRDefault="00A25BAB" w:rsidP="00526AF1">
      <w:pPr>
        <w:spacing w:after="120"/>
        <w:rPr>
          <w:ins w:id="879" w:author="VARGA Zoltan" w:date="2021-11-18T16:58:00Z"/>
        </w:rPr>
      </w:pPr>
    </w:p>
    <w:p w14:paraId="3E187B41" w14:textId="77777777" w:rsidR="00F43DE3" w:rsidRDefault="00F43DE3" w:rsidP="00E7410F">
      <w:pPr>
        <w:pStyle w:val="Cmsor2"/>
      </w:pPr>
      <w:bookmarkStart w:id="880" w:name="_Toc87872670"/>
      <w:bookmarkStart w:id="881" w:name="_Toc90962828"/>
      <w:r>
        <w:t>Hátsó tengely</w:t>
      </w:r>
      <w:bookmarkEnd w:id="880"/>
      <w:bookmarkEnd w:id="881"/>
    </w:p>
    <w:p w14:paraId="4C3D5031" w14:textId="09D3F2B1" w:rsidR="00F43DE3" w:rsidRDefault="00526AF1" w:rsidP="00C27361">
      <w:pPr>
        <w:spacing w:after="120"/>
      </w:pPr>
      <w:ins w:id="882" w:author="VARGA Zoltan" w:date="2021-11-18T19:43:00Z">
        <w:r>
          <w:rPr>
            <w:noProof/>
          </w:rPr>
          <mc:AlternateContent>
            <mc:Choice Requires="wps">
              <w:drawing>
                <wp:anchor distT="0" distB="0" distL="114300" distR="114300" simplePos="0" relativeHeight="251572224" behindDoc="0" locked="0" layoutInCell="1" allowOverlap="1" wp14:anchorId="31F58892" wp14:editId="2156E6EA">
                  <wp:simplePos x="0" y="0"/>
                  <wp:positionH relativeFrom="column">
                    <wp:posOffset>992505</wp:posOffset>
                  </wp:positionH>
                  <wp:positionV relativeFrom="paragraph">
                    <wp:posOffset>5407660</wp:posOffset>
                  </wp:positionV>
                  <wp:extent cx="3599815" cy="289560"/>
                  <wp:effectExtent l="0" t="0" r="635" b="0"/>
                  <wp:wrapTopAndBottom/>
                  <wp:docPr id="38" name="Szövegdoboz 38"/>
                  <wp:cNvGraphicFramePr/>
                  <a:graphic xmlns:a="http://schemas.openxmlformats.org/drawingml/2006/main">
                    <a:graphicData uri="http://schemas.microsoft.com/office/word/2010/wordprocessingShape">
                      <wps:wsp>
                        <wps:cNvSpPr txBox="1"/>
                        <wps:spPr>
                          <a:xfrm>
                            <a:off x="0" y="0"/>
                            <a:ext cx="3599815" cy="289560"/>
                          </a:xfrm>
                          <a:prstGeom prst="rect">
                            <a:avLst/>
                          </a:prstGeom>
                          <a:solidFill>
                            <a:prstClr val="white"/>
                          </a:solidFill>
                          <a:ln>
                            <a:noFill/>
                          </a:ln>
                        </wps:spPr>
                        <wps:txbx>
                          <w:txbxContent>
                            <w:p w14:paraId="2D22727C" w14:textId="660F1021" w:rsidR="00965F9D" w:rsidRPr="00B76104" w:rsidRDefault="00965F9D" w:rsidP="00E262DD">
                              <w:pPr>
                                <w:pStyle w:val="Kpalrs"/>
                                <w:rPr>
                                  <w:noProof/>
                                </w:rPr>
                              </w:pPr>
                              <w:ins w:id="883" w:author="VARGA Zoltan" w:date="2021-11-18T19:43:00Z">
                                <w:r>
                                  <w:rPr>
                                    <w:noProof/>
                                  </w:rPr>
                                  <w:fldChar w:fldCharType="begin"/>
                                </w:r>
                                <w:r>
                                  <w:rPr>
                                    <w:noProof/>
                                  </w:rPr>
                                  <w:instrText xml:space="preserve"> SEQ ábra \* ARABIC </w:instrText>
                                </w:r>
                              </w:ins>
                              <w:r>
                                <w:rPr>
                                  <w:noProof/>
                                </w:rPr>
                                <w:fldChar w:fldCharType="separate"/>
                              </w:r>
                              <w:bookmarkStart w:id="884" w:name="_Toc90933877"/>
                              <w:r>
                                <w:rPr>
                                  <w:noProof/>
                                </w:rPr>
                                <w:t>5</w:t>
                              </w:r>
                              <w:ins w:id="885" w:author="VARGA Zoltan" w:date="2021-11-18T19:43:00Z">
                                <w:r>
                                  <w:rPr>
                                    <w:noProof/>
                                  </w:rPr>
                                  <w:fldChar w:fldCharType="end"/>
                                </w:r>
                                <w:r>
                                  <w:t>. ábra A hátsó kerék és a hajtó motor</w:t>
                                </w:r>
                              </w:ins>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58892" id="Szövegdoboz 38" o:spid="_x0000_s1033" type="#_x0000_t202" style="position:absolute;left:0;text-align:left;margin-left:78.15pt;margin-top:425.8pt;width:283.45pt;height:22.8pt;z-index:25157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" stroked="f">
                  <v:textbox inset="0,0,0,0">
                    <w:txbxContent>
                      <w:p w14:paraId="2D22727C" w14:textId="660F1021" w:rsidR="00965F9D" w:rsidRPr="00B76104" w:rsidRDefault="00965F9D" w:rsidP="00E262DD">
                        <w:pPr>
                          <w:pStyle w:val="Kpalrs"/>
                          <w:rPr>
                            <w:noProof/>
                          </w:rPr>
                        </w:pPr>
                        <w:ins w:id="886" w:author="VARGA Zoltan" w:date="2021-11-18T19:43:00Z">
                          <w:r>
                            <w:rPr>
                              <w:noProof/>
                            </w:rPr>
                            <w:fldChar w:fldCharType="begin"/>
                          </w:r>
                          <w:r>
                            <w:rPr>
                              <w:noProof/>
                            </w:rPr>
                            <w:instrText xml:space="preserve"> SEQ ábra \* ARABIC </w:instrText>
                          </w:r>
                        </w:ins>
                        <w:r>
                          <w:rPr>
                            <w:noProof/>
                          </w:rPr>
                          <w:fldChar w:fldCharType="separate"/>
                        </w:r>
                        <w:bookmarkStart w:id="887" w:name="_Toc90933877"/>
                        <w:r>
                          <w:rPr>
                            <w:noProof/>
                          </w:rPr>
                          <w:t>5</w:t>
                        </w:r>
                        <w:ins w:id="888" w:author="VARGA Zoltan" w:date="2021-11-18T19:43:00Z">
                          <w:r>
                            <w:rPr>
                              <w:noProof/>
                            </w:rPr>
                            <w:fldChar w:fldCharType="end"/>
                          </w:r>
                          <w:r>
                            <w:t>. ábra A hátsó kerék és a hajtó motor</w:t>
                          </w:r>
                        </w:ins>
                        <w:bookmarkEnd w:id="887"/>
                      </w:p>
                    </w:txbxContent>
                  </v:textbox>
                  <w10:wrap type="topAndBottom"/>
                </v:shape>
              </w:pict>
            </mc:Fallback>
          </mc:AlternateContent>
        </w:r>
      </w:ins>
      <w:ins w:id="889" w:author="VARGA Zoltan" w:date="2021-11-18T19:39:00Z">
        <w:r w:rsidR="00CD4DC2">
          <w:rPr>
            <w:noProof/>
          </w:rPr>
          <w:drawing>
            <wp:anchor distT="360045" distB="360045" distL="114300" distR="114300" simplePos="0" relativeHeight="251569152" behindDoc="0" locked="0" layoutInCell="1" allowOverlap="1" wp14:anchorId="20870B7E" wp14:editId="4E3D1B58">
              <wp:simplePos x="0" y="0"/>
              <wp:positionH relativeFrom="margin">
                <wp:align>center</wp:align>
              </wp:positionH>
              <wp:positionV relativeFrom="paragraph">
                <wp:posOffset>2903220</wp:posOffset>
              </wp:positionV>
              <wp:extent cx="3600000" cy="2451600"/>
              <wp:effectExtent l="0" t="0" r="635" b="6350"/>
              <wp:wrapTopAndBottom/>
              <wp:docPr id="37" name="Kép 37" descr="A képen rég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ép 37" descr="A képen régi látható&#10;&#10;Automatikusan generált leírá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451600"/>
                      </a:xfrm>
                      <a:prstGeom prst="rect">
                        <a:avLst/>
                      </a:prstGeom>
                    </pic:spPr>
                  </pic:pic>
                </a:graphicData>
              </a:graphic>
              <wp14:sizeRelH relativeFrom="margin">
                <wp14:pctWidth>0</wp14:pctWidth>
              </wp14:sizeRelH>
              <wp14:sizeRelV relativeFrom="margin">
                <wp14:pctHeight>0</wp14:pctHeight>
              </wp14:sizeRelV>
            </wp:anchor>
          </w:drawing>
        </w:r>
      </w:ins>
      <w:del w:id="890" w:author="VARGA Zoltan" w:date="2021-11-18T14:00:00Z">
        <w:r w:rsidR="00F371D3" w:rsidDel="0091119E">
          <w:rPr>
            <w:noProof/>
          </w:rPr>
          <mc:AlternateContent>
            <mc:Choice Requires="wps">
              <w:drawing>
                <wp:anchor distT="0" distB="0" distL="114300" distR="114300" simplePos="0" relativeHeight="251481088" behindDoc="1" locked="0" layoutInCell="1" allowOverlap="1" wp14:anchorId="55574F60" wp14:editId="3EAC7ABA">
                  <wp:simplePos x="0" y="0"/>
                  <wp:positionH relativeFrom="column">
                    <wp:posOffset>3061335</wp:posOffset>
                  </wp:positionH>
                  <wp:positionV relativeFrom="paragraph">
                    <wp:posOffset>1764665</wp:posOffset>
                  </wp:positionV>
                  <wp:extent cx="2518410" cy="635"/>
                  <wp:effectExtent l="0" t="0" r="0" b="0"/>
                  <wp:wrapTight wrapText="bothSides">
                    <wp:wrapPolygon edited="0">
                      <wp:start x="0" y="0"/>
                      <wp:lineTo x="0" y="21600"/>
                      <wp:lineTo x="21600" y="21600"/>
                      <wp:lineTo x="21600" y="0"/>
                    </wp:wrapPolygon>
                  </wp:wrapTight>
                  <wp:docPr id="23" name="Szövegdoboz 23"/>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07200359" w14:textId="77777777" w:rsidR="00965F9D" w:rsidRPr="00D44736" w:rsidRDefault="00965F9D" w:rsidP="00F371D3">
                              <w:pPr>
                                <w:pStyle w:val="Kpalrs"/>
                                <w:rPr>
                                  <w:noProof/>
                                  <w:sz w:val="24"/>
                                  <w:szCs w:val="24"/>
                                </w:rPr>
                              </w:pPr>
                              <w:r>
                                <w:rPr>
                                  <w:noProof/>
                                </w:rPr>
                                <w:t>4</w:t>
                              </w:r>
                              <w:r>
                                <w:t>. kép - A hajtott kerék és a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74F60" id="Szövegdoboz 23" o:spid="_x0000_s1034" type="#_x0000_t202" style="position:absolute;left:0;text-align:left;margin-left:241.05pt;margin-top:138.95pt;width:198.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" stroked="f">
                  <v:textbox style="mso-fit-shape-to-text:t" inset="0,0,0,0">
                    <w:txbxContent>
                      <w:p w14:paraId="07200359" w14:textId="77777777" w:rsidR="00965F9D" w:rsidRPr="00D44736" w:rsidRDefault="00965F9D" w:rsidP="00F371D3">
                        <w:pPr>
                          <w:pStyle w:val="Kpalrs"/>
                          <w:rPr>
                            <w:noProof/>
                            <w:sz w:val="24"/>
                            <w:szCs w:val="24"/>
                          </w:rPr>
                        </w:pPr>
                        <w:r>
                          <w:rPr>
                            <w:noProof/>
                          </w:rPr>
                          <w:t>4</w:t>
                        </w:r>
                        <w:r>
                          <w:t>. kép - A hajtott kerék és a motor</w:t>
                        </w:r>
                      </w:p>
                    </w:txbxContent>
                  </v:textbox>
                  <w10:wrap type="tight"/>
                </v:shape>
              </w:pict>
            </mc:Fallback>
          </mc:AlternateContent>
        </w:r>
        <w:r w:rsidR="00F371D3" w:rsidDel="0091119E">
          <w:rPr>
            <w:noProof/>
          </w:rPr>
          <w:drawing>
            <wp:anchor distT="0" distB="0" distL="114300" distR="114300" simplePos="0" relativeHeight="251447296" behindDoc="1" locked="0" layoutInCell="1" allowOverlap="1" wp14:anchorId="6AA3854F" wp14:editId="1FB04513">
              <wp:simplePos x="0" y="0"/>
              <wp:positionH relativeFrom="margin">
                <wp:align>right</wp:align>
              </wp:positionH>
              <wp:positionV relativeFrom="margin">
                <wp:posOffset>3892550</wp:posOffset>
              </wp:positionV>
              <wp:extent cx="2518410" cy="1703705"/>
              <wp:effectExtent l="0" t="0" r="0" b="0"/>
              <wp:wrapTight wrapText="bothSides">
                <wp:wrapPolygon edited="0">
                  <wp:start x="0" y="0"/>
                  <wp:lineTo x="0" y="21254"/>
                  <wp:lineTo x="21404" y="21254"/>
                  <wp:lineTo x="21404" y="0"/>
                  <wp:lineTo x="0" y="0"/>
                </wp:wrapPolygon>
              </wp:wrapTight>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18410" cy="1703705"/>
                      </a:xfrm>
                      <a:prstGeom prst="rect">
                        <a:avLst/>
                      </a:prstGeom>
                    </pic:spPr>
                  </pic:pic>
                </a:graphicData>
              </a:graphic>
              <wp14:sizeRelH relativeFrom="margin">
                <wp14:pctWidth>0</wp14:pctWidth>
              </wp14:sizeRelH>
              <wp14:sizeRelV relativeFrom="margin">
                <wp14:pctHeight>0</wp14:pctHeight>
              </wp14:sizeRelV>
            </wp:anchor>
          </w:drawing>
        </w:r>
      </w:del>
      <w:del w:id="891" w:author="VARGA Zoltan" w:date="2021-11-18T19:13:00Z">
        <w:r w:rsidR="00F43DE3" w:rsidDel="003E1687">
          <w:delText xml:space="preserve">Az elektromos tápellátás mellett </w:delText>
        </w:r>
        <w:commentRangeStart w:id="892"/>
        <w:r w:rsidR="00F43DE3" w:rsidDel="003E1687">
          <w:delText>talán</w:delText>
        </w:r>
        <w:commentRangeEnd w:id="892"/>
        <w:r w:rsidR="00C82FD4" w:rsidDel="003E1687">
          <w:rPr>
            <w:rStyle w:val="Jegyzethivatkozs"/>
          </w:rPr>
          <w:commentReference w:id="892"/>
        </w:r>
      </w:del>
      <w:ins w:id="893" w:author="VARGA Zoltan" w:date="2021-11-18T19:13:00Z">
        <w:r w:rsidR="003E1687">
          <w:t>Az egyik legegyszerűbb felépítésű</w:t>
        </w:r>
      </w:ins>
      <w:ins w:id="894" w:author="VARGA Zoltan" w:date="2021-11-18T19:14:00Z">
        <w:r w:rsidR="00E06E71">
          <w:t xml:space="preserve"> egység</w:t>
        </w:r>
      </w:ins>
      <w:r w:rsidR="00F43DE3">
        <w:t xml:space="preserve"> a hátsó tengely </w:t>
      </w:r>
      <w:del w:id="895" w:author="VARGA Zoltan" w:date="2021-11-18T19:14:00Z">
        <w:r w:rsidR="00F43DE3" w:rsidDel="002233C6">
          <w:delText xml:space="preserve">modul a legegyszerűbb felépítésű </w:delText>
        </w:r>
      </w:del>
      <w:r w:rsidR="00F43DE3">
        <w:t>a robot fő része</w:t>
      </w:r>
      <w:ins w:id="896" w:author="VARGA Zoltan" w:date="2021-11-18T19:14:00Z">
        <w:r w:rsidR="00E06E71">
          <w:t>i</w:t>
        </w:r>
      </w:ins>
      <w:del w:id="897" w:author="VARGA Zoltan" w:date="2021-11-18T19:14:00Z">
        <w:r w:rsidR="00F43DE3" w:rsidDel="00E06E71">
          <w:delText>gységei</w:delText>
        </w:r>
      </w:del>
      <w:r w:rsidR="00F43DE3">
        <w:t xml:space="preserve"> közül. </w:t>
      </w:r>
      <w:del w:id="898" w:author="VARGA Zoltan" w:date="2021-11-18T19:14:00Z">
        <w:r w:rsidR="00F43DE3" w:rsidDel="00E06E71">
          <w:delText>A hátsó</w:delText>
        </w:r>
      </w:del>
      <w:ins w:id="899" w:author="VARGA Zoltan" w:date="2021-11-18T19:14:00Z">
        <w:r w:rsidR="00E06E71">
          <w:t>Ez</w:t>
        </w:r>
      </w:ins>
      <w:r w:rsidR="00F43DE3">
        <w:t xml:space="preserve"> a jármű hajtott tengelye. Mechanikai szempontból egyszerű felépítésű, mivel nincs fizikai összeköttetés a két kerék között. </w:t>
      </w:r>
      <w:ins w:id="900" w:author="VARGA Zoltan" w:date="2021-11-18T19:15:00Z">
        <w:r w:rsidR="00382123">
          <w:t xml:space="preserve">Sem fix tengely, sem differenciálmű. </w:t>
        </w:r>
      </w:ins>
      <w:r w:rsidR="00F43DE3">
        <w:t xml:space="preserve">Az egység négy elemből áll: két </w:t>
      </w:r>
      <w:proofErr w:type="spellStart"/>
      <w:r w:rsidR="00F43DE3">
        <w:t>Dynamixel</w:t>
      </w:r>
      <w:proofErr w:type="spellEnd"/>
      <w:r w:rsidR="00F43DE3">
        <w:t xml:space="preserve"> meghajtó motor</w:t>
      </w:r>
      <w:ins w:id="901" w:author="Rudolf Krecht" w:date="2021-07-03T11:47:00Z">
        <w:r w:rsidR="00C82FD4">
          <w:t>,</w:t>
        </w:r>
      </w:ins>
      <w:r w:rsidR="00F43DE3">
        <w:t xml:space="preserve"> valamint két kerék és az azokat a motor tengelyére rögzítő kerekekként négy-négy csavar. Ez az </w:t>
      </w:r>
      <w:r w:rsidR="00F43DE3">
        <w:lastRenderedPageBreak/>
        <w:t xml:space="preserve">úgynevezett agymotoros megoldás megtalálható a modernebb elektromos közúti autókban is (pl. Ford Fiesta </w:t>
      </w:r>
      <w:proofErr w:type="spellStart"/>
      <w:r w:rsidR="00F43DE3">
        <w:t>eWheelDrive</w:t>
      </w:r>
      <w:proofErr w:type="spellEnd"/>
      <w:r w:rsidR="00F43DE3">
        <w:t xml:space="preserve">). A motorok, a kerekek és a csavarok egyaránt a </w:t>
      </w:r>
      <w:proofErr w:type="spellStart"/>
      <w:r w:rsidR="00F43DE3">
        <w:t>TurtleBot</w:t>
      </w:r>
      <w:proofErr w:type="spellEnd"/>
      <w:r w:rsidR="00F43DE3">
        <w:t xml:space="preserve"> fejlesztő készlet elemei. A motorok </w:t>
      </w:r>
      <w:del w:id="902" w:author="VARGA Zoltan" w:date="2021-11-18T19:20:00Z">
        <w:r w:rsidR="00F43DE3" w:rsidDel="00E405B9">
          <w:delText>az első változaton</w:delText>
        </w:r>
      </w:del>
      <w:ins w:id="903" w:author="VARGA Zoltan" w:date="2021-11-18T19:20:00Z">
        <w:r w:rsidR="00E405B9">
          <w:t>a vázat alkotó</w:t>
        </w:r>
      </w:ins>
      <w:del w:id="904" w:author="VARGA Zoltan" w:date="2021-11-18T19:20:00Z">
        <w:r w:rsidR="00F43DE3" w:rsidDel="00737611">
          <w:delText xml:space="preserve"> a</w:delText>
        </w:r>
      </w:del>
      <w:r w:rsidR="00F43DE3">
        <w:t xml:space="preserve"> műanyag lapok ugyan</w:t>
      </w:r>
      <w:del w:id="905" w:author="Rudolf Krecht" w:date="2021-07-03T11:47:00Z">
        <w:r w:rsidR="00F43DE3" w:rsidDel="00C82FD4">
          <w:delText xml:space="preserve"> </w:delText>
        </w:r>
      </w:del>
      <w:r w:rsidR="00F43DE3">
        <w:t xml:space="preserve">azon rögzítő pontjain kerültek elhelyezésre, amelyeken a </w:t>
      </w:r>
      <w:proofErr w:type="spellStart"/>
      <w:r w:rsidR="00F43DE3">
        <w:t>TurtleBot</w:t>
      </w:r>
      <w:proofErr w:type="spellEnd"/>
      <w:r w:rsidR="00F43DE3">
        <w:t xml:space="preserve"> Burger verzióján is.</w:t>
      </w:r>
      <w:r w:rsidR="00F43DE3" w:rsidRPr="00B419B1">
        <w:rPr>
          <w:noProof/>
        </w:rPr>
        <w:t xml:space="preserve"> </w:t>
      </w:r>
      <w:ins w:id="906" w:author="VARGA Zoltan" w:date="2021-11-18T19:40:00Z">
        <w:r w:rsidR="00C75816">
          <w:rPr>
            <w:noProof/>
          </w:rPr>
          <w:t>Ennek megfelelően a nyomtáv széle</w:t>
        </w:r>
      </w:ins>
      <w:ins w:id="907" w:author="VARGA Zoltan" w:date="2021-11-18T19:41:00Z">
        <w:r w:rsidR="00C75816">
          <w:rPr>
            <w:noProof/>
          </w:rPr>
          <w:t xml:space="preserve">sség is </w:t>
        </w:r>
        <w:r w:rsidR="00F541CC">
          <w:rPr>
            <w:noProof/>
          </w:rPr>
          <w:t>16</w:t>
        </w:r>
      </w:ins>
      <w:r w:rsidR="006D2523">
        <w:rPr>
          <w:noProof/>
        </w:rPr>
        <w:t>0</w:t>
      </w:r>
      <w:ins w:id="908" w:author="VARGA Zoltan" w:date="2021-11-18T19:41:00Z">
        <w:r w:rsidR="00F541CC">
          <w:rPr>
            <w:noProof/>
          </w:rPr>
          <w:t xml:space="preserve"> mm, ami megegyezik a Turtlebo</w:t>
        </w:r>
        <w:r w:rsidR="00A10FBE">
          <w:rPr>
            <w:noProof/>
          </w:rPr>
          <w:t>t-éval.</w:t>
        </w:r>
      </w:ins>
    </w:p>
    <w:p w14:paraId="197D1C47" w14:textId="77777777" w:rsidR="001024D4" w:rsidRDefault="00F43DE3" w:rsidP="00C27361">
      <w:pPr>
        <w:spacing w:after="120"/>
        <w:rPr>
          <w:ins w:id="909" w:author="VARGA Zoltan" w:date="2021-11-18T19:28:00Z"/>
        </w:rPr>
      </w:pPr>
      <w:r>
        <w:t>Előnye, hogy nem kell bonyolult, kis méretű differenciál</w:t>
      </w:r>
      <w:del w:id="910" w:author="Rudolf Krecht" w:date="2021-07-03T11:47:00Z">
        <w:r w:rsidDel="00C82FD4">
          <w:delText xml:space="preserve"> </w:delText>
        </w:r>
      </w:del>
      <w:r>
        <w:t>művet tervezni és beépíteni. Kevés alkatrészből áll</w:t>
      </w:r>
      <w:del w:id="911" w:author="VARGA Zoltan" w:date="2021-11-18T19:26:00Z">
        <w:r w:rsidDel="00ED572F">
          <w:delText>,</w:delText>
        </w:r>
      </w:del>
      <w:r>
        <w:t xml:space="preserve"> így kisebb a meghibásodás esélye is</w:t>
      </w:r>
      <w:ins w:id="912" w:author="VARGA Zoltan" w:date="2021-11-18T19:25:00Z">
        <w:r w:rsidR="00A709CF">
          <w:t xml:space="preserve">, </w:t>
        </w:r>
      </w:ins>
      <w:ins w:id="913" w:author="VARGA Zoltan" w:date="2021-11-18T19:26:00Z">
        <w:r w:rsidR="00ED572F">
          <w:t>v</w:t>
        </w:r>
      </w:ins>
      <w:del w:id="914" w:author="VARGA Zoltan" w:date="2021-11-18T19:25:00Z">
        <w:r w:rsidDel="00A709CF">
          <w:delText>. V</w:delText>
        </w:r>
      </w:del>
      <w:r>
        <w:t xml:space="preserve">alamint nem tartalmaz egyedi </w:t>
      </w:r>
      <w:ins w:id="915" w:author="VARGA Zoltan" w:date="2021-11-18T19:25:00Z">
        <w:r w:rsidR="00A709CF">
          <w:t xml:space="preserve">gyártású </w:t>
        </w:r>
      </w:ins>
      <w:r>
        <w:t>elemet.</w:t>
      </w:r>
      <w:ins w:id="916" w:author="VARGA Zoltan" w:date="2021-11-18T19:22:00Z">
        <w:r w:rsidR="00D64EE8">
          <w:t xml:space="preserve"> Hátránya </w:t>
        </w:r>
      </w:ins>
      <w:ins w:id="917" w:author="VARGA Zoltan" w:date="2021-11-18T19:26:00Z">
        <w:r w:rsidR="00ED572F">
          <w:t xml:space="preserve">hogy </w:t>
        </w:r>
      </w:ins>
      <w:ins w:id="918" w:author="VARGA Zoltan" w:date="2021-11-18T19:27:00Z">
        <w:r w:rsidR="00902693">
          <w:t xml:space="preserve">nem egyenes vonalon </w:t>
        </w:r>
        <w:r w:rsidR="00CE4DCE">
          <w:t>történő haladás során</w:t>
        </w:r>
      </w:ins>
      <w:ins w:id="919" w:author="VARGA Zoltan" w:date="2021-11-18T19:28:00Z">
        <w:r w:rsidR="00CE4DCE">
          <w:t>, a két kerék</w:t>
        </w:r>
        <w:r w:rsidR="006400C0">
          <w:t>en</w:t>
        </w:r>
      </w:ins>
      <w:ins w:id="920" w:author="VARGA Zoltan" w:date="2021-11-18T19:27:00Z">
        <w:r w:rsidR="00CE4DCE">
          <w:t xml:space="preserve"> fellépő</w:t>
        </w:r>
      </w:ins>
      <w:ins w:id="921" w:author="VARGA Zoltan" w:date="2021-11-18T19:28:00Z">
        <w:r w:rsidR="006400C0">
          <w:t xml:space="preserve"> fordulatszám különbséget szoftveresen kell megoldani.</w:t>
        </w:r>
      </w:ins>
    </w:p>
    <w:p w14:paraId="673A50FF" w14:textId="324B12BC" w:rsidR="00F43DE3" w:rsidDel="00D64EE8" w:rsidRDefault="00F43DE3" w:rsidP="00C27361">
      <w:pPr>
        <w:spacing w:after="120"/>
        <w:rPr>
          <w:del w:id="922" w:author="VARGA Zoltan" w:date="2021-11-18T19:22:00Z"/>
        </w:rPr>
      </w:pPr>
    </w:p>
    <w:p w14:paraId="434247BD" w14:textId="6CD113F2" w:rsidR="00F43DE3" w:rsidDel="008D67D9" w:rsidRDefault="00F43DE3" w:rsidP="00C27361">
      <w:pPr>
        <w:spacing w:after="120"/>
        <w:rPr>
          <w:del w:id="923" w:author="VARGA Zoltan" w:date="2021-11-18T19:22:00Z"/>
        </w:rPr>
      </w:pPr>
      <w:del w:id="924" w:author="VARGA Zoltan" w:date="2021-11-18T19:22:00Z">
        <w:r w:rsidDel="008D67D9">
          <w:delText>Hátránya, hogy a két külön motor paramétereiben megjelenő kisebb eltérések egy hosszabb menet esetén már számottevő fordulat</w:delText>
        </w:r>
      </w:del>
      <w:ins w:id="925" w:author="Rudolf Krecht" w:date="2021-07-03T11:48:00Z">
        <w:del w:id="926" w:author="VARGA Zoltan" w:date="2021-11-18T19:22:00Z">
          <w:r w:rsidR="00C82FD4" w:rsidDel="008D67D9">
            <w:delText>szám-</w:delText>
          </w:r>
        </w:del>
      </w:ins>
      <w:del w:id="927" w:author="VARGA Zoltan" w:date="2021-11-18T19:22:00Z">
        <w:r w:rsidDel="008D67D9">
          <w:delText xml:space="preserve"> különbséget eredményezhetnek. Ennek köszönhetően a két motor mozgását szoftveresen kell </w:delText>
        </w:r>
        <w:r w:rsidR="001D3F1A" w:rsidDel="008D67D9">
          <w:delText>összehangolni</w:delText>
        </w:r>
        <w:r w:rsidDel="008D67D9">
          <w:delText>.</w:delText>
        </w:r>
      </w:del>
    </w:p>
    <w:p w14:paraId="60C6F639" w14:textId="3581EC2E" w:rsidR="00F43DE3" w:rsidRDefault="001024D4" w:rsidP="00C27361">
      <w:pPr>
        <w:spacing w:after="120"/>
      </w:pPr>
      <w:ins w:id="928" w:author="VARGA Zoltan" w:date="2021-11-18T19:29:00Z">
        <w:r>
          <w:t>A motorok</w:t>
        </w:r>
      </w:ins>
      <w:del w:id="929" w:author="VARGA Zoltan" w:date="2021-11-18T19:29:00Z">
        <w:r w:rsidR="00F43DE3" w:rsidDel="001024D4">
          <w:delText>Mivel a</w:delText>
        </w:r>
      </w:del>
      <w:r w:rsidR="00F43DE3">
        <w:t xml:space="preserve"> </w:t>
      </w:r>
      <w:proofErr w:type="spellStart"/>
      <w:r w:rsidR="00F43DE3">
        <w:t>Dynamixel</w:t>
      </w:r>
      <w:proofErr w:type="spellEnd"/>
      <w:r w:rsidR="00F43DE3">
        <w:t xml:space="preserve"> XL430-as </w:t>
      </w:r>
      <w:ins w:id="930" w:author="VARGA Zoltan" w:date="2021-11-18T19:29:00Z">
        <w:r>
          <w:t xml:space="preserve">típusú szervo motorok. </w:t>
        </w:r>
      </w:ins>
      <w:ins w:id="931" w:author="VARGA Zoltan" w:date="2021-11-18T19:30:00Z">
        <w:r w:rsidR="005554F3">
          <w:t xml:space="preserve">A motorba épített lassító hajtómű áttétele </w:t>
        </w:r>
      </w:ins>
      <w:del w:id="932" w:author="VARGA Zoltan" w:date="2021-11-18T19:29:00Z">
        <w:r w:rsidR="00F43DE3" w:rsidDel="001024D4">
          <w:delText>motor áttétele</w:delText>
        </w:r>
      </w:del>
      <w:del w:id="933" w:author="VARGA Zoltan" w:date="2021-11-18T19:30:00Z">
        <w:r w:rsidR="00F43DE3" w:rsidDel="005554F3">
          <w:delText xml:space="preserve"> </w:delText>
        </w:r>
      </w:del>
      <w:ins w:id="934" w:author="VARGA Zoltan" w:date="2021-11-18T19:29:00Z">
        <w:r>
          <w:t xml:space="preserve">rendkívül </w:t>
        </w:r>
      </w:ins>
      <w:ins w:id="935" w:author="VARGA Zoltan" w:date="2021-11-18T19:30:00Z">
        <w:r>
          <w:t>nagy</w:t>
        </w:r>
        <w:r w:rsidR="005554F3">
          <w:t xml:space="preserve">, </w:t>
        </w:r>
      </w:ins>
      <w:r w:rsidR="00F43DE3">
        <w:t>258,5:1</w:t>
      </w:r>
      <w:ins w:id="936" w:author="VARGA Zoltan" w:date="2021-11-18T19:30:00Z">
        <w:r w:rsidR="005554F3">
          <w:t>.</w:t>
        </w:r>
      </w:ins>
      <w:del w:id="937" w:author="VARGA Zoltan" w:date="2021-11-18T19:30:00Z">
        <w:r w:rsidR="00F43DE3" w:rsidDel="005554F3">
          <w:delText>,</w:delText>
        </w:r>
      </w:del>
      <w:r w:rsidR="00F43DE3">
        <w:t xml:space="preserve"> </w:t>
      </w:r>
      <w:ins w:id="938" w:author="VARGA Zoltan" w:date="2021-11-18T19:31:00Z">
        <w:r w:rsidR="008B5E5C">
          <w:t>Ennek köszönhetően m</w:t>
        </w:r>
      </w:ins>
      <w:del w:id="939" w:author="VARGA Zoltan" w:date="2021-11-18T19:30:00Z">
        <w:r w:rsidR="00F43DE3" w:rsidDel="008B5E5C">
          <w:delText>m</w:delText>
        </w:r>
      </w:del>
      <w:r w:rsidR="00F43DE3">
        <w:t xml:space="preserve">éretéhez képest elég nagy </w:t>
      </w:r>
      <w:ins w:id="940" w:author="VARGA Zoltan" w:date="2021-11-18T19:31:00Z">
        <w:r w:rsidR="008B5E5C">
          <w:t xml:space="preserve">- </w:t>
        </w:r>
      </w:ins>
      <w:del w:id="941" w:author="VARGA Zoltan" w:date="2021-11-18T19:31:00Z">
        <w:r w:rsidR="00F43DE3" w:rsidDel="008B5E5C">
          <w:delText>(</w:delText>
        </w:r>
      </w:del>
      <w:r w:rsidR="00F43DE3">
        <w:t>1,4</w:t>
      </w:r>
      <w:ins w:id="942" w:author="VARGA Zoltan" w:date="2021-11-18T19:31:00Z">
        <w:r w:rsidR="008B5E5C">
          <w:t xml:space="preserve"> </w:t>
        </w:r>
      </w:ins>
      <w:r w:rsidR="00F43DE3">
        <w:t>Nm-es</w:t>
      </w:r>
      <w:ins w:id="943" w:author="VARGA Zoltan" w:date="2021-11-18T19:31:00Z">
        <w:r w:rsidR="008B5E5C">
          <w:t xml:space="preserve"> -</w:t>
        </w:r>
      </w:ins>
      <w:del w:id="944" w:author="VARGA Zoltan" w:date="2021-11-18T19:31:00Z">
        <w:r w:rsidR="00F43DE3" w:rsidDel="008B5E5C">
          <w:delText>)</w:delText>
        </w:r>
      </w:del>
      <w:r w:rsidR="00F43DE3">
        <w:t xml:space="preserve"> indulási nyomatékot képes leadni. Azonban ez nagyon kis (57</w:t>
      </w:r>
      <w:ins w:id="945" w:author="VARGA Zoltan" w:date="2021-11-18T19:55:00Z">
        <w:r w:rsidR="00125FC9">
          <w:t xml:space="preserve"> </w:t>
        </w:r>
      </w:ins>
      <w:r w:rsidR="00F43DE3">
        <w:t>r/min terheletlenül) fordulatszámot is eredményez</w:t>
      </w:r>
      <w:ins w:id="946" w:author="Rudolf Krecht" w:date="2021-07-03T11:48:00Z">
        <w:r w:rsidR="00C82FD4">
          <w:t>,</w:t>
        </w:r>
      </w:ins>
      <w:r w:rsidR="00F43DE3">
        <w:t xml:space="preserve"> ami a </w:t>
      </w:r>
      <w:proofErr w:type="spellStart"/>
      <w:r w:rsidR="00F43DE3">
        <w:t>TurtleBot</w:t>
      </w:r>
      <w:proofErr w:type="spellEnd"/>
      <w:r w:rsidR="00F43DE3">
        <w:t xml:space="preserve"> 66mm-es átmérőjű kerekeivel alig több mint 0,5</w:t>
      </w:r>
      <w:ins w:id="947" w:author="VARGA Zoltan" w:date="2021-11-18T19:55:00Z">
        <w:r w:rsidR="00125FC9">
          <w:t xml:space="preserve"> </w:t>
        </w:r>
      </w:ins>
      <w:ins w:id="948" w:author="Rudolf Krecht" w:date="2021-07-03T11:49:00Z">
        <w:r w:rsidR="00C82FD4">
          <w:t>k</w:t>
        </w:r>
      </w:ins>
      <w:del w:id="949" w:author="Rudolf Krecht" w:date="2021-07-03T11:49:00Z">
        <w:r w:rsidR="00F43DE3" w:rsidDel="00C82FD4">
          <w:delText>K</w:delText>
        </w:r>
      </w:del>
      <w:r w:rsidR="00F43DE3">
        <w:t xml:space="preserve">m/h-s sebességet fog eredményezni. </w:t>
      </w:r>
      <w:ins w:id="950" w:author="VARGA Zoltan" w:date="2021-11-18T19:32:00Z">
        <w:r w:rsidR="00A74576">
          <w:t xml:space="preserve">Ez a fordulatszám </w:t>
        </w:r>
        <w:r w:rsidR="00C433E0">
          <w:t>a három cellás</w:t>
        </w:r>
      </w:ins>
      <w:ins w:id="951" w:author="VARGA Zoltan" w:date="2021-11-18T19:34:00Z">
        <w:r w:rsidR="000B2878">
          <w:t>, 11,1 V-os akkumulátor esetén</w:t>
        </w:r>
        <w:r w:rsidR="00721DA7">
          <w:t xml:space="preserve"> értendő</w:t>
        </w:r>
      </w:ins>
      <w:ins w:id="952" w:author="VARGA Zoltan" w:date="2021-11-18T19:35:00Z">
        <w:r w:rsidR="00721DA7">
          <w:t>. Kisebb feszültségű akkumulátor</w:t>
        </w:r>
        <w:r w:rsidR="00D45871">
          <w:t xml:space="preserve"> használata esetén ez a sebesség csökken. </w:t>
        </w:r>
      </w:ins>
      <w:r w:rsidR="00F43DE3">
        <w:t>Amennyiben ez kevésnek bizonyul, úgy sz</w:t>
      </w:r>
      <w:ins w:id="953" w:author="Rudolf Krecht" w:date="2021-07-03T11:48:00Z">
        <w:r w:rsidR="00C82FD4">
          <w:t>ü</w:t>
        </w:r>
      </w:ins>
      <w:del w:id="954" w:author="Rudolf Krecht" w:date="2021-07-03T11:48:00Z">
        <w:r w:rsidR="00F43DE3" w:rsidDel="00C82FD4">
          <w:delText>ű</w:delText>
        </w:r>
      </w:del>
      <w:r w:rsidR="00F43DE3">
        <w:t>kséges lehet a motorok cseréje</w:t>
      </w:r>
      <w:ins w:id="955" w:author="Rudolf Krecht" w:date="2021-07-03T11:48:00Z">
        <w:r w:rsidR="00C82FD4">
          <w:t>,</w:t>
        </w:r>
      </w:ins>
      <w:r w:rsidR="00F43DE3">
        <w:t xml:space="preserve"> vagy egy mechanikus áttétel tervezése és beépítése.</w:t>
      </w:r>
    </w:p>
    <w:p w14:paraId="4BE0DD5F" w14:textId="77777777" w:rsidR="00F43DE3" w:rsidRDefault="00F43DE3" w:rsidP="00C27361">
      <w:pPr>
        <w:pStyle w:val="Cmsor2"/>
      </w:pPr>
      <w:bookmarkStart w:id="956" w:name="_Toc87872671"/>
      <w:bookmarkStart w:id="957" w:name="_Toc90962829"/>
      <w:r>
        <w:lastRenderedPageBreak/>
        <w:t>Első tengely</w:t>
      </w:r>
      <w:bookmarkEnd w:id="956"/>
      <w:bookmarkEnd w:id="957"/>
    </w:p>
    <w:p w14:paraId="26B455A9" w14:textId="39E8C0EE" w:rsidR="00BD1D2C" w:rsidDel="00F906D6" w:rsidRDefault="00526AF1" w:rsidP="00C27361">
      <w:pPr>
        <w:spacing w:after="120"/>
        <w:rPr>
          <w:del w:id="958" w:author="VARGA Zoltan" w:date="2021-11-18T21:21:00Z"/>
        </w:rPr>
      </w:pPr>
      <w:ins w:id="959" w:author="VARGA Zoltan" w:date="2021-11-19T14:47:00Z">
        <w:r>
          <w:rPr>
            <w:noProof/>
          </w:rPr>
          <mc:AlternateContent>
            <mc:Choice Requires="wps">
              <w:drawing>
                <wp:anchor distT="0" distB="0" distL="114300" distR="114300" simplePos="0" relativeHeight="251578368" behindDoc="0" locked="0" layoutInCell="1" allowOverlap="1" wp14:anchorId="7E361767" wp14:editId="588B7D63">
                  <wp:simplePos x="0" y="0"/>
                  <wp:positionH relativeFrom="margin">
                    <wp:align>center</wp:align>
                  </wp:positionH>
                  <wp:positionV relativeFrom="paragraph">
                    <wp:posOffset>4962525</wp:posOffset>
                  </wp:positionV>
                  <wp:extent cx="3599815" cy="297180"/>
                  <wp:effectExtent l="0" t="0" r="635" b="7620"/>
                  <wp:wrapTopAndBottom/>
                  <wp:docPr id="40" name="Szövegdoboz 40"/>
                  <wp:cNvGraphicFramePr/>
                  <a:graphic xmlns:a="http://schemas.openxmlformats.org/drawingml/2006/main">
                    <a:graphicData uri="http://schemas.microsoft.com/office/word/2010/wordprocessingShape">
                      <wps:wsp>
                        <wps:cNvSpPr txBox="1"/>
                        <wps:spPr>
                          <a:xfrm>
                            <a:off x="0" y="0"/>
                            <a:ext cx="3599815" cy="297180"/>
                          </a:xfrm>
                          <a:prstGeom prst="rect">
                            <a:avLst/>
                          </a:prstGeom>
                          <a:solidFill>
                            <a:prstClr val="white"/>
                          </a:solidFill>
                          <a:ln>
                            <a:noFill/>
                          </a:ln>
                        </wps:spPr>
                        <wps:txbx>
                          <w:txbxContent>
                            <w:p w14:paraId="60764ED6" w14:textId="09ADBDB6" w:rsidR="00965F9D" w:rsidRPr="0002661D" w:rsidRDefault="00965F9D" w:rsidP="00E262DD">
                              <w:pPr>
                                <w:pStyle w:val="Kpalrs"/>
                                <w:rPr>
                                  <w:noProof/>
                                </w:rPr>
                              </w:pPr>
                              <w:ins w:id="960" w:author="VARGA Zoltan" w:date="2021-11-19T14:47:00Z">
                                <w:r>
                                  <w:rPr>
                                    <w:noProof/>
                                  </w:rPr>
                                  <w:fldChar w:fldCharType="begin"/>
                                </w:r>
                                <w:r>
                                  <w:rPr>
                                    <w:noProof/>
                                  </w:rPr>
                                  <w:instrText xml:space="preserve"> SEQ ábra \* ARABIC </w:instrText>
                                </w:r>
                              </w:ins>
                              <w:r>
                                <w:rPr>
                                  <w:noProof/>
                                </w:rPr>
                                <w:fldChar w:fldCharType="separate"/>
                              </w:r>
                              <w:bookmarkStart w:id="961" w:name="_Toc90933878"/>
                              <w:r>
                                <w:rPr>
                                  <w:noProof/>
                                </w:rPr>
                                <w:t>6</w:t>
                              </w:r>
                              <w:ins w:id="962" w:author="VARGA Zoltan" w:date="2021-11-19T14:47:00Z">
                                <w:r>
                                  <w:rPr>
                                    <w:noProof/>
                                  </w:rPr>
                                  <w:fldChar w:fldCharType="end"/>
                                </w:r>
                                <w:r>
                                  <w:t>. ábra Az első futómű kialakítása</w:t>
                                </w:r>
                              </w:ins>
                              <w:bookmarkEnd w:id="9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61767" id="Szövegdoboz 40" o:spid="_x0000_s1035" type="#_x0000_t202" style="position:absolute;left:0;text-align:left;margin-left:0;margin-top:390.75pt;width:283.45pt;height:23.4pt;z-index:251578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" stroked="f">
                  <v:textbox inset="0,0,0,0">
                    <w:txbxContent>
                      <w:p w14:paraId="60764ED6" w14:textId="09ADBDB6" w:rsidR="00965F9D" w:rsidRPr="0002661D" w:rsidRDefault="00965F9D" w:rsidP="00E262DD">
                        <w:pPr>
                          <w:pStyle w:val="Kpalrs"/>
                          <w:rPr>
                            <w:noProof/>
                          </w:rPr>
                        </w:pPr>
                        <w:ins w:id="963" w:author="VARGA Zoltan" w:date="2021-11-19T14:47:00Z">
                          <w:r>
                            <w:rPr>
                              <w:noProof/>
                            </w:rPr>
                            <w:fldChar w:fldCharType="begin"/>
                          </w:r>
                          <w:r>
                            <w:rPr>
                              <w:noProof/>
                            </w:rPr>
                            <w:instrText xml:space="preserve"> SEQ ábra \* ARABIC </w:instrText>
                          </w:r>
                        </w:ins>
                        <w:r>
                          <w:rPr>
                            <w:noProof/>
                          </w:rPr>
                          <w:fldChar w:fldCharType="separate"/>
                        </w:r>
                        <w:bookmarkStart w:id="964" w:name="_Toc90933878"/>
                        <w:r>
                          <w:rPr>
                            <w:noProof/>
                          </w:rPr>
                          <w:t>6</w:t>
                        </w:r>
                        <w:ins w:id="965" w:author="VARGA Zoltan" w:date="2021-11-19T14:47:00Z">
                          <w:r>
                            <w:rPr>
                              <w:noProof/>
                            </w:rPr>
                            <w:fldChar w:fldCharType="end"/>
                          </w:r>
                          <w:r>
                            <w:t>. ábra Az első futómű kialakítása</w:t>
                          </w:r>
                        </w:ins>
                        <w:bookmarkEnd w:id="964"/>
                      </w:p>
                    </w:txbxContent>
                  </v:textbox>
                  <w10:wrap type="topAndBottom" anchorx="margin"/>
                </v:shape>
              </w:pict>
            </mc:Fallback>
          </mc:AlternateContent>
        </w:r>
      </w:ins>
      <w:ins w:id="966" w:author="VARGA Zoltan" w:date="2021-11-19T14:46:00Z">
        <w:r>
          <w:rPr>
            <w:noProof/>
          </w:rPr>
          <w:drawing>
            <wp:anchor distT="360045" distB="360045" distL="114300" distR="114300" simplePos="0" relativeHeight="251575296" behindDoc="0" locked="0" layoutInCell="1" allowOverlap="1" wp14:anchorId="6A9DD83C" wp14:editId="52104FD8">
              <wp:simplePos x="0" y="0"/>
              <wp:positionH relativeFrom="margin">
                <wp:align>center</wp:align>
              </wp:positionH>
              <wp:positionV relativeFrom="paragraph">
                <wp:posOffset>2918460</wp:posOffset>
              </wp:positionV>
              <wp:extent cx="3599815" cy="2026285"/>
              <wp:effectExtent l="0" t="0" r="635" b="0"/>
              <wp:wrapTopAndBottom/>
              <wp:docPr id="39" name="Kép 39" descr="A képen fegy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ép 39" descr="A képen fegyver látható&#10;&#10;Automatikusan generált leírá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99815" cy="2026285"/>
                      </a:xfrm>
                      <a:prstGeom prst="rect">
                        <a:avLst/>
                      </a:prstGeom>
                    </pic:spPr>
                  </pic:pic>
                </a:graphicData>
              </a:graphic>
              <wp14:sizeRelH relativeFrom="margin">
                <wp14:pctWidth>0</wp14:pctWidth>
              </wp14:sizeRelH>
              <wp14:sizeRelV relativeFrom="margin">
                <wp14:pctHeight>0</wp14:pctHeight>
              </wp14:sizeRelV>
            </wp:anchor>
          </w:drawing>
        </w:r>
      </w:ins>
      <w:del w:id="967" w:author="VARGA Zoltan" w:date="2021-11-18T14:00:00Z">
        <w:r w:rsidR="009E75A1" w:rsidDel="0091119E">
          <w:rPr>
            <w:noProof/>
          </w:rPr>
          <mc:AlternateContent>
            <mc:Choice Requires="wps">
              <w:drawing>
                <wp:anchor distT="0" distB="0" distL="114300" distR="114300" simplePos="0" relativeHeight="251484160" behindDoc="1" locked="0" layoutInCell="1" allowOverlap="1" wp14:anchorId="4F1816E9" wp14:editId="17EF54E5">
                  <wp:simplePos x="0" y="0"/>
                  <wp:positionH relativeFrom="column">
                    <wp:posOffset>3084195</wp:posOffset>
                  </wp:positionH>
                  <wp:positionV relativeFrom="paragraph">
                    <wp:posOffset>1932305</wp:posOffset>
                  </wp:positionV>
                  <wp:extent cx="2489200" cy="635"/>
                  <wp:effectExtent l="0" t="0" r="0" b="0"/>
                  <wp:wrapTight wrapText="bothSides">
                    <wp:wrapPolygon edited="0">
                      <wp:start x="0" y="0"/>
                      <wp:lineTo x="0" y="21600"/>
                      <wp:lineTo x="21600" y="21600"/>
                      <wp:lineTo x="21600" y="0"/>
                    </wp:wrapPolygon>
                  </wp:wrapTight>
                  <wp:docPr id="1" name="Szövegdoboz 1"/>
                  <wp:cNvGraphicFramePr/>
                  <a:graphic xmlns:a="http://schemas.openxmlformats.org/drawingml/2006/main">
                    <a:graphicData uri="http://schemas.microsoft.com/office/word/2010/wordprocessingShape">
                      <wps:wsp>
                        <wps:cNvSpPr txBox="1"/>
                        <wps:spPr>
                          <a:xfrm>
                            <a:off x="0" y="0"/>
                            <a:ext cx="2489200" cy="635"/>
                          </a:xfrm>
                          <a:prstGeom prst="rect">
                            <a:avLst/>
                          </a:prstGeom>
                          <a:solidFill>
                            <a:prstClr val="white"/>
                          </a:solidFill>
                          <a:ln>
                            <a:noFill/>
                          </a:ln>
                        </wps:spPr>
                        <wps:txbx>
                          <w:txbxContent>
                            <w:p w14:paraId="46BB291B" w14:textId="77777777" w:rsidR="00965F9D" w:rsidRPr="00F4166D" w:rsidRDefault="00965F9D" w:rsidP="009E75A1">
                              <w:pPr>
                                <w:pStyle w:val="Kpalrs"/>
                                <w:rPr>
                                  <w:noProof/>
                                  <w:sz w:val="24"/>
                                  <w:szCs w:val="24"/>
                                </w:rPr>
                              </w:pPr>
                              <w:r>
                                <w:rPr>
                                  <w:noProof/>
                                </w:rPr>
                                <w:t>5</w:t>
                              </w:r>
                              <w:r>
                                <w:t>. kép - Példa egy kormány mechanikai megoldásra - Himoto.cz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816E9" id="Szövegdoboz 1" o:spid="_x0000_s1036" type="#_x0000_t202" style="position:absolute;left:0;text-align:left;margin-left:242.85pt;margin-top:152.15pt;width:196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" stroked="f">
                  <v:textbox style="mso-fit-shape-to-text:t" inset="0,0,0,0">
                    <w:txbxContent>
                      <w:p w14:paraId="46BB291B" w14:textId="77777777" w:rsidR="00965F9D" w:rsidRPr="00F4166D" w:rsidRDefault="00965F9D" w:rsidP="009E75A1">
                        <w:pPr>
                          <w:pStyle w:val="Kpalrs"/>
                          <w:rPr>
                            <w:noProof/>
                            <w:sz w:val="24"/>
                            <w:szCs w:val="24"/>
                          </w:rPr>
                        </w:pPr>
                        <w:r>
                          <w:rPr>
                            <w:noProof/>
                          </w:rPr>
                          <w:t>5</w:t>
                        </w:r>
                        <w:r>
                          <w:t>. kép - Példa egy kormány mechanikai megoldásra - Himoto.cz</w:t>
                        </w:r>
                      </w:p>
                    </w:txbxContent>
                  </v:textbox>
                  <w10:wrap type="tight"/>
                </v:shape>
              </w:pict>
            </mc:Fallback>
          </mc:AlternateContent>
        </w:r>
        <w:r w:rsidR="009E75A1" w:rsidDel="0091119E">
          <w:rPr>
            <w:noProof/>
          </w:rPr>
          <w:drawing>
            <wp:anchor distT="0" distB="0" distL="114300" distR="114300" simplePos="0" relativeHeight="251465728" behindDoc="1" locked="0" layoutInCell="1" allowOverlap="1" wp14:anchorId="61ACDEB4" wp14:editId="1E6C5209">
              <wp:simplePos x="0" y="0"/>
              <wp:positionH relativeFrom="margin">
                <wp:align>right</wp:align>
              </wp:positionH>
              <wp:positionV relativeFrom="margin">
                <wp:posOffset>1819910</wp:posOffset>
              </wp:positionV>
              <wp:extent cx="2489200" cy="1866900"/>
              <wp:effectExtent l="0" t="0" r="6350" b="0"/>
              <wp:wrapTight wrapText="bothSides">
                <wp:wrapPolygon edited="0">
                  <wp:start x="0" y="0"/>
                  <wp:lineTo x="0" y="21380"/>
                  <wp:lineTo x="21490" y="21380"/>
                  <wp:lineTo x="21490"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gineering_stackexchange_c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9200" cy="1866900"/>
                      </a:xfrm>
                      <a:prstGeom prst="rect">
                        <a:avLst/>
                      </a:prstGeom>
                    </pic:spPr>
                  </pic:pic>
                </a:graphicData>
              </a:graphic>
              <wp14:sizeRelH relativeFrom="margin">
                <wp14:pctWidth>0</wp14:pctWidth>
              </wp14:sizeRelH>
              <wp14:sizeRelV relativeFrom="margin">
                <wp14:pctHeight>0</wp14:pctHeight>
              </wp14:sizeRelV>
            </wp:anchor>
          </w:drawing>
        </w:r>
      </w:del>
      <w:r w:rsidR="00F43DE3">
        <w:t>Az első</w:t>
      </w:r>
      <w:del w:id="968" w:author="VARGA Zoltan" w:date="2021-11-18T21:34:00Z">
        <w:r w:rsidR="00F43DE3" w:rsidDel="00D966A3">
          <w:delText xml:space="preserve"> tengely</w:delText>
        </w:r>
      </w:del>
      <w:r w:rsidR="00F43DE3">
        <w:t xml:space="preserve"> a jármű kormányozható tengelye. Itt a két kerék szabadonfutó, így</w:t>
      </w:r>
      <w:del w:id="969" w:author="VARGA Zoltan" w:date="2021-11-18T20:06:00Z">
        <w:r w:rsidR="00F43DE3" w:rsidDel="00863401">
          <w:delText xml:space="preserve"> </w:delText>
        </w:r>
      </w:del>
      <w:del w:id="970" w:author="VARGA Zoltan" w:date="2021-11-18T20:05:00Z">
        <w:r w:rsidR="00F43DE3" w:rsidDel="00F470AC">
          <w:delText>itt</w:delText>
        </w:r>
      </w:del>
      <w:r w:rsidR="00F43DE3">
        <w:t xml:space="preserve"> nincsenek hajtó </w:t>
      </w:r>
      <w:ins w:id="971" w:author="VARGA Zoltan" w:date="2021-11-19T10:11:00Z">
        <w:r w:rsidR="00FC16B0">
          <w:t xml:space="preserve"> </w:t>
        </w:r>
      </w:ins>
      <w:r w:rsidR="00F43DE3">
        <w:t xml:space="preserve">motorok. </w:t>
      </w:r>
      <w:ins w:id="972" w:author="VARGA Zoltan" w:date="2021-11-18T21:28:00Z">
        <w:r w:rsidR="004656B1">
          <w:t>A</w:t>
        </w:r>
        <w:r w:rsidR="00FC56F8">
          <w:t xml:space="preserve">hhoz, hogy a jármű pontosan a kívánt útvonalon </w:t>
        </w:r>
        <w:r w:rsidR="00176986">
          <w:t>haladhasson</w:t>
        </w:r>
      </w:ins>
      <w:ins w:id="973" w:author="VARGA Zoltan" w:date="2021-11-18T21:32:00Z">
        <w:r w:rsidR="00BE7C62">
          <w:t xml:space="preserve"> fontos, hogy </w:t>
        </w:r>
      </w:ins>
      <w:ins w:id="974" w:author="VARGA Zoltan" w:date="2021-11-18T21:34:00Z">
        <w:r w:rsidR="00164BCD">
          <w:t>a kormányzott kerekek</w:t>
        </w:r>
      </w:ins>
      <w:ins w:id="975" w:author="VARGA Zoltan" w:date="2021-11-18T21:45:00Z">
        <w:r w:rsidR="000103EF">
          <w:t xml:space="preserve">et össze tartó szerkezet geometriája minél pontosabb </w:t>
        </w:r>
      </w:ins>
      <w:ins w:id="976" w:author="VARGA Zoltan" w:date="2021-11-18T21:46:00Z">
        <w:r w:rsidR="00603CA3">
          <w:t xml:space="preserve">és </w:t>
        </w:r>
      </w:ins>
      <w:ins w:id="977" w:author="VARGA Zoltan" w:date="2021-11-19T09:09:00Z">
        <w:r w:rsidR="006A7C9F">
          <w:t>alaktartó</w:t>
        </w:r>
      </w:ins>
      <w:ins w:id="978" w:author="VARGA Zoltan" w:date="2021-11-18T21:46:00Z">
        <w:r w:rsidR="00603CA3">
          <w:t xml:space="preserve"> legyen. </w:t>
        </w:r>
      </w:ins>
      <w:ins w:id="979" w:author="VARGA Zoltan" w:date="2021-11-19T11:13:00Z">
        <w:r w:rsidR="00640490">
          <w:t xml:space="preserve">Amennyiben a </w:t>
        </w:r>
      </w:ins>
      <w:ins w:id="980" w:author="VARGA Zoltan" w:date="2021-11-19T11:14:00Z">
        <w:r w:rsidR="00733DE8">
          <w:t>merevsége nem megfelelő</w:t>
        </w:r>
        <w:r w:rsidR="00E12C07">
          <w:t xml:space="preserve">, </w:t>
        </w:r>
      </w:ins>
      <w:ins w:id="981" w:author="VARGA Zoltan" w:date="2021-11-19T11:15:00Z">
        <w:r w:rsidR="00894E83">
          <w:t xml:space="preserve">ennek következtében </w:t>
        </w:r>
      </w:ins>
      <w:ins w:id="982" w:author="VARGA Zoltan" w:date="2021-11-19T11:17:00Z">
        <w:r w:rsidR="00E613D6">
          <w:t xml:space="preserve">pedig </w:t>
        </w:r>
      </w:ins>
      <w:ins w:id="983" w:author="VARGA Zoltan" w:date="2021-11-19T11:15:00Z">
        <w:r w:rsidR="00894E83">
          <w:t xml:space="preserve">a kerekek </w:t>
        </w:r>
        <w:r w:rsidR="00DD2730">
          <w:t xml:space="preserve">járműhöz és egymáshoz viszonyított </w:t>
        </w:r>
      </w:ins>
      <w:ins w:id="984" w:author="VARGA Zoltan" w:date="2021-11-19T11:16:00Z">
        <w:r w:rsidR="002E2496">
          <w:t>helyzete</w:t>
        </w:r>
        <w:r w:rsidR="00DD2730">
          <w:t xml:space="preserve"> változik</w:t>
        </w:r>
        <w:r w:rsidR="002E2496">
          <w:t xml:space="preserve">, </w:t>
        </w:r>
      </w:ins>
      <w:ins w:id="985" w:author="VARGA Zoltan" w:date="2021-11-19T11:17:00Z">
        <w:r w:rsidR="008C58F4">
          <w:t>a jármű útvonal követése pontatla</w:t>
        </w:r>
      </w:ins>
      <w:ins w:id="986" w:author="VARGA Zoltan" w:date="2021-11-19T11:26:00Z">
        <w:r w:rsidR="000C5DD8">
          <w:t>nná válhat</w:t>
        </w:r>
      </w:ins>
      <w:ins w:id="987" w:author="VARGA Zoltan" w:date="2021-11-19T11:17:00Z">
        <w:r w:rsidR="008C58F4">
          <w:t>.</w:t>
        </w:r>
      </w:ins>
      <w:ins w:id="988" w:author="VARGA Zoltan" w:date="2021-11-19T11:18:00Z">
        <w:r w:rsidR="008C58F4">
          <w:t xml:space="preserve"> </w:t>
        </w:r>
        <w:r w:rsidR="00643EF3">
          <w:t xml:space="preserve">Ezért szűkség volt egy olyan szerkezet </w:t>
        </w:r>
      </w:ins>
      <w:ins w:id="989" w:author="VARGA Zoltan" w:date="2021-11-19T11:19:00Z">
        <w:r w:rsidR="00414999">
          <w:t xml:space="preserve">beépítésére amely a kívánt követelményeknek megfelel. Sajnos a </w:t>
        </w:r>
        <w:proofErr w:type="spellStart"/>
        <w:r w:rsidR="006E1BDC">
          <w:t>Turtlebot</w:t>
        </w:r>
        <w:proofErr w:type="spellEnd"/>
        <w:r w:rsidR="006E1BDC">
          <w:t xml:space="preserve"> készlet nem tartal</w:t>
        </w:r>
      </w:ins>
      <w:ins w:id="990" w:author="VARGA Zoltan" w:date="2021-11-19T11:20:00Z">
        <w:r w:rsidR="006E1BDC">
          <w:t>maz olyan elemeket amely</w:t>
        </w:r>
        <w:r w:rsidR="007D27B6">
          <w:t xml:space="preserve">ek felhasználásával </w:t>
        </w:r>
      </w:ins>
      <w:ins w:id="991" w:author="VARGA Zoltan" w:date="2021-11-19T11:21:00Z">
        <w:r w:rsidR="00B777C7">
          <w:t xml:space="preserve">kivitelezhető </w:t>
        </w:r>
        <w:r w:rsidR="0026434C">
          <w:t xml:space="preserve">egy </w:t>
        </w:r>
      </w:ins>
      <w:ins w:id="992" w:author="VARGA Zoltan" w:date="2021-11-19T11:22:00Z">
        <w:r w:rsidR="00E314D0">
          <w:t>erre a cél</w:t>
        </w:r>
      </w:ins>
      <w:ins w:id="993" w:author="VARGA Zoltan" w:date="2021-11-19T11:23:00Z">
        <w:r w:rsidR="00E314D0">
          <w:t xml:space="preserve">ra </w:t>
        </w:r>
      </w:ins>
      <w:ins w:id="994" w:author="VARGA Zoltan" w:date="2021-11-19T11:22:00Z">
        <w:r w:rsidR="00E314D0">
          <w:t>megfelelő futómű</w:t>
        </w:r>
      </w:ins>
      <w:ins w:id="995" w:author="VARGA Zoltan" w:date="2021-11-19T11:23:00Z">
        <w:r w:rsidR="00E314D0">
          <w:t xml:space="preserve"> </w:t>
        </w:r>
        <w:r w:rsidR="00FE5B02">
          <w:t>építése.</w:t>
        </w:r>
      </w:ins>
      <w:ins w:id="996" w:author="VARGA Zoltan" w:date="2021-11-19T11:26:00Z">
        <w:r w:rsidR="00E10B5C">
          <w:t xml:space="preserve"> </w:t>
        </w:r>
        <w:r w:rsidR="008046D3">
          <w:t>Mivel a</w:t>
        </w:r>
      </w:ins>
      <w:ins w:id="997" w:author="VARGA Zoltan" w:date="2021-11-19T11:27:00Z">
        <w:r w:rsidR="008046D3">
          <w:t>z egyedi alkatrészek felhasználását kívántam elkerülni</w:t>
        </w:r>
        <w:r w:rsidR="00EF46E4">
          <w:t xml:space="preserve">, olyan megoldást kerestem amely </w:t>
        </w:r>
      </w:ins>
      <w:ins w:id="998" w:author="VARGA Zoltan" w:date="2021-11-19T11:28:00Z">
        <w:r w:rsidR="005E568F">
          <w:t xml:space="preserve">nem tartalmaz </w:t>
        </w:r>
        <w:r w:rsidR="00F906D6">
          <w:t>ilyen elemeket.</w:t>
        </w:r>
      </w:ins>
      <w:del w:id="999" w:author="VARGA Zoltan" w:date="2021-11-18T21:21:00Z">
        <w:r w:rsidR="00F43DE3" w:rsidDel="00E63073">
          <w:delText>Ez a fő részegység mechanikailag a jármű legösszetettebb része</w:delText>
        </w:r>
      </w:del>
      <w:del w:id="1000" w:author="VARGA Zoltan" w:date="2021-11-18T21:18:00Z">
        <w:r w:rsidR="00F43DE3" w:rsidDel="00BD1D2C">
          <w:delText>.</w:delText>
        </w:r>
      </w:del>
      <w:del w:id="1001" w:author="VARGA Zoltan" w:date="2021-11-18T21:17:00Z">
        <w:r w:rsidR="00F43DE3" w:rsidDel="00F53EF7">
          <w:delText xml:space="preserve"> </w:delText>
        </w:r>
      </w:del>
      <w:del w:id="1002" w:author="VARGA Zoltan" w:date="2021-11-18T21:03:00Z">
        <w:r w:rsidR="00F43DE3" w:rsidDel="00EA5FF0">
          <w:delText>A két kerék és a kormányzást megvalósító motor felhasználható a TurtleBot készletből (Dynamixel).</w:delText>
        </w:r>
      </w:del>
      <w:del w:id="1003" w:author="VARGA Zoltan" w:date="2021-11-18T20:07:00Z">
        <w:r w:rsidR="00F43DE3" w:rsidDel="001101EE">
          <w:delText xml:space="preserve"> </w:delText>
        </w:r>
      </w:del>
      <w:del w:id="1004" w:author="VARGA Zoltan" w:date="2021-11-18T19:56:00Z">
        <w:r w:rsidR="00F43DE3" w:rsidDel="000855D8">
          <w:delText>Azonban a továbbiakban előre láthatólag itt elkerülhetetlenné válik az egyedi alkatrészek tervezése és beépítése. Ugyan a magasabb kategóriás távirányítású modell autók többnyire szabványos elemeket tartalmaznak – köztük a kormány szervek elemeit is – amelyek egy része alkalmas lehet a projekt során, azonban úgy gondolom, hogy a teljes kormányzási mechanik</w:delText>
        </w:r>
      </w:del>
      <w:ins w:id="1005" w:author="Rudolf Krecht" w:date="2021-07-03T11:51:00Z">
        <w:del w:id="1006" w:author="VARGA Zoltan" w:date="2021-11-18T19:56:00Z">
          <w:r w:rsidR="00C82FD4" w:rsidDel="000855D8">
            <w:delText>a</w:delText>
          </w:r>
        </w:del>
      </w:ins>
      <w:del w:id="1007" w:author="VARGA Zoltan" w:date="2021-11-18T19:56:00Z">
        <w:r w:rsidR="00F43DE3" w:rsidDel="000855D8">
          <w:delText xml:space="preserve">át nem lesz kivitelezhető ezen alkatrészekkel. Mindkét kerékhez kell egy-egy </w:delText>
        </w:r>
        <w:commentRangeStart w:id="1008"/>
        <w:r w:rsidR="00F43DE3" w:rsidDel="000855D8">
          <w:delText>forgás tengely</w:delText>
        </w:r>
        <w:commentRangeEnd w:id="1008"/>
        <w:r w:rsidR="00C82FD4" w:rsidDel="000855D8">
          <w:rPr>
            <w:rStyle w:val="Jegyzethivatkozs"/>
          </w:rPr>
          <w:commentReference w:id="1008"/>
        </w:r>
        <w:r w:rsidR="00F43DE3" w:rsidDel="000855D8">
          <w:delText>, valamint egy-egy trapéz</w:delText>
        </w:r>
      </w:del>
      <w:ins w:id="1009" w:author="Rudolf Krecht" w:date="2021-07-03T11:53:00Z">
        <w:del w:id="1010" w:author="VARGA Zoltan" w:date="2021-11-18T19:56:00Z">
          <w:r w:rsidR="00C82FD4" w:rsidDel="000855D8">
            <w:delText>,</w:delText>
          </w:r>
        </w:del>
      </w:ins>
      <w:del w:id="1011" w:author="VARGA Zoltan" w:date="2021-11-18T19:56:00Z">
        <w:r w:rsidR="00F43DE3" w:rsidDel="000855D8">
          <w:delText xml:space="preserve"> amelyre a kerekek kerülnek rögzítésre, valamint azok közé a kormány összekötő rúd</w:delText>
        </w:r>
      </w:del>
      <w:ins w:id="1012" w:author="Rudolf Krecht" w:date="2021-07-03T11:53:00Z">
        <w:del w:id="1013" w:author="VARGA Zoltan" w:date="2021-11-18T19:56:00Z">
          <w:r w:rsidR="00C82FD4" w:rsidDel="000855D8">
            <w:delText>,</w:delText>
          </w:r>
        </w:del>
      </w:ins>
      <w:del w:id="1014" w:author="VARGA Zoltan" w:date="2021-11-18T19:56:00Z">
        <w:r w:rsidR="00F43DE3" w:rsidDel="000855D8">
          <w:delText xml:space="preserve"> amelyet </w:delText>
        </w:r>
        <w:commentRangeStart w:id="1015"/>
        <w:r w:rsidR="00F43DE3" w:rsidDel="000855D8">
          <w:delText>a motor mozgat</w:delText>
        </w:r>
        <w:commentRangeEnd w:id="1015"/>
        <w:r w:rsidR="00C82FD4" w:rsidDel="000855D8">
          <w:rPr>
            <w:rStyle w:val="Jegyzethivatkozs"/>
          </w:rPr>
          <w:commentReference w:id="1015"/>
        </w:r>
        <w:r w:rsidR="00F43DE3" w:rsidDel="000855D8">
          <w:delText>.</w:delText>
        </w:r>
      </w:del>
    </w:p>
    <w:p w14:paraId="7B18F28D" w14:textId="2558D58D" w:rsidR="00F906D6" w:rsidRDefault="00F906D6" w:rsidP="00C27361">
      <w:pPr>
        <w:spacing w:after="120"/>
        <w:rPr>
          <w:ins w:id="1016" w:author="VARGA Zoltan" w:date="2021-11-19T11:29:00Z"/>
        </w:rPr>
      </w:pPr>
    </w:p>
    <w:p w14:paraId="0B046EAF" w14:textId="39BD9ACF" w:rsidR="00526AF1" w:rsidRDefault="00F906D6" w:rsidP="00C27361">
      <w:pPr>
        <w:spacing w:after="120"/>
      </w:pPr>
      <w:ins w:id="1017" w:author="VARGA Zoltan" w:date="2021-11-19T11:29:00Z">
        <w:r>
          <w:t>A táv</w:t>
        </w:r>
      </w:ins>
      <w:ins w:id="1018" w:author="VARGA Zoltan" w:date="2021-11-19T11:40:00Z">
        <w:r w:rsidR="0013769E">
          <w:t>i</w:t>
        </w:r>
      </w:ins>
      <w:ins w:id="1019" w:author="VARGA Zoltan" w:date="2021-11-19T11:29:00Z">
        <w:r>
          <w:t>rányítású autók világszerte nagy népszerűségnek örvendenek</w:t>
        </w:r>
      </w:ins>
      <w:ins w:id="1020" w:author="VARGA Zoltan" w:date="2021-11-19T11:40:00Z">
        <w:r w:rsidR="0013769E">
          <w:t xml:space="preserve"> nem csak a gyerekek</w:t>
        </w:r>
        <w:r w:rsidR="000C6AD7">
          <w:t>, hanem a felnőttek körében is</w:t>
        </w:r>
      </w:ins>
      <w:ins w:id="1021" w:author="VARGA Zoltan" w:date="2021-11-19T11:29:00Z">
        <w:r>
          <w:t xml:space="preserve">, így nem csoda hogy </w:t>
        </w:r>
        <w:r w:rsidR="00D84631">
          <w:t xml:space="preserve">kereskedelmi forgalomban kapható </w:t>
        </w:r>
      </w:ins>
      <w:ins w:id="1022" w:author="VARGA Zoltan" w:date="2021-11-19T11:48:00Z">
        <w:r w:rsidR="0036517E">
          <w:t xml:space="preserve">már </w:t>
        </w:r>
      </w:ins>
      <w:ins w:id="1023" w:author="VARGA Zoltan" w:date="2021-11-19T11:30:00Z">
        <w:r w:rsidR="00D84631">
          <w:t>különböző méretarányú</w:t>
        </w:r>
      </w:ins>
      <w:ins w:id="1024" w:author="VARGA Zoltan" w:date="2021-11-19T11:40:00Z">
        <w:r w:rsidR="000C6AD7">
          <w:t xml:space="preserve">, formájú és meghajtású autó. </w:t>
        </w:r>
      </w:ins>
      <w:ins w:id="1025" w:author="VARGA Zoltan" w:date="2021-11-19T11:45:00Z">
        <w:r w:rsidR="00213496">
          <w:t xml:space="preserve">Ezen modell </w:t>
        </w:r>
      </w:ins>
      <w:ins w:id="1026" w:author="VARGA Zoltan" w:date="2021-11-19T11:46:00Z">
        <w:r w:rsidR="00213496">
          <w:t>autók több</w:t>
        </w:r>
      </w:ins>
      <w:ins w:id="1027" w:author="VARGA Zoltan" w:date="2021-11-19T11:47:00Z">
        <w:r w:rsidR="00213496">
          <w:t>sége</w:t>
        </w:r>
      </w:ins>
      <w:ins w:id="1028" w:author="VARGA Zoltan" w:date="2021-11-19T11:46:00Z">
        <w:r w:rsidR="00213496">
          <w:t xml:space="preserve"> a méret</w:t>
        </w:r>
      </w:ins>
      <w:ins w:id="1029" w:author="VARGA Zoltan" w:date="2021-11-19T11:48:00Z">
        <w:r w:rsidR="0036517E">
          <w:t>ükhöz</w:t>
        </w:r>
      </w:ins>
      <w:ins w:id="1030" w:author="VARGA Zoltan" w:date="2021-11-19T11:46:00Z">
        <w:r w:rsidR="00213496">
          <w:t xml:space="preserve"> képest elég nagy sebesség elérésére képes</w:t>
        </w:r>
      </w:ins>
      <w:ins w:id="1031" w:author="VARGA Zoltan" w:date="2021-11-19T11:48:00Z">
        <w:r w:rsidR="0036517E">
          <w:t>ek</w:t>
        </w:r>
      </w:ins>
      <w:ins w:id="1032" w:author="VARGA Zoltan" w:date="2021-11-19T11:52:00Z">
        <w:r w:rsidR="0036517E">
          <w:t xml:space="preserve">. A használatból eredő sérülések, </w:t>
        </w:r>
      </w:ins>
      <w:ins w:id="1033" w:author="VARGA Zoltan" w:date="2021-11-19T11:53:00Z">
        <w:r w:rsidR="0036517E">
          <w:t>a kopás és a fejlesztés iránti igé</w:t>
        </w:r>
      </w:ins>
      <w:ins w:id="1034" w:author="VARGA Zoltan" w:date="2021-11-19T11:54:00Z">
        <w:r w:rsidR="0036517E">
          <w:t>ny azt eredményezte, hogy kereskedelmi forgalomban kap</w:t>
        </w:r>
      </w:ins>
      <w:ins w:id="1035" w:author="VARGA Zoltan" w:date="2021-11-19T11:55:00Z">
        <w:r w:rsidR="0036517E">
          <w:t>h</w:t>
        </w:r>
      </w:ins>
      <w:ins w:id="1036" w:author="VARGA Zoltan" w:date="2021-11-19T11:54:00Z">
        <w:r w:rsidR="0036517E">
          <w:t>ató</w:t>
        </w:r>
      </w:ins>
      <w:ins w:id="1037" w:author="VARGA Zoltan" w:date="2021-11-19T11:57:00Z">
        <w:r w:rsidR="0036517E">
          <w:t xml:space="preserve"> </w:t>
        </w:r>
      </w:ins>
      <w:ins w:id="1038" w:author="VARGA Zoltan" w:date="2021-11-19T11:58:00Z">
        <w:r w:rsidR="0036517E">
          <w:t xml:space="preserve">számos alkatrész ezen </w:t>
        </w:r>
        <w:r w:rsidR="00622924">
          <w:t xml:space="preserve">hobbi járművekhez. </w:t>
        </w:r>
      </w:ins>
    </w:p>
    <w:p w14:paraId="4E4B9ADA" w14:textId="4B438838" w:rsidR="00E12C07" w:rsidRDefault="00622924" w:rsidP="00C27361">
      <w:pPr>
        <w:spacing w:after="120"/>
        <w:rPr>
          <w:ins w:id="1039" w:author="VARGA Zoltan" w:date="2021-11-19T14:11:00Z"/>
        </w:rPr>
      </w:pPr>
      <w:ins w:id="1040" w:author="VARGA Zoltan" w:date="2021-11-19T12:00:00Z">
        <w:r>
          <w:t xml:space="preserve">Az autók mérete </w:t>
        </w:r>
      </w:ins>
      <w:ins w:id="1041" w:author="VARGA Zoltan" w:date="2021-11-19T14:02:00Z">
        <w:r w:rsidR="00D77289">
          <w:t xml:space="preserve">kissé </w:t>
        </w:r>
      </w:ins>
      <w:ins w:id="1042" w:author="VARGA Zoltan" w:date="2021-11-19T12:00:00Z">
        <w:r>
          <w:t>eltérő</w:t>
        </w:r>
      </w:ins>
      <w:ins w:id="1043" w:author="VARGA Zoltan" w:date="2021-11-19T12:05:00Z">
        <w:r>
          <w:t>, ennek ellenére egyéges</w:t>
        </w:r>
      </w:ins>
      <w:ins w:id="1044" w:author="VARGA Zoltan" w:date="2021-11-19T12:06:00Z">
        <w:r>
          <w:t xml:space="preserve"> és kategorizált amely a valós méretű személyautókhoz viszonyított.</w:t>
        </w:r>
      </w:ins>
      <w:ins w:id="1045" w:author="VARGA Zoltan" w:date="2021-11-19T12:07:00Z">
        <w:r>
          <w:t xml:space="preserve"> Ennek </w:t>
        </w:r>
        <w:r>
          <w:lastRenderedPageBreak/>
          <w:t>megfelelően a megvásárolható pótalkatrészek is részben egységesített paraméterekkel rendelkeznek méret kategó</w:t>
        </w:r>
      </w:ins>
      <w:ins w:id="1046" w:author="VARGA Zoltan" w:date="2021-11-19T12:08:00Z">
        <w:r>
          <w:t>riákként.</w:t>
        </w:r>
      </w:ins>
    </w:p>
    <w:p w14:paraId="791EA04D" w14:textId="1DC4D411" w:rsidR="00D971D8" w:rsidRDefault="00D77289" w:rsidP="005E636F">
      <w:pPr>
        <w:spacing w:after="120"/>
        <w:rPr>
          <w:ins w:id="1047" w:author="VARGA Zoltan" w:date="2021-11-19T14:40:00Z"/>
        </w:rPr>
      </w:pPr>
      <w:ins w:id="1048" w:author="VARGA Zoltan" w:date="2021-11-19T14:11:00Z">
        <w:r>
          <w:t xml:space="preserve">Így </w:t>
        </w:r>
      </w:ins>
      <w:ins w:id="1049" w:author="VARGA Zoltan" w:date="2021-11-19T14:12:00Z">
        <w:r>
          <w:t>a projekt robot járműv</w:t>
        </w:r>
      </w:ins>
      <w:ins w:id="1050" w:author="VARGA Zoltan" w:date="2021-11-19T14:14:00Z">
        <w:r w:rsidR="00873307">
          <w:t xml:space="preserve">e esetében </w:t>
        </w:r>
      </w:ins>
      <w:ins w:id="1051" w:author="VARGA Zoltan" w:date="2021-11-19T14:19:00Z">
        <w:r w:rsidR="00873307">
          <w:t xml:space="preserve">is </w:t>
        </w:r>
      </w:ins>
      <w:ins w:id="1052" w:author="VARGA Zoltan" w:date="2021-11-19T14:21:00Z">
        <w:r w:rsidR="00873307">
          <w:t>egy megfel</w:t>
        </w:r>
      </w:ins>
      <w:ins w:id="1053" w:author="VARGA Zoltan" w:date="2021-11-19T14:22:00Z">
        <w:r w:rsidR="00873307">
          <w:t xml:space="preserve">elő választás volt ilyen elemekkel kialakítani az első futóművet és kormány szerkezetet. A piacon kapható </w:t>
        </w:r>
        <w:r w:rsidR="00CE7E22">
          <w:t>alkatrészek közül a</w:t>
        </w:r>
      </w:ins>
      <w:ins w:id="1054" w:author="VARGA Zoltan" w:date="2021-11-19T14:23:00Z">
        <w:r w:rsidR="00CE7E22">
          <w:t>z 1:18-as méretarányú modell autókhoz gyártott alkatrészek bizonyultak megfelelő méretűnek. A kormányz</w:t>
        </w:r>
      </w:ins>
      <w:ins w:id="1055" w:author="VARGA Zoltan" w:date="2021-11-19T14:24:00Z">
        <w:r w:rsidR="00CE7E22">
          <w:t>ó szervo motor, a kerekek tengely</w:t>
        </w:r>
      </w:ins>
      <w:ins w:id="1056" w:author="VARGA Zoltan" w:date="2021-11-19T14:25:00Z">
        <w:r w:rsidR="00CE7E22">
          <w:t>e</w:t>
        </w:r>
      </w:ins>
      <w:ins w:id="1057" w:author="VARGA Zoltan" w:date="2021-11-19T14:24:00Z">
        <w:r w:rsidR="00CE7E22">
          <w:t xml:space="preserve"> és a kerekek</w:t>
        </w:r>
      </w:ins>
      <w:ins w:id="1058" w:author="VARGA Zoltan" w:date="2021-11-19T14:25:00Z">
        <w:r w:rsidR="00CE7E22">
          <w:t xml:space="preserve"> kivételével</w:t>
        </w:r>
      </w:ins>
      <w:ins w:id="1059" w:author="VARGA Zoltan" w:date="2021-11-19T14:26:00Z">
        <w:r w:rsidR="00CE7E22">
          <w:t>, az első futómű</w:t>
        </w:r>
      </w:ins>
      <w:ins w:id="1060" w:author="VARGA Zoltan" w:date="2021-11-19T14:25:00Z">
        <w:r w:rsidR="00CE7E22">
          <w:t xml:space="preserve"> </w:t>
        </w:r>
      </w:ins>
      <w:ins w:id="1061" w:author="VARGA Zoltan" w:date="2021-11-19T14:27:00Z">
        <w:r w:rsidR="00CE7E22">
          <w:t>teljes egészében ilyen alkatrészekből épül fel.</w:t>
        </w:r>
      </w:ins>
      <w:ins w:id="1062" w:author="VARGA Zoltan" w:date="2021-11-19T14:29:00Z">
        <w:r w:rsidR="00BE1F2B">
          <w:t xml:space="preserve"> </w:t>
        </w:r>
      </w:ins>
      <w:ins w:id="1063" w:author="VARGA Zoltan" w:date="2021-11-19T14:38:00Z">
        <w:r w:rsidR="00D971D8">
          <w:t xml:space="preserve">A kiválasztott </w:t>
        </w:r>
      </w:ins>
      <w:ins w:id="1064" w:author="VARGA Zoltan" w:date="2021-11-19T14:39:00Z">
        <w:r w:rsidR="00D971D8">
          <w:t xml:space="preserve">elemek stabilan illeszkednek egymáshoz valamint a </w:t>
        </w:r>
      </w:ins>
      <w:ins w:id="1065" w:author="VARGA Zoltan" w:date="2021-11-19T14:40:00Z">
        <w:r w:rsidR="00D971D8">
          <w:t>jármű vázához.</w:t>
        </w:r>
      </w:ins>
    </w:p>
    <w:p w14:paraId="031971FB" w14:textId="230853FD" w:rsidR="00D77289" w:rsidRDefault="00526AF1" w:rsidP="00C27361">
      <w:pPr>
        <w:spacing w:after="120"/>
        <w:rPr>
          <w:ins w:id="1066" w:author="VARGA Zoltan" w:date="2021-11-19T11:15:00Z"/>
        </w:rPr>
      </w:pPr>
      <w:ins w:id="1067" w:author="VARGA Zoltan" w:date="2021-11-19T15:27:00Z">
        <w:r>
          <w:rPr>
            <w:noProof/>
          </w:rPr>
          <mc:AlternateContent>
            <mc:Choice Requires="wps">
              <w:drawing>
                <wp:anchor distT="0" distB="0" distL="114300" distR="114300" simplePos="0" relativeHeight="251584512" behindDoc="0" locked="0" layoutInCell="1" allowOverlap="1" wp14:anchorId="048BAE2A" wp14:editId="31CC9E39">
                  <wp:simplePos x="0" y="0"/>
                  <wp:positionH relativeFrom="margin">
                    <wp:align>center</wp:align>
                  </wp:positionH>
                  <wp:positionV relativeFrom="paragraph">
                    <wp:posOffset>2948305</wp:posOffset>
                  </wp:positionV>
                  <wp:extent cx="3599815" cy="266700"/>
                  <wp:effectExtent l="0" t="0" r="635" b="0"/>
                  <wp:wrapTopAndBottom/>
                  <wp:docPr id="42" name="Szövegdoboz 42"/>
                  <wp:cNvGraphicFramePr/>
                  <a:graphic xmlns:a="http://schemas.openxmlformats.org/drawingml/2006/main">
                    <a:graphicData uri="http://schemas.microsoft.com/office/word/2010/wordprocessingShape">
                      <wps:wsp>
                        <wps:cNvSpPr txBox="1"/>
                        <wps:spPr>
                          <a:xfrm>
                            <a:off x="0" y="0"/>
                            <a:ext cx="3599815" cy="266700"/>
                          </a:xfrm>
                          <a:prstGeom prst="rect">
                            <a:avLst/>
                          </a:prstGeom>
                          <a:solidFill>
                            <a:prstClr val="white"/>
                          </a:solidFill>
                          <a:ln>
                            <a:noFill/>
                          </a:ln>
                        </wps:spPr>
                        <wps:txbx>
                          <w:txbxContent>
                            <w:p w14:paraId="2C3DEE5E" w14:textId="6ED04902" w:rsidR="00965F9D" w:rsidRPr="00C017D9" w:rsidRDefault="00965F9D" w:rsidP="00E262DD">
                              <w:pPr>
                                <w:pStyle w:val="Kpalrs"/>
                              </w:pPr>
                              <w:ins w:id="1068" w:author="VARGA Zoltan" w:date="2021-11-19T15:27:00Z">
                                <w:r>
                                  <w:fldChar w:fldCharType="begin"/>
                                </w:r>
                                <w:r>
                                  <w:instrText xml:space="preserve"> SEQ ábra \* ARABIC </w:instrText>
                                </w:r>
                              </w:ins>
                              <w:r>
                                <w:fldChar w:fldCharType="separate"/>
                              </w:r>
                              <w:bookmarkStart w:id="1069" w:name="_Toc90933879"/>
                              <w:r>
                                <w:rPr>
                                  <w:noProof/>
                                </w:rPr>
                                <w:t>7</w:t>
                              </w:r>
                              <w:ins w:id="1070" w:author="VARGA Zoltan" w:date="2021-11-19T15:27:00Z">
                                <w:r>
                                  <w:fldChar w:fldCharType="end"/>
                                </w:r>
                                <w:r>
                                  <w:t xml:space="preserve">. ábra </w:t>
                                </w:r>
                                <w:proofErr w:type="spellStart"/>
                                <w:r>
                                  <w:t>Ackermann</w:t>
                                </w:r>
                                <w:proofErr w:type="spellEnd"/>
                                <w:r>
                                  <w:t xml:space="preserve"> kormányzás</w:t>
                                </w:r>
                              </w:ins>
                              <w:bookmarkEnd w:id="10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AE2A" id="Szövegdoboz 42" o:spid="_x0000_s1037" type="#_x0000_t202" style="position:absolute;left:0;text-align:left;margin-left:0;margin-top:232.15pt;width:283.45pt;height:21pt;z-index:251584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" stroked="f">
                  <v:textbox inset="0,0,0,0">
                    <w:txbxContent>
                      <w:p w14:paraId="2C3DEE5E" w14:textId="6ED04902" w:rsidR="00965F9D" w:rsidRPr="00C017D9" w:rsidRDefault="00965F9D" w:rsidP="00E262DD">
                        <w:pPr>
                          <w:pStyle w:val="Kpalrs"/>
                        </w:pPr>
                        <w:ins w:id="1071" w:author="VARGA Zoltan" w:date="2021-11-19T15:27:00Z">
                          <w:r>
                            <w:fldChar w:fldCharType="begin"/>
                          </w:r>
                          <w:r>
                            <w:instrText xml:space="preserve"> SEQ ábra \* ARABIC </w:instrText>
                          </w:r>
                        </w:ins>
                        <w:r>
                          <w:fldChar w:fldCharType="separate"/>
                        </w:r>
                        <w:bookmarkStart w:id="1072" w:name="_Toc90933879"/>
                        <w:r>
                          <w:rPr>
                            <w:noProof/>
                          </w:rPr>
                          <w:t>7</w:t>
                        </w:r>
                        <w:ins w:id="1073" w:author="VARGA Zoltan" w:date="2021-11-19T15:27:00Z">
                          <w:r>
                            <w:fldChar w:fldCharType="end"/>
                          </w:r>
                          <w:r>
                            <w:t xml:space="preserve">. ábra </w:t>
                          </w:r>
                          <w:proofErr w:type="spellStart"/>
                          <w:r>
                            <w:t>Ackermann</w:t>
                          </w:r>
                          <w:proofErr w:type="spellEnd"/>
                          <w:r>
                            <w:t xml:space="preserve"> kormányzás</w:t>
                          </w:r>
                        </w:ins>
                        <w:bookmarkEnd w:id="1072"/>
                      </w:p>
                    </w:txbxContent>
                  </v:textbox>
                  <w10:wrap type="topAndBottom" anchorx="margin"/>
                </v:shape>
              </w:pict>
            </mc:Fallback>
          </mc:AlternateContent>
        </w:r>
      </w:ins>
      <w:ins w:id="1074" w:author="VARGA Zoltan" w:date="2021-11-19T15:05:00Z">
        <w:r>
          <w:rPr>
            <w:noProof/>
          </w:rPr>
          <w:drawing>
            <wp:anchor distT="360045" distB="360045" distL="114300" distR="114300" simplePos="0" relativeHeight="251581440" behindDoc="1" locked="0" layoutInCell="1" allowOverlap="1" wp14:anchorId="3F73031D" wp14:editId="04F0B7D5">
              <wp:simplePos x="0" y="0"/>
              <wp:positionH relativeFrom="margin">
                <wp:align>center</wp:align>
              </wp:positionH>
              <wp:positionV relativeFrom="paragraph">
                <wp:posOffset>1080135</wp:posOffset>
              </wp:positionV>
              <wp:extent cx="3600000" cy="1839600"/>
              <wp:effectExtent l="0" t="0" r="635" b="8255"/>
              <wp:wrapTopAndBottom/>
              <wp:docPr id="41" name="Kép 41" descr="Ackermann steering princi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kermann steering principl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183960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1075" w:author="VARGA Zoltan" w:date="2021-11-19T14:41:00Z">
        <w:r w:rsidR="00D971D8">
          <w:t>A kerekek két</w:t>
        </w:r>
      </w:ins>
      <w:ins w:id="1076" w:author="VARGA Zoltan" w:date="2021-11-19T14:40:00Z">
        <w:r w:rsidR="00D971D8">
          <w:t xml:space="preserve"> dimenzióban </w:t>
        </w:r>
      </w:ins>
      <w:ins w:id="1077" w:author="VARGA Zoltan" w:date="2021-11-19T14:44:00Z">
        <w:r w:rsidR="004A5443">
          <w:t>konfigurálhatók</w:t>
        </w:r>
      </w:ins>
      <w:ins w:id="1078" w:author="VARGA Zoltan" w:date="2021-11-19T14:42:00Z">
        <w:r w:rsidR="00D971D8">
          <w:t xml:space="preserve"> amely elegendő ahhoz, hogy </w:t>
        </w:r>
      </w:ins>
      <w:ins w:id="1079" w:author="VARGA Zoltan" w:date="2021-11-19T14:43:00Z">
        <w:r w:rsidR="004A5443">
          <w:t>a jármű iránytartása stabil legyen</w:t>
        </w:r>
      </w:ins>
      <w:ins w:id="1080" w:author="VARGA Zoltan" w:date="2021-11-19T14:40:00Z">
        <w:r w:rsidR="00D971D8">
          <w:t xml:space="preserve">. Kerekenként </w:t>
        </w:r>
      </w:ins>
      <w:ins w:id="1081" w:author="VARGA Zoltan" w:date="2021-11-19T14:41:00Z">
        <w:r w:rsidR="00D971D8">
          <w:t xml:space="preserve">egy tartó rúddal </w:t>
        </w:r>
      </w:ins>
      <w:ins w:id="1082" w:author="VARGA Zoltan" w:date="2021-11-19T14:44:00Z">
        <w:r w:rsidR="004A5443">
          <w:t>állítható be annak dőlése</w:t>
        </w:r>
      </w:ins>
      <w:ins w:id="1083" w:author="VARGA Zoltan" w:date="2021-11-19T14:45:00Z">
        <w:r w:rsidR="004A5443">
          <w:t>, egy másik rúddal pedig a kerék össze tartás.</w:t>
        </w:r>
      </w:ins>
    </w:p>
    <w:p w14:paraId="71DABDA7" w14:textId="7A113D51" w:rsidR="00F43DE3" w:rsidDel="00C2217A" w:rsidRDefault="00F43DE3" w:rsidP="00C27361">
      <w:pPr>
        <w:spacing w:after="120"/>
        <w:rPr>
          <w:del w:id="1084" w:author="VARGA Zoltan" w:date="2021-11-19T09:10:00Z"/>
        </w:rPr>
      </w:pPr>
      <w:del w:id="1085" w:author="VARGA Zoltan" w:date="2021-11-19T09:10:00Z">
        <w:r w:rsidDel="00122CFD">
          <w:lastRenderedPageBreak/>
          <w:delText>Ennél a részegységénél két olyan pontot találtam</w:delText>
        </w:r>
      </w:del>
      <w:ins w:id="1086" w:author="Rudolf Krecht" w:date="2021-07-03T11:54:00Z">
        <w:del w:id="1087" w:author="VARGA Zoltan" w:date="2021-11-19T09:10:00Z">
          <w:r w:rsidR="00C82FD4" w:rsidDel="00122CFD">
            <w:delText>,</w:delText>
          </w:r>
        </w:del>
      </w:ins>
      <w:del w:id="1088" w:author="VARGA Zoltan" w:date="2021-11-19T09:10:00Z">
        <w:r w:rsidDel="00122CFD">
          <w:delText xml:space="preserve"> amely különös odafigyelést igényel a te</w:delText>
        </w:r>
      </w:del>
      <w:del w:id="1089" w:author="VARGA Zoltan" w:date="2021-11-18T21:24:00Z">
        <w:r w:rsidDel="006D50A8">
          <w:delText>rvezés</w:delText>
        </w:r>
      </w:del>
      <w:del w:id="1090" w:author="VARGA Zoltan" w:date="2021-11-19T09:10:00Z">
        <w:r w:rsidDel="00122CFD">
          <w:delText xml:space="preserve"> során, mivel azok nagy mértékben befolyásolhatják a jármű haladási irányának pontosságát:</w:delText>
        </w:r>
      </w:del>
    </w:p>
    <w:p w14:paraId="6FAA90EC" w14:textId="6164FA0C" w:rsidR="00F43DE3" w:rsidDel="00122CFD" w:rsidRDefault="00F43DE3" w:rsidP="00C27361">
      <w:pPr>
        <w:pStyle w:val="Listaszerbekezds"/>
        <w:numPr>
          <w:ilvl w:val="0"/>
          <w:numId w:val="5"/>
        </w:numPr>
        <w:spacing w:after="120"/>
        <w:ind w:left="851" w:hanging="284"/>
        <w:rPr>
          <w:del w:id="1091" w:author="VARGA Zoltan" w:date="2021-11-19T09:10:00Z"/>
        </w:rPr>
      </w:pPr>
      <w:del w:id="1092" w:author="VARGA Zoltan" w:date="2021-11-19T09:10:00Z">
        <w:r w:rsidDel="00122CFD">
          <w:delText>a motor és a kormány összekötő rúd összeköttetése</w:delText>
        </w:r>
      </w:del>
    </w:p>
    <w:p w14:paraId="7D86A53E" w14:textId="2BE71485" w:rsidR="00F43DE3" w:rsidDel="00122CFD" w:rsidRDefault="00F43DE3" w:rsidP="00C27361">
      <w:pPr>
        <w:pStyle w:val="Listaszerbekezds"/>
        <w:numPr>
          <w:ilvl w:val="0"/>
          <w:numId w:val="5"/>
        </w:numPr>
        <w:spacing w:after="120"/>
        <w:ind w:left="851" w:hanging="284"/>
        <w:rPr>
          <w:del w:id="1093" w:author="VARGA Zoltan" w:date="2021-11-19T09:10:00Z"/>
        </w:rPr>
      </w:pPr>
      <w:del w:id="1094" w:author="VARGA Zoltan" w:date="2021-11-19T09:10:00Z">
        <w:r w:rsidDel="00122CFD">
          <w:delText>a kormányzás elve</w:delText>
        </w:r>
      </w:del>
    </w:p>
    <w:p w14:paraId="317E30F0" w14:textId="584E5159" w:rsidR="00F43DE3" w:rsidDel="00E12C07" w:rsidRDefault="00F43DE3" w:rsidP="00C27361">
      <w:pPr>
        <w:spacing w:after="120"/>
        <w:rPr>
          <w:del w:id="1095" w:author="VARGA Zoltan" w:date="2021-11-19T11:14:00Z"/>
        </w:rPr>
      </w:pPr>
      <w:del w:id="1096" w:author="VARGA Zoltan" w:date="2021-11-19T11:14:00Z">
        <w:r w:rsidDel="00E12C07">
          <w:delText>A motor és a kormány összekötő rúd közötti kapcsolatnak minél pontosabbnak kell lennie. Amennyiben a csatlakozó pont holtjátékkal rendelkezik, úgy a motor és a kerekek szögelfordulása a motor irányváltásakor nem lesz szinkronban.</w:delText>
        </w:r>
      </w:del>
      <w:del w:id="1097" w:author="VARGA Zoltan" w:date="2021-11-18T20:05:00Z">
        <w:r w:rsidDel="00450742">
          <w:delText xml:space="preserve"> </w:delText>
        </w:r>
      </w:del>
      <w:del w:id="1098" w:author="VARGA Zoltan" w:date="2021-11-18T19:57:00Z">
        <w:r w:rsidDel="00623D78">
          <w:delText>Ebből adódóan olyan megoldást kell választani</w:delText>
        </w:r>
      </w:del>
      <w:ins w:id="1099" w:author="Rudolf Krecht" w:date="2021-07-03T11:55:00Z">
        <w:del w:id="1100" w:author="VARGA Zoltan" w:date="2021-11-18T19:57:00Z">
          <w:r w:rsidR="00826931" w:rsidDel="00623D78">
            <w:delText>,</w:delText>
          </w:r>
        </w:del>
      </w:ins>
      <w:del w:id="1101" w:author="VARGA Zoltan" w:date="2021-11-18T19:57:00Z">
        <w:r w:rsidDel="00623D78">
          <w:delText xml:space="preserve"> amely ezt a hatást elhanyagolható mértékűre csökkenti. Meg kell vizsgálnom a különböző már létező, bevált és használatban lévő megoldásokat (fogasléces, golyós orsós, tolórudas…), hogy a projekt keretein belül valamely esetlegesen kivitelezhető-e kis méretben. A jármű tulajdonságait (méret, súly) figyelembe véve azonban lehetséges, hogy valamely egyszerűbb, például modell autók esetében használt kivitelezés (pl. Himoto Buggy Zmoto) idő</w:delText>
        </w:r>
      </w:del>
      <w:ins w:id="1102" w:author="Rudolf Krecht" w:date="2021-07-03T11:56:00Z">
        <w:del w:id="1103" w:author="VARGA Zoltan" w:date="2021-11-18T19:57:00Z">
          <w:r w:rsidR="00826931" w:rsidDel="00623D78">
            <w:delText>-</w:delText>
          </w:r>
        </w:del>
      </w:ins>
      <w:del w:id="1104" w:author="VARGA Zoltan" w:date="2021-11-18T19:57:00Z">
        <w:r w:rsidDel="00623D78">
          <w:delText xml:space="preserve"> és költséghatékonyabb lenne.</w:delText>
        </w:r>
        <w:r w:rsidRPr="00A4173E" w:rsidDel="00623D78">
          <w:delText xml:space="preserve"> </w:delText>
        </w:r>
      </w:del>
    </w:p>
    <w:p w14:paraId="157DEE0A" w14:textId="5C6775C7" w:rsidR="00750EE0" w:rsidRDefault="00095EF2" w:rsidP="00C27361">
      <w:pPr>
        <w:spacing w:after="120"/>
        <w:rPr>
          <w:ins w:id="1105" w:author="VARGA Zoltan" w:date="2021-11-19T19:53:00Z"/>
        </w:rPr>
      </w:pPr>
      <w:del w:id="1106" w:author="VARGA Zoltan" w:date="2021-11-18T14:01:00Z">
        <w:r w:rsidDel="0091119E">
          <w:rPr>
            <w:noProof/>
          </w:rPr>
          <mc:AlternateContent>
            <mc:Choice Requires="wps">
              <w:drawing>
                <wp:anchor distT="0" distB="0" distL="114300" distR="114300" simplePos="0" relativeHeight="251507712" behindDoc="1" locked="0" layoutInCell="1" allowOverlap="1" wp14:anchorId="58BB4D59" wp14:editId="07473974">
                  <wp:simplePos x="0" y="0"/>
                  <wp:positionH relativeFrom="column">
                    <wp:posOffset>3084195</wp:posOffset>
                  </wp:positionH>
                  <wp:positionV relativeFrom="paragraph">
                    <wp:posOffset>1339850</wp:posOffset>
                  </wp:positionV>
                  <wp:extent cx="2493645" cy="635"/>
                  <wp:effectExtent l="0" t="0" r="0" b="0"/>
                  <wp:wrapTight wrapText="bothSides">
                    <wp:wrapPolygon edited="0">
                      <wp:start x="0" y="0"/>
                      <wp:lineTo x="0" y="21600"/>
                      <wp:lineTo x="21600" y="21600"/>
                      <wp:lineTo x="21600" y="0"/>
                    </wp:wrapPolygon>
                  </wp:wrapTight>
                  <wp:docPr id="14" name="Szövegdoboz 14"/>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wps:spPr>
                        <wps:txbx>
                          <w:txbxContent>
                            <w:p w14:paraId="40484AED" w14:textId="5A04FE83" w:rsidR="00965F9D" w:rsidRPr="00C4696B" w:rsidRDefault="00965F9D" w:rsidP="00095EF2">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107" w:name="_Toc90933881"/>
                              <w:r>
                                <w:rPr>
                                  <w:noProof/>
                                </w:rPr>
                                <w:t>9</w:t>
                              </w:r>
                              <w:r>
                                <w:rPr>
                                  <w:noProof/>
                                </w:rPr>
                                <w:fldChar w:fldCharType="end"/>
                              </w:r>
                              <w:r>
                                <w:t xml:space="preserve">. ábra - </w:t>
                              </w:r>
                              <w:r w:rsidRPr="007B3A30">
                                <w:t xml:space="preserve">Az </w:t>
                              </w:r>
                              <w:proofErr w:type="spellStart"/>
                              <w:r w:rsidRPr="007B3A30">
                                <w:t>Ackermann</w:t>
                              </w:r>
                              <w:proofErr w:type="spellEnd"/>
                              <w:r w:rsidRPr="007B3A30">
                                <w:t xml:space="preserve"> kormányzás geometriája - researchgate.net</w:t>
                              </w:r>
                              <w:bookmarkEnd w:id="1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4D59" id="Szövegdoboz 14" o:spid="_x0000_s1038" type="#_x0000_t202" style="position:absolute;left:0;text-align:left;margin-left:242.85pt;margin-top:105.5pt;width:196.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" stroked="f">
                  <v:textbox style="mso-fit-shape-to-text:t" inset="0,0,0,0">
                    <w:txbxContent>
                      <w:p w14:paraId="40484AED" w14:textId="5A04FE83" w:rsidR="00965F9D" w:rsidRPr="00C4696B" w:rsidRDefault="00965F9D" w:rsidP="00095EF2">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108" w:name="_Toc90933881"/>
                        <w:r>
                          <w:rPr>
                            <w:noProof/>
                          </w:rPr>
                          <w:t>9</w:t>
                        </w:r>
                        <w:r>
                          <w:rPr>
                            <w:noProof/>
                          </w:rPr>
                          <w:fldChar w:fldCharType="end"/>
                        </w:r>
                        <w:r>
                          <w:t xml:space="preserve">. ábra - </w:t>
                        </w:r>
                        <w:r w:rsidRPr="007B3A30">
                          <w:t xml:space="preserve">Az </w:t>
                        </w:r>
                        <w:proofErr w:type="spellStart"/>
                        <w:r w:rsidRPr="007B3A30">
                          <w:t>Ackermann</w:t>
                        </w:r>
                        <w:proofErr w:type="spellEnd"/>
                        <w:r w:rsidRPr="007B3A30">
                          <w:t xml:space="preserve"> kormányzás geometriája - researchgate.net</w:t>
                        </w:r>
                        <w:bookmarkEnd w:id="1108"/>
                      </w:p>
                    </w:txbxContent>
                  </v:textbox>
                  <w10:wrap type="tight"/>
                </v:shape>
              </w:pict>
            </mc:Fallback>
          </mc:AlternateContent>
        </w:r>
      </w:del>
      <w:del w:id="1109" w:author="VARGA Zoltan" w:date="2021-11-18T19:45:00Z">
        <w:r w:rsidR="00F87DAB" w:rsidDel="00A5033F">
          <w:rPr>
            <w:noProof/>
          </w:rPr>
          <w:drawing>
            <wp:anchor distT="0" distB="0" distL="114300" distR="114300" simplePos="0" relativeHeight="251468800" behindDoc="1" locked="0" layoutInCell="1" allowOverlap="1" wp14:anchorId="3F70CE32" wp14:editId="09A0141C">
              <wp:simplePos x="0" y="0"/>
              <wp:positionH relativeFrom="margin">
                <wp:align>right</wp:align>
              </wp:positionH>
              <wp:positionV relativeFrom="margin">
                <wp:posOffset>875030</wp:posOffset>
              </wp:positionV>
              <wp:extent cx="2493645" cy="1272540"/>
              <wp:effectExtent l="0" t="0" r="1905" b="3810"/>
              <wp:wrapTight wrapText="bothSides">
                <wp:wrapPolygon edited="0">
                  <wp:start x="0" y="0"/>
                  <wp:lineTo x="0" y="21341"/>
                  <wp:lineTo x="21451" y="21341"/>
                  <wp:lineTo x="21451" y="0"/>
                  <wp:lineTo x="0" y="0"/>
                </wp:wrapPolygon>
              </wp:wrapTight>
              <wp:docPr id="12" name="Kép 12" descr="Ackermann steering princi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kermann steering principl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645"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F43DE3">
        <w:t>A jármű fordulásakor a fordulókör külső és belső oldalán lévő kerekek eltérő körív mentén haladnak. Mivel a fordulókör középpontját a kerekek tengelyével összekötő szakaszok nem esnek egy egyenesre, a kerekek ideális szögelfordulása – amellyel azok a megfelelő köríven képesek haladni – a jármű hossztengelyéhez képest egymástól eltérők lesznek. A két kerék</w:t>
      </w:r>
      <w:r w:rsidR="007808D7">
        <w:t xml:space="preserve"> </w:t>
      </w:r>
      <w:r w:rsidR="00F43DE3">
        <w:t xml:space="preserve">szögelfordulás különbsége a fordulókör sugarának csökkenésével nő. Ha a kerekek azonos szögben térnek ki fordulóban, úgy a két kerék közül az egyik (amelyiknél a tapadás kisebb) </w:t>
      </w:r>
      <w:ins w:id="1110" w:author="VARGA Zoltan" w:date="2021-11-19T19:57:00Z">
        <w:r w:rsidR="00526AF1">
          <w:rPr>
            <w:noProof/>
          </w:rPr>
          <w:drawing>
            <wp:anchor distT="360045" distB="360045" distL="114300" distR="114300" simplePos="0" relativeHeight="251593728" behindDoc="0" locked="0" layoutInCell="1" allowOverlap="1" wp14:anchorId="4A5C4EDC" wp14:editId="4BF131F2">
              <wp:simplePos x="0" y="0"/>
              <wp:positionH relativeFrom="margin">
                <wp:align>center</wp:align>
              </wp:positionH>
              <wp:positionV relativeFrom="paragraph">
                <wp:posOffset>803275</wp:posOffset>
              </wp:positionV>
              <wp:extent cx="3600000" cy="2379600"/>
              <wp:effectExtent l="0" t="0" r="635" b="1905"/>
              <wp:wrapTopAndBottom/>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ép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379600"/>
                      </a:xfrm>
                      <a:prstGeom prst="rect">
                        <a:avLst/>
                      </a:prstGeom>
                    </pic:spPr>
                  </pic:pic>
                </a:graphicData>
              </a:graphic>
              <wp14:sizeRelH relativeFrom="margin">
                <wp14:pctWidth>0</wp14:pctWidth>
              </wp14:sizeRelH>
              <wp14:sizeRelV relativeFrom="margin">
                <wp14:pctHeight>0</wp14:pctHeight>
              </wp14:sizeRelV>
            </wp:anchor>
          </w:drawing>
        </w:r>
      </w:ins>
      <w:r w:rsidR="00F43DE3">
        <w:t xml:space="preserve">megcsúszhat oldal irányban, amely eredményeként a jármű forduló íve meg fog egyezni a </w:t>
      </w:r>
      <w:ins w:id="1111" w:author="VARGA Zoltan" w:date="2021-11-19T19:58:00Z">
        <w:r w:rsidR="00526AF1">
          <w:rPr>
            <w:noProof/>
          </w:rPr>
          <mc:AlternateContent>
            <mc:Choice Requires="wps">
              <w:drawing>
                <wp:anchor distT="0" distB="0" distL="114300" distR="114300" simplePos="0" relativeHeight="251596800" behindDoc="0" locked="0" layoutInCell="1" allowOverlap="1" wp14:anchorId="43FFED4E" wp14:editId="081E2CD6">
                  <wp:simplePos x="0" y="0"/>
                  <wp:positionH relativeFrom="margin">
                    <wp:align>center</wp:align>
                  </wp:positionH>
                  <wp:positionV relativeFrom="paragraph">
                    <wp:posOffset>3231515</wp:posOffset>
                  </wp:positionV>
                  <wp:extent cx="3599815" cy="274320"/>
                  <wp:effectExtent l="0" t="0" r="635" b="0"/>
                  <wp:wrapTopAndBottom/>
                  <wp:docPr id="47" name="Szövegdoboz 47"/>
                  <wp:cNvGraphicFramePr/>
                  <a:graphic xmlns:a="http://schemas.openxmlformats.org/drawingml/2006/main">
                    <a:graphicData uri="http://schemas.microsoft.com/office/word/2010/wordprocessingShape">
                      <wps:wsp>
                        <wps:cNvSpPr txBox="1"/>
                        <wps:spPr>
                          <a:xfrm>
                            <a:off x="0" y="0"/>
                            <a:ext cx="3599815" cy="274320"/>
                          </a:xfrm>
                          <a:prstGeom prst="rect">
                            <a:avLst/>
                          </a:prstGeom>
                          <a:solidFill>
                            <a:prstClr val="white"/>
                          </a:solidFill>
                          <a:ln>
                            <a:noFill/>
                          </a:ln>
                        </wps:spPr>
                        <wps:txbx>
                          <w:txbxContent>
                            <w:p w14:paraId="7EEF08B5" w14:textId="490BE976" w:rsidR="00965F9D" w:rsidRPr="006358F1" w:rsidRDefault="00965F9D" w:rsidP="00E262DD">
                              <w:pPr>
                                <w:pStyle w:val="Kpalrs"/>
                              </w:pPr>
                              <w:ins w:id="1112" w:author="VARGA Zoltan" w:date="2021-11-19T19:58:00Z">
                                <w:r>
                                  <w:fldChar w:fldCharType="begin"/>
                                </w:r>
                                <w:r>
                                  <w:instrText xml:space="preserve"> SEQ ábra \* ARABIC </w:instrText>
                                </w:r>
                              </w:ins>
                              <w:r>
                                <w:fldChar w:fldCharType="separate"/>
                              </w:r>
                              <w:bookmarkStart w:id="1113" w:name="_Toc90933880"/>
                              <w:r>
                                <w:rPr>
                                  <w:noProof/>
                                </w:rPr>
                                <w:t>8</w:t>
                              </w:r>
                              <w:ins w:id="1114" w:author="VARGA Zoltan" w:date="2021-11-19T19:58:00Z">
                                <w:r>
                                  <w:fldChar w:fldCharType="end"/>
                                </w:r>
                                <w:r>
                                  <w:t>. ábra A kormány összekötők kialakítása</w:t>
                                </w:r>
                              </w:ins>
                              <w:bookmarkEnd w:id="1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FED4E" id="Szövegdoboz 47" o:spid="_x0000_s1039" type="#_x0000_t202" style="position:absolute;left:0;text-align:left;margin-left:0;margin-top:254.45pt;width:283.45pt;height:21.6pt;z-index:251596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" stroked="f">
                  <v:textbox inset="0,0,0,0">
                    <w:txbxContent>
                      <w:p w14:paraId="7EEF08B5" w14:textId="490BE976" w:rsidR="00965F9D" w:rsidRPr="006358F1" w:rsidRDefault="00965F9D" w:rsidP="00E262DD">
                        <w:pPr>
                          <w:pStyle w:val="Kpalrs"/>
                        </w:pPr>
                        <w:ins w:id="1115" w:author="VARGA Zoltan" w:date="2021-11-19T19:58:00Z">
                          <w:r>
                            <w:fldChar w:fldCharType="begin"/>
                          </w:r>
                          <w:r>
                            <w:instrText xml:space="preserve"> SEQ ábra \* ARABIC </w:instrText>
                          </w:r>
                        </w:ins>
                        <w:r>
                          <w:fldChar w:fldCharType="separate"/>
                        </w:r>
                        <w:bookmarkStart w:id="1116" w:name="_Toc90933880"/>
                        <w:r>
                          <w:rPr>
                            <w:noProof/>
                          </w:rPr>
                          <w:t>8</w:t>
                        </w:r>
                        <w:ins w:id="1117" w:author="VARGA Zoltan" w:date="2021-11-19T19:58:00Z">
                          <w:r>
                            <w:fldChar w:fldCharType="end"/>
                          </w:r>
                          <w:r>
                            <w:t>. ábra A kormány összekötők kialakítása</w:t>
                          </w:r>
                        </w:ins>
                        <w:bookmarkEnd w:id="1116"/>
                      </w:p>
                    </w:txbxContent>
                  </v:textbox>
                  <w10:wrap type="topAndBottom" anchorx="margin"/>
                </v:shape>
              </w:pict>
            </mc:Fallback>
          </mc:AlternateContent>
        </w:r>
      </w:ins>
      <w:r w:rsidR="00F43DE3">
        <w:t>még tapadó kerék szöge által meghatározott ívvel.</w:t>
      </w:r>
    </w:p>
    <w:p w14:paraId="05C17009" w14:textId="0E793EB6" w:rsidR="00750EE0" w:rsidRDefault="00F43DE3" w:rsidP="00C27361">
      <w:pPr>
        <w:spacing w:after="120"/>
        <w:rPr>
          <w:ins w:id="1118" w:author="VARGA Zoltan" w:date="2021-11-19T19:54:00Z"/>
        </w:rPr>
      </w:pPr>
      <w:del w:id="1119" w:author="VARGA Zoltan" w:date="2021-11-19T15:05:00Z">
        <w:r w:rsidDel="007A2F06">
          <w:delText xml:space="preserve"> </w:delText>
        </w:r>
      </w:del>
      <w:r>
        <w:t xml:space="preserve">Ennek kiküszöbölésére jó megoldás az </w:t>
      </w:r>
      <w:proofErr w:type="spellStart"/>
      <w:r>
        <w:t>Ackermann</w:t>
      </w:r>
      <w:proofErr w:type="spellEnd"/>
      <w:r>
        <w:t xml:space="preserve"> kormányzás, amely közel az ideális szögeltérést eredményezi mind a külső, mind pedig a belső kerekek esetében. Könnyen kivitelezhető, széles körben használt módszer valós méretű járműveknél. </w:t>
      </w:r>
      <w:ins w:id="1120" w:author="VARGA Zoltan" w:date="2021-11-19T15:08:00Z">
        <w:r w:rsidR="007A2F06">
          <w:t xml:space="preserve">Ideális </w:t>
        </w:r>
      </w:ins>
      <w:proofErr w:type="spellStart"/>
      <w:ins w:id="1121" w:author="VARGA Zoltan" w:date="2021-11-19T15:10:00Z">
        <w:r w:rsidR="00E75A7D">
          <w:t>Ackermann</w:t>
        </w:r>
        <w:proofErr w:type="spellEnd"/>
        <w:r w:rsidR="00E75A7D">
          <w:t xml:space="preserve"> geometria kialakítás </w:t>
        </w:r>
      </w:ins>
      <w:ins w:id="1122" w:author="VARGA Zoltan" w:date="2021-11-19T15:08:00Z">
        <w:r w:rsidR="007A2F06">
          <w:t>eset</w:t>
        </w:r>
      </w:ins>
      <w:ins w:id="1123" w:author="VARGA Zoltan" w:date="2021-11-19T15:10:00Z">
        <w:r w:rsidR="00E75A7D">
          <w:t>é</w:t>
        </w:r>
      </w:ins>
      <w:ins w:id="1124" w:author="VARGA Zoltan" w:date="2021-11-19T15:08:00Z">
        <w:r w:rsidR="007A2F06">
          <w:t>ben</w:t>
        </w:r>
      </w:ins>
      <w:ins w:id="1125" w:author="VARGA Zoltan" w:date="2021-11-19T15:10:00Z">
        <w:r w:rsidR="00E75A7D">
          <w:t>,</w:t>
        </w:r>
      </w:ins>
      <w:ins w:id="1126" w:author="VARGA Zoltan" w:date="2021-11-19T15:08:00Z">
        <w:r w:rsidR="007A2F06">
          <w:t xml:space="preserve"> a kormányzott </w:t>
        </w:r>
      </w:ins>
      <w:ins w:id="1127" w:author="VARGA Zoltan" w:date="2021-11-19T15:09:00Z">
        <w:r w:rsidR="007A2F06">
          <w:t>kerekek forgás pontj</w:t>
        </w:r>
      </w:ins>
      <w:ins w:id="1128" w:author="VARGA Zoltan" w:date="2021-11-19T15:10:00Z">
        <w:r w:rsidR="00E75A7D">
          <w:t>át</w:t>
        </w:r>
      </w:ins>
      <w:ins w:id="1129" w:author="VARGA Zoltan" w:date="2021-11-19T15:09:00Z">
        <w:r w:rsidR="007A2F06">
          <w:t xml:space="preserve"> és a kormány összekötő </w:t>
        </w:r>
        <w:r w:rsidR="00E75A7D">
          <w:t>r</w:t>
        </w:r>
      </w:ins>
      <w:ins w:id="1130" w:author="VARGA Zoltan" w:date="2021-11-19T15:10:00Z">
        <w:r w:rsidR="00E75A7D">
          <w:t>ú</w:t>
        </w:r>
      </w:ins>
      <w:ins w:id="1131" w:author="VARGA Zoltan" w:date="2021-11-19T15:09:00Z">
        <w:r w:rsidR="00E75A7D">
          <w:t>d cs</w:t>
        </w:r>
      </w:ins>
      <w:ins w:id="1132" w:author="VARGA Zoltan" w:date="2021-11-19T15:10:00Z">
        <w:r w:rsidR="00E75A7D">
          <w:t>uklópontját</w:t>
        </w:r>
      </w:ins>
      <w:ins w:id="1133" w:author="VARGA Zoltan" w:date="2021-11-19T15:11:00Z">
        <w:r w:rsidR="00E75A7D">
          <w:t xml:space="preserve"> összekötő egyenesek a másik tengely felezőpontjában metszik egymást. </w:t>
        </w:r>
      </w:ins>
      <w:ins w:id="1134" w:author="VARGA Zoltan" w:date="2021-11-19T15:16:00Z">
        <w:r w:rsidR="00743785">
          <w:t>Ezen</w:t>
        </w:r>
      </w:ins>
      <w:ins w:id="1135" w:author="VARGA Zoltan" w:date="2021-11-19T15:13:00Z">
        <w:r w:rsidR="00743785">
          <w:t xml:space="preserve"> projekt esetében a kerékagyak nem </w:t>
        </w:r>
      </w:ins>
      <w:ins w:id="1136" w:author="VARGA Zoltan" w:date="2021-11-19T15:16:00Z">
        <w:r w:rsidR="00743785">
          <w:t xml:space="preserve">a jármű </w:t>
        </w:r>
      </w:ins>
      <w:ins w:id="1137" w:author="VARGA Zoltan" w:date="2021-11-19T15:14:00Z">
        <w:r w:rsidR="00743785">
          <w:t>méreteihez tervezett alkatrész</w:t>
        </w:r>
      </w:ins>
      <w:ins w:id="1138" w:author="VARGA Zoltan" w:date="2021-11-19T15:16:00Z">
        <w:r w:rsidR="00743785">
          <w:t>ek</w:t>
        </w:r>
      </w:ins>
      <w:ins w:id="1139" w:author="VARGA Zoltan" w:date="2021-11-19T15:14:00Z">
        <w:r w:rsidR="00743785">
          <w:t>,</w:t>
        </w:r>
      </w:ins>
      <w:ins w:id="1140" w:author="VARGA Zoltan" w:date="2021-11-19T15:16:00Z">
        <w:r w:rsidR="00743785">
          <w:t xml:space="preserve"> így</w:t>
        </w:r>
      </w:ins>
      <w:ins w:id="1141" w:author="VARGA Zoltan" w:date="2021-11-19T15:14:00Z">
        <w:r w:rsidR="00743785">
          <w:t xml:space="preserve"> ez a metszéspont </w:t>
        </w:r>
      </w:ins>
      <w:ins w:id="1142" w:author="VARGA Zoltan" w:date="2021-11-19T15:17:00Z">
        <w:r w:rsidR="00743785">
          <w:t>kissé a hátsó tengely előtt van</w:t>
        </w:r>
      </w:ins>
      <w:ins w:id="1143" w:author="VARGA Zoltan" w:date="2021-11-19T15:14:00Z">
        <w:r w:rsidR="00743785">
          <w:t>.</w:t>
        </w:r>
      </w:ins>
      <w:ins w:id="1144" w:author="VARGA Zoltan" w:date="2021-11-19T15:20:00Z">
        <w:r w:rsidR="00EA7B0A">
          <w:t xml:space="preserve"> Azonban a kerekek méretei és </w:t>
        </w:r>
      </w:ins>
      <w:ins w:id="1145" w:author="VARGA Zoltan" w:date="2021-11-19T15:22:00Z">
        <w:r w:rsidR="00EA7B0A">
          <w:t xml:space="preserve">azok váztól mért távolsága miatt </w:t>
        </w:r>
      </w:ins>
      <w:ins w:id="1146" w:author="VARGA Zoltan" w:date="2021-11-19T15:24:00Z">
        <w:r w:rsidR="00EA7B0A">
          <w:t xml:space="preserve">a kerekek </w:t>
        </w:r>
      </w:ins>
      <w:ins w:id="1147" w:author="VARGA Zoltan" w:date="2021-11-19T15:22:00Z">
        <w:r w:rsidR="00EA7B0A">
          <w:t>nem téríthetőe</w:t>
        </w:r>
      </w:ins>
      <w:ins w:id="1148" w:author="VARGA Zoltan" w:date="2021-11-19T15:24:00Z">
        <w:r w:rsidR="00EA7B0A">
          <w:t>k</w:t>
        </w:r>
      </w:ins>
      <w:ins w:id="1149" w:author="VARGA Zoltan" w:date="2021-11-19T15:22:00Z">
        <w:r w:rsidR="00EA7B0A">
          <w:t xml:space="preserve"> ki nag</w:t>
        </w:r>
      </w:ins>
      <w:ins w:id="1150" w:author="VARGA Zoltan" w:date="2021-11-19T15:23:00Z">
        <w:r w:rsidR="00EA7B0A">
          <w:t xml:space="preserve">y mértékben, ennek megfelelően a jármű nem képes olyan kis sugarú íven fordulni amely esetén </w:t>
        </w:r>
      </w:ins>
      <w:ins w:id="1151" w:author="VARGA Zoltan" w:date="2021-11-19T15:25:00Z">
        <w:r w:rsidR="00EA7B0A">
          <w:t xml:space="preserve">az ideálistól eltérő geometria </w:t>
        </w:r>
      </w:ins>
      <w:ins w:id="1152" w:author="VARGA Zoltan" w:date="2021-11-19T15:23:00Z">
        <w:r w:rsidR="00EA7B0A">
          <w:t xml:space="preserve">számottevően hatással lenne </w:t>
        </w:r>
      </w:ins>
      <w:ins w:id="1153" w:author="VARGA Zoltan" w:date="2021-11-19T15:24:00Z">
        <w:r w:rsidR="00EA7B0A">
          <w:t>a trajektória követés pontosságára.</w:t>
        </w:r>
      </w:ins>
      <w:r w:rsidR="00B73FA7">
        <w:t>[2]</w:t>
      </w:r>
    </w:p>
    <w:p w14:paraId="512832F0" w14:textId="0F9A7198" w:rsidR="00F43DE3" w:rsidRDefault="004318EA" w:rsidP="00C27361">
      <w:pPr>
        <w:spacing w:after="120"/>
      </w:pPr>
      <w:ins w:id="1154" w:author="VARGA Zoltan" w:date="2021-11-19T19:37:00Z">
        <w:r>
          <w:t>A két kerék közti kapcsolatot egy hosszabb, míg a kormányzó motor és a kerekek között egy rövide</w:t>
        </w:r>
      </w:ins>
      <w:ins w:id="1155" w:author="VARGA Zoltan" w:date="2021-11-19T19:38:00Z">
        <w:r>
          <w:t xml:space="preserve">bb kormányrúd valósítja meg. </w:t>
        </w:r>
      </w:ins>
      <w:ins w:id="1156" w:author="VARGA Zoltan" w:date="2021-11-19T19:40:00Z">
        <w:r>
          <w:t xml:space="preserve">Utóbbit a </w:t>
        </w:r>
      </w:ins>
      <w:ins w:id="1157" w:author="VARGA Zoltan" w:date="2021-11-19T19:43:00Z">
        <w:r w:rsidR="00DE700A">
          <w:t>motorhoz</w:t>
        </w:r>
      </w:ins>
      <w:ins w:id="1158" w:author="VARGA Zoltan" w:date="2021-11-19T19:40:00Z">
        <w:r>
          <w:t xml:space="preserve"> nem lehetett volna </w:t>
        </w:r>
      </w:ins>
      <w:ins w:id="1159" w:author="VARGA Zoltan" w:date="2021-11-19T19:41:00Z">
        <w:r w:rsidR="00DE700A">
          <w:t>holtjáték</w:t>
        </w:r>
      </w:ins>
      <w:ins w:id="1160" w:author="VARGA Zoltan" w:date="2021-11-19T19:40:00Z">
        <w:r>
          <w:t xml:space="preserve"> mentesen rögzíteni, ami </w:t>
        </w:r>
      </w:ins>
      <w:ins w:id="1161" w:author="VARGA Zoltan" w:date="2021-11-19T19:41:00Z">
        <w:r>
          <w:t>az iránytartás pontosságát rontotta voln</w:t>
        </w:r>
      </w:ins>
      <w:ins w:id="1162" w:author="VARGA Zoltan" w:date="2021-11-19T19:42:00Z">
        <w:r w:rsidR="00DE700A">
          <w:t>a.</w:t>
        </w:r>
      </w:ins>
      <w:ins w:id="1163" w:author="VARGA Zoltan" w:date="2021-11-19T19:44:00Z">
        <w:r w:rsidR="00DE700A">
          <w:t xml:space="preserve"> A motoron lévő eredeti műanyag tárcsát eltávolítva a motor tengelyére egy m</w:t>
        </w:r>
      </w:ins>
      <w:ins w:id="1164" w:author="VARGA Zoltan" w:date="2021-11-19T19:45:00Z">
        <w:r w:rsidR="00DE700A">
          <w:t>ásik fém tárcsa került felszerelésre, amelyhez már stabilan lehetett rögzíteni a kormányrudat.</w:t>
        </w:r>
      </w:ins>
      <w:del w:id="1165" w:author="VARGA Zoltan" w:date="2021-11-19T14:59:00Z">
        <w:r w:rsidR="00F43DE3" w:rsidDel="007A2F06">
          <w:delText>Ezen megoldás kivitelezésében azonban valószínűleg szűkségessé válik egyedi alkatrészek beépítése.</w:delText>
        </w:r>
      </w:del>
    </w:p>
    <w:p w14:paraId="0E371388" w14:textId="77777777" w:rsidR="00F43DE3" w:rsidRDefault="00F43DE3" w:rsidP="00C27361">
      <w:pPr>
        <w:pStyle w:val="Cmsor2"/>
      </w:pPr>
      <w:bookmarkStart w:id="1166" w:name="_Toc87872672"/>
      <w:bookmarkStart w:id="1167" w:name="_Toc90962830"/>
      <w:r>
        <w:lastRenderedPageBreak/>
        <w:t>Vezérlő modul</w:t>
      </w:r>
      <w:bookmarkEnd w:id="1166"/>
      <w:bookmarkEnd w:id="1167"/>
    </w:p>
    <w:p w14:paraId="2F89635D" w14:textId="4794B337" w:rsidR="006864B4" w:rsidRDefault="006864B4" w:rsidP="00C27361">
      <w:pPr>
        <w:spacing w:after="120"/>
      </w:pPr>
      <w:ins w:id="1168" w:author="VARGA Zoltan" w:date="2021-11-19T19:21:00Z">
        <w:r>
          <w:rPr>
            <w:noProof/>
          </w:rPr>
          <mc:AlternateContent>
            <mc:Choice Requires="wps">
              <w:drawing>
                <wp:anchor distT="0" distB="0" distL="114300" distR="114300" simplePos="0" relativeHeight="251590656" behindDoc="0" locked="0" layoutInCell="1" allowOverlap="1" wp14:anchorId="13E1353B" wp14:editId="2F489DE9">
                  <wp:simplePos x="0" y="0"/>
                  <wp:positionH relativeFrom="margin">
                    <wp:posOffset>989330</wp:posOffset>
                  </wp:positionH>
                  <wp:positionV relativeFrom="paragraph">
                    <wp:posOffset>5650865</wp:posOffset>
                  </wp:positionV>
                  <wp:extent cx="3599815" cy="635"/>
                  <wp:effectExtent l="0" t="0" r="635" b="0"/>
                  <wp:wrapTopAndBottom/>
                  <wp:docPr id="44" name="Szövegdoboz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25DDF3D1" w14:textId="1C93ED2B" w:rsidR="00965F9D" w:rsidRPr="002E1C6E" w:rsidRDefault="00965F9D" w:rsidP="00E262DD">
                              <w:pPr>
                                <w:pStyle w:val="Kpalrs"/>
                              </w:pPr>
                              <w:ins w:id="1169" w:author="VARGA Zoltan" w:date="2021-11-19T19:21:00Z">
                                <w:r>
                                  <w:fldChar w:fldCharType="begin"/>
                                </w:r>
                                <w:r>
                                  <w:instrText xml:space="preserve"> SEQ ábra \* ARABIC </w:instrText>
                                </w:r>
                              </w:ins>
                              <w:r>
                                <w:fldChar w:fldCharType="separate"/>
                              </w:r>
                              <w:bookmarkStart w:id="1170" w:name="_Toc90933882"/>
                              <w:r>
                                <w:rPr>
                                  <w:noProof/>
                                </w:rPr>
                                <w:t>10</w:t>
                              </w:r>
                              <w:ins w:id="1171" w:author="VARGA Zoltan" w:date="2021-11-19T19:21:00Z">
                                <w:r>
                                  <w:fldChar w:fldCharType="end"/>
                                </w:r>
                                <w:r>
                                  <w:t xml:space="preserve">. ábra Az </w:t>
                                </w:r>
                                <w:proofErr w:type="spellStart"/>
                                <w:r>
                                  <w:t>OpenCR</w:t>
                                </w:r>
                                <w:proofErr w:type="spellEnd"/>
                                <w:r>
                                  <w:t xml:space="preserve"> vezérlő modul beépítése a robot járműbe</w:t>
                                </w:r>
                              </w:ins>
                              <w:bookmarkEnd w:id="1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1353B" id="Szövegdoboz 44" o:spid="_x0000_s1040" type="#_x0000_t202" style="position:absolute;left:0;text-align:left;margin-left:77.9pt;margin-top:444.95pt;width:283.45pt;height:.05pt;z-index:2515906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" stroked="f">
                  <v:textbox style="mso-fit-shape-to-text:t" inset="0,0,0,0">
                    <w:txbxContent>
                      <w:p w14:paraId="25DDF3D1" w14:textId="1C93ED2B" w:rsidR="00965F9D" w:rsidRPr="002E1C6E" w:rsidRDefault="00965F9D" w:rsidP="00E262DD">
                        <w:pPr>
                          <w:pStyle w:val="Kpalrs"/>
                        </w:pPr>
                        <w:ins w:id="1172" w:author="VARGA Zoltan" w:date="2021-11-19T19:21:00Z">
                          <w:r>
                            <w:fldChar w:fldCharType="begin"/>
                          </w:r>
                          <w:r>
                            <w:instrText xml:space="preserve"> SEQ ábra \* ARABIC </w:instrText>
                          </w:r>
                        </w:ins>
                        <w:r>
                          <w:fldChar w:fldCharType="separate"/>
                        </w:r>
                        <w:bookmarkStart w:id="1173" w:name="_Toc90933882"/>
                        <w:r>
                          <w:rPr>
                            <w:noProof/>
                          </w:rPr>
                          <w:t>10</w:t>
                        </w:r>
                        <w:ins w:id="1174" w:author="VARGA Zoltan" w:date="2021-11-19T19:21:00Z">
                          <w:r>
                            <w:fldChar w:fldCharType="end"/>
                          </w:r>
                          <w:r>
                            <w:t xml:space="preserve">. ábra Az </w:t>
                          </w:r>
                          <w:proofErr w:type="spellStart"/>
                          <w:r>
                            <w:t>OpenCR</w:t>
                          </w:r>
                          <w:proofErr w:type="spellEnd"/>
                          <w:r>
                            <w:t xml:space="preserve"> vezérlő modul beépítése a robot járműbe</w:t>
                          </w:r>
                        </w:ins>
                        <w:bookmarkEnd w:id="1173"/>
                      </w:p>
                    </w:txbxContent>
                  </v:textbox>
                  <w10:wrap type="topAndBottom" anchorx="margin"/>
                </v:shape>
              </w:pict>
            </mc:Fallback>
          </mc:AlternateContent>
        </w:r>
      </w:ins>
      <w:ins w:id="1175" w:author="VARGA Zoltan" w:date="2021-11-19T19:20:00Z">
        <w:r>
          <w:rPr>
            <w:noProof/>
          </w:rPr>
          <w:drawing>
            <wp:anchor distT="360045" distB="360045" distL="114300" distR="114300" simplePos="0" relativeHeight="251587584" behindDoc="0" locked="0" layoutInCell="1" allowOverlap="1" wp14:anchorId="4FCD4F72" wp14:editId="1EBD03FA">
              <wp:simplePos x="0" y="0"/>
              <wp:positionH relativeFrom="margin">
                <wp:align>center</wp:align>
              </wp:positionH>
              <wp:positionV relativeFrom="paragraph">
                <wp:posOffset>2920365</wp:posOffset>
              </wp:positionV>
              <wp:extent cx="3600000" cy="2700000"/>
              <wp:effectExtent l="0" t="0" r="635" b="5715"/>
              <wp:wrapTopAndBottom/>
              <wp:docPr id="43" name="Kép 43" descr="A képen mot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ép 43" descr="A képen motor látható&#10;&#10;Automatikusan generált leírá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14:sizeRelH relativeFrom="margin">
                <wp14:pctWidth>0</wp14:pctWidth>
              </wp14:sizeRelH>
              <wp14:sizeRelV relativeFrom="margin">
                <wp14:pctHeight>0</wp14:pctHeight>
              </wp14:sizeRelV>
            </wp:anchor>
          </w:drawing>
        </w:r>
      </w:ins>
      <w:del w:id="1176" w:author="VARGA Zoltan" w:date="2021-11-18T14:01:00Z">
        <w:r w:rsidR="009D359A" w:rsidDel="0091119E">
          <w:rPr>
            <w:noProof/>
          </w:rPr>
          <mc:AlternateContent>
            <mc:Choice Requires="wps">
              <w:drawing>
                <wp:anchor distT="0" distB="0" distL="114300" distR="114300" simplePos="0" relativeHeight="251487232" behindDoc="1" locked="0" layoutInCell="1" allowOverlap="1" wp14:anchorId="404E0C5B" wp14:editId="09E87D2E">
                  <wp:simplePos x="0" y="0"/>
                  <wp:positionH relativeFrom="column">
                    <wp:posOffset>3059430</wp:posOffset>
                  </wp:positionH>
                  <wp:positionV relativeFrom="paragraph">
                    <wp:posOffset>1696720</wp:posOffset>
                  </wp:positionV>
                  <wp:extent cx="2520315" cy="635"/>
                  <wp:effectExtent l="0" t="0" r="0" b="0"/>
                  <wp:wrapTight wrapText="bothSides">
                    <wp:wrapPolygon edited="0">
                      <wp:start x="0" y="0"/>
                      <wp:lineTo x="0" y="21600"/>
                      <wp:lineTo x="21600" y="21600"/>
                      <wp:lineTo x="21600" y="0"/>
                    </wp:wrapPolygon>
                  </wp:wrapTight>
                  <wp:docPr id="25" name="Szövegdoboz 25"/>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33E6CF09" w14:textId="77777777" w:rsidR="00965F9D" w:rsidRPr="00327126" w:rsidRDefault="00965F9D" w:rsidP="009D359A">
                              <w:pPr>
                                <w:pStyle w:val="Kpalrs"/>
                                <w:rPr>
                                  <w:noProof/>
                                  <w:sz w:val="24"/>
                                  <w:szCs w:val="24"/>
                                </w:rPr>
                              </w:pPr>
                              <w:r>
                                <w:rPr>
                                  <w:noProof/>
                                </w:rPr>
                                <w:t>6</w:t>
                              </w:r>
                              <w:r>
                                <w:t xml:space="preserve">. kép - Az </w:t>
                              </w:r>
                              <w:proofErr w:type="spellStart"/>
                              <w:r>
                                <w:t>openCR</w:t>
                              </w:r>
                              <w:proofErr w:type="spellEnd"/>
                              <w:r>
                                <w:t xml:space="preserve"> kártya a bekötött motorokkal és </w:t>
                              </w:r>
                              <w:proofErr w:type="spellStart"/>
                              <w:r>
                                <w:t>betáp</w:t>
                              </w:r>
                              <w:proofErr w:type="spellEnd"/>
                              <w:r>
                                <w:t xml:space="preserve"> vezetékkel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E0C5B" id="Szövegdoboz 25" o:spid="_x0000_s1041" type="#_x0000_t202" style="position:absolute;left:0;text-align:left;margin-left:240.9pt;margin-top:133.6pt;width:198.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" stroked="f">
                  <v:textbox style="mso-fit-shape-to-text:t" inset="0,0,0,0">
                    <w:txbxContent>
                      <w:p w14:paraId="33E6CF09" w14:textId="77777777" w:rsidR="00965F9D" w:rsidRPr="00327126" w:rsidRDefault="00965F9D" w:rsidP="009D359A">
                        <w:pPr>
                          <w:pStyle w:val="Kpalrs"/>
                          <w:rPr>
                            <w:noProof/>
                            <w:sz w:val="24"/>
                            <w:szCs w:val="24"/>
                          </w:rPr>
                        </w:pPr>
                        <w:r>
                          <w:rPr>
                            <w:noProof/>
                          </w:rPr>
                          <w:t>6</w:t>
                        </w:r>
                        <w:r>
                          <w:t xml:space="preserve">. kép - Az </w:t>
                        </w:r>
                        <w:proofErr w:type="spellStart"/>
                        <w:r>
                          <w:t>openCR</w:t>
                        </w:r>
                        <w:proofErr w:type="spellEnd"/>
                        <w:r>
                          <w:t xml:space="preserve"> kártya a bekötött motorokkal és </w:t>
                        </w:r>
                        <w:proofErr w:type="spellStart"/>
                        <w:r>
                          <w:t>betáp</w:t>
                        </w:r>
                        <w:proofErr w:type="spellEnd"/>
                        <w:r>
                          <w:t xml:space="preserve"> vezetékkel</w:t>
                        </w:r>
                      </w:p>
                    </w:txbxContent>
                  </v:textbox>
                  <w10:wrap type="tight"/>
                </v:shape>
              </w:pict>
            </mc:Fallback>
          </mc:AlternateContent>
        </w:r>
        <w:r w:rsidR="009D359A" w:rsidDel="0091119E">
          <w:rPr>
            <w:noProof/>
          </w:rPr>
          <w:drawing>
            <wp:anchor distT="0" distB="0" distL="114300" distR="114300" simplePos="0" relativeHeight="251450368" behindDoc="1" locked="0" layoutInCell="1" allowOverlap="1" wp14:anchorId="7000FC41" wp14:editId="11C14B1C">
              <wp:simplePos x="0" y="0"/>
              <wp:positionH relativeFrom="margin">
                <wp:align>right</wp:align>
              </wp:positionH>
              <wp:positionV relativeFrom="margin">
                <wp:posOffset>5576570</wp:posOffset>
              </wp:positionV>
              <wp:extent cx="2520315" cy="1630680"/>
              <wp:effectExtent l="0" t="0" r="0" b="7620"/>
              <wp:wrapTight wrapText="bothSides">
                <wp:wrapPolygon edited="0">
                  <wp:start x="0" y="0"/>
                  <wp:lineTo x="0" y="21449"/>
                  <wp:lineTo x="21388" y="21449"/>
                  <wp:lineTo x="21388" y="0"/>
                  <wp:lineTo x="0" y="0"/>
                </wp:wrapPolygon>
              </wp:wrapTight>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0315" cy="1630680"/>
                      </a:xfrm>
                      <a:prstGeom prst="rect">
                        <a:avLst/>
                      </a:prstGeom>
                    </pic:spPr>
                  </pic:pic>
                </a:graphicData>
              </a:graphic>
              <wp14:sizeRelH relativeFrom="margin">
                <wp14:pctWidth>0</wp14:pctWidth>
              </wp14:sizeRelH>
              <wp14:sizeRelV relativeFrom="margin">
                <wp14:pctHeight>0</wp14:pctHeight>
              </wp14:sizeRelV>
            </wp:anchor>
          </w:drawing>
        </w:r>
      </w:del>
      <w:r w:rsidR="00F43DE3">
        <w:t xml:space="preserve">A jármű vezérlő modulja a </w:t>
      </w:r>
      <w:proofErr w:type="spellStart"/>
      <w:r w:rsidR="00F43DE3">
        <w:t>TurtleBot</w:t>
      </w:r>
      <w:proofErr w:type="spellEnd"/>
      <w:r w:rsidR="00F43DE3">
        <w:t xml:space="preserve"> készletben megtalálható OpenCR1.0 </w:t>
      </w:r>
      <w:ins w:id="1177" w:author="VARGA Zoltan" w:date="2021-11-19T15:30:00Z">
        <w:r w:rsidR="00E4768A">
          <w:t>panel</w:t>
        </w:r>
      </w:ins>
      <w:del w:id="1178" w:author="VARGA Zoltan" w:date="2021-11-19T15:30:00Z">
        <w:r w:rsidR="00F43DE3" w:rsidDel="00E4768A">
          <w:delText>kártya</w:delText>
        </w:r>
      </w:del>
      <w:ins w:id="1179" w:author="VARGA Zoltan" w:date="2021-11-19T18:18:00Z">
        <w:r w:rsidR="00E7310A">
          <w:t>.</w:t>
        </w:r>
      </w:ins>
      <w:ins w:id="1180" w:author="Rudolf Krecht" w:date="2021-07-03T11:57:00Z">
        <w:del w:id="1181" w:author="VARGA Zoltan" w:date="2021-11-19T18:18:00Z">
          <w:r w:rsidR="00826931" w:rsidDel="00E7310A">
            <w:delText>,</w:delText>
          </w:r>
        </w:del>
      </w:ins>
      <w:r w:rsidR="00F43DE3">
        <w:t xml:space="preserve"> </w:t>
      </w:r>
      <w:ins w:id="1182" w:author="VARGA Zoltan" w:date="2021-11-19T18:20:00Z">
        <w:r w:rsidR="00E7310A">
          <w:t>Ez</w:t>
        </w:r>
      </w:ins>
      <w:ins w:id="1183" w:author="VARGA Zoltan" w:date="2021-11-19T18:21:00Z">
        <w:r w:rsidR="00E7310A">
          <w:t>t</w:t>
        </w:r>
      </w:ins>
      <w:ins w:id="1184" w:author="VARGA Zoltan" w:date="2021-11-19T18:20:00Z">
        <w:r w:rsidR="00E7310A">
          <w:t xml:space="preserve"> a modul</w:t>
        </w:r>
      </w:ins>
      <w:ins w:id="1185" w:author="VARGA Zoltan" w:date="2021-11-19T18:22:00Z">
        <w:r w:rsidR="00E7310A">
          <w:t>t,</w:t>
        </w:r>
      </w:ins>
      <w:ins w:id="1186" w:author="VARGA Zoltan" w:date="2021-11-19T18:20:00Z">
        <w:r w:rsidR="00E7310A">
          <w:t xml:space="preserve"> </w:t>
        </w:r>
      </w:ins>
      <w:ins w:id="1187" w:author="VARGA Zoltan" w:date="2021-11-19T18:21:00Z">
        <w:r w:rsidR="00E7310A">
          <w:t xml:space="preserve">kimondottan ROS támogatott beágyazott rendszerek építéséhez </w:t>
        </w:r>
      </w:ins>
      <w:ins w:id="1188" w:author="VARGA Zoltan" w:date="2021-11-19T18:22:00Z">
        <w:r w:rsidR="00E7310A">
          <w:t xml:space="preserve">fejlesztette ki a </w:t>
        </w:r>
        <w:proofErr w:type="spellStart"/>
        <w:r w:rsidR="00E7310A">
          <w:t>Robotis</w:t>
        </w:r>
        <w:proofErr w:type="spellEnd"/>
        <w:r w:rsidR="00E7310A">
          <w:t xml:space="preserve"> vállalat. A hardver és a szof</w:t>
        </w:r>
      </w:ins>
      <w:ins w:id="1189" w:author="VARGA Zoltan" w:date="2021-11-19T18:23:00Z">
        <w:r w:rsidR="00E7310A">
          <w:t xml:space="preserve">tver egyaránt nyílt forráskódú. </w:t>
        </w:r>
      </w:ins>
      <w:ins w:id="1190" w:author="VARGA Zoltan" w:date="2021-11-19T18:21:00Z">
        <w:r w:rsidR="00E7310A">
          <w:t xml:space="preserve"> </w:t>
        </w:r>
      </w:ins>
      <w:del w:id="1191" w:author="VARGA Zoltan" w:date="2021-11-19T18:18:00Z">
        <w:r w:rsidR="00F43DE3" w:rsidDel="00E7310A">
          <w:delText xml:space="preserve">amely egy nyílt forráskódú vezérlő kimondottan ROS-hez fejlesztve. </w:delText>
        </w:r>
      </w:del>
      <w:del w:id="1192" w:author="VARGA Zoltan" w:date="2021-11-19T18:25:00Z">
        <w:r w:rsidR="00F43DE3" w:rsidDel="00E7310A">
          <w:delText xml:space="preserve">A </w:delText>
        </w:r>
      </w:del>
      <w:del w:id="1193" w:author="VARGA Zoltan" w:date="2021-11-19T15:30:00Z">
        <w:r w:rsidR="00F43DE3" w:rsidDel="00A43F82">
          <w:delText>modul az első verziójú</w:delText>
        </w:r>
      </w:del>
      <w:del w:id="1194" w:author="VARGA Zoltan" w:date="2021-11-19T18:25:00Z">
        <w:r w:rsidR="00F43DE3" w:rsidDel="00E7310A">
          <w:delText xml:space="preserve"> robot hátsó felén a második szinten kapott helyet. A kártyán számos ki-és bemeneti csatlakozó található.</w:delText>
        </w:r>
      </w:del>
      <w:ins w:id="1195" w:author="VARGA Zoltan" w:date="2021-11-19T18:25:00Z">
        <w:r w:rsidR="00E7310A">
          <w:t>A panel több port</w:t>
        </w:r>
      </w:ins>
      <w:ins w:id="1196" w:author="VARGA Zoltan" w:date="2021-11-19T18:58:00Z">
        <w:r w:rsidR="002E6129">
          <w:t>-</w:t>
        </w:r>
      </w:ins>
      <w:proofErr w:type="spellStart"/>
      <w:ins w:id="1197" w:author="VARGA Zoltan" w:date="2021-11-19T18:25:00Z">
        <w:r w:rsidR="00E7310A">
          <w:t>tal</w:t>
        </w:r>
        <w:proofErr w:type="spellEnd"/>
        <w:r w:rsidR="00E7310A">
          <w:t xml:space="preserve"> rend</w:t>
        </w:r>
      </w:ins>
      <w:ins w:id="1198" w:author="VARGA Zoltan" w:date="2021-11-19T18:39:00Z">
        <w:r w:rsidR="00FC3B18">
          <w:t>el</w:t>
        </w:r>
      </w:ins>
      <w:ins w:id="1199" w:author="VARGA Zoltan" w:date="2021-11-19T18:26:00Z">
        <w:r w:rsidR="00E7310A">
          <w:t xml:space="preserve">kezik. Az elektromos tápellátása </w:t>
        </w:r>
      </w:ins>
      <w:ins w:id="1200" w:author="VARGA Zoltan" w:date="2021-11-19T18:27:00Z">
        <w:r w:rsidR="00E7310A">
          <w:t xml:space="preserve">történhet </w:t>
        </w:r>
      </w:ins>
      <w:proofErr w:type="spellStart"/>
      <w:ins w:id="1201" w:author="VARGA Zoltan" w:date="2021-11-19T18:28:00Z">
        <w:r w:rsidR="00E7310A">
          <w:t>usb</w:t>
        </w:r>
        <w:proofErr w:type="spellEnd"/>
        <w:r w:rsidR="00E7310A">
          <w:t xml:space="preserve"> csatlakozón keresztül 5 V-os feszültséggel, vagy egy másik szélesebb feszültségtartományt megengedő </w:t>
        </w:r>
        <w:r w:rsidR="00CC531D">
          <w:t>cs</w:t>
        </w:r>
      </w:ins>
      <w:ins w:id="1202" w:author="VARGA Zoltan" w:date="2021-11-19T18:29:00Z">
        <w:r w:rsidR="00CC531D">
          <w:t>atlakozón keresztül kapcsoló üzemű tápegységgel vagy akkumulátorral.</w:t>
        </w:r>
      </w:ins>
      <w:ins w:id="1203" w:author="VARGA Zoltan" w:date="2021-11-19T18:30:00Z">
        <w:r w:rsidR="00CC531D">
          <w:t xml:space="preserve"> Ez esetben a </w:t>
        </w:r>
      </w:ins>
      <w:proofErr w:type="spellStart"/>
      <w:ins w:id="1204" w:author="VARGA Zoltan" w:date="2021-11-19T18:31:00Z">
        <w:r w:rsidR="00CC531D">
          <w:t>Turtlebot</w:t>
        </w:r>
        <w:proofErr w:type="spellEnd"/>
        <w:r w:rsidR="00CC531D">
          <w:t xml:space="preserve"> saját 11,1 V-os lítium polimer akkumulátorával történik a</w:t>
        </w:r>
      </w:ins>
      <w:ins w:id="1205" w:author="VARGA Zoltan" w:date="2021-11-19T18:32:00Z">
        <w:r w:rsidR="00CC531D">
          <w:t xml:space="preserve">z </w:t>
        </w:r>
      </w:ins>
      <w:ins w:id="1206" w:author="VARGA Zoltan" w:date="2021-11-19T18:39:00Z">
        <w:r w:rsidR="00FC3B18">
          <w:t>energiaellátás</w:t>
        </w:r>
      </w:ins>
      <w:ins w:id="1207" w:author="VARGA Zoltan" w:date="2021-11-19T18:40:00Z">
        <w:r w:rsidR="00FC3B18">
          <w:t xml:space="preserve">. </w:t>
        </w:r>
      </w:ins>
      <w:ins w:id="1208" w:author="VARGA Zoltan" w:date="2021-11-19T18:45:00Z">
        <w:r w:rsidR="00FC3B18">
          <w:t>A panelen található egy 3,3</w:t>
        </w:r>
      </w:ins>
      <w:ins w:id="1209" w:author="VARGA Zoltan" w:date="2021-11-19T18:46:00Z">
        <w:r w:rsidR="00FC3B18">
          <w:t xml:space="preserve"> V</w:t>
        </w:r>
      </w:ins>
      <w:ins w:id="1210" w:author="VARGA Zoltan" w:date="2021-11-19T18:47:00Z">
        <w:r w:rsidR="00FC3B18">
          <w:t>-os</w:t>
        </w:r>
      </w:ins>
      <w:ins w:id="1211" w:author="VARGA Zoltan" w:date="2021-11-19T18:46:00Z">
        <w:r w:rsidR="00FC3B18">
          <w:t xml:space="preserve">, egy 5 </w:t>
        </w:r>
      </w:ins>
      <w:ins w:id="1212" w:author="VARGA Zoltan" w:date="2021-11-19T18:47:00Z">
        <w:r w:rsidR="00FC3B18">
          <w:t xml:space="preserve">V-os </w:t>
        </w:r>
      </w:ins>
      <w:ins w:id="1213" w:author="VARGA Zoltan" w:date="2021-11-19T18:46:00Z">
        <w:r w:rsidR="00FC3B18">
          <w:t xml:space="preserve">és egy 12 V-os kimeneti csatlakozó is amelyről </w:t>
        </w:r>
      </w:ins>
      <w:ins w:id="1214" w:author="VARGA Zoltan" w:date="2021-11-19T18:48:00Z">
        <w:r w:rsidR="00FC3B18">
          <w:t>megoldható más egységek ellátása.</w:t>
        </w:r>
      </w:ins>
      <w:ins w:id="1215" w:author="VARGA Zoltan" w:date="2021-11-19T18:49:00Z">
        <w:r w:rsidR="00135331">
          <w:t xml:space="preserve"> Az autón ezek közül az 5 V-os kimenet van használatban</w:t>
        </w:r>
      </w:ins>
      <w:ins w:id="1216" w:author="VARGA Zoltan" w:date="2021-11-19T19:06:00Z">
        <w:r w:rsidR="003A7D94">
          <w:t>, amelyről az SBC kapja a működéshez szűkséges elektromos ell</w:t>
        </w:r>
      </w:ins>
      <w:ins w:id="1217" w:author="VARGA Zoltan" w:date="2021-11-19T19:07:00Z">
        <w:r w:rsidR="003A7D94">
          <w:t>átást</w:t>
        </w:r>
      </w:ins>
      <w:ins w:id="1218" w:author="VARGA Zoltan" w:date="2021-11-19T18:49:00Z">
        <w:r w:rsidR="00135331">
          <w:t>.</w:t>
        </w:r>
      </w:ins>
      <w:r w:rsidR="00E059B9">
        <w:t>[3]</w:t>
      </w:r>
    </w:p>
    <w:p w14:paraId="71F502EC" w14:textId="26C52114" w:rsidR="00F43DE3" w:rsidRDefault="002E6129" w:rsidP="00C27361">
      <w:pPr>
        <w:spacing w:after="120"/>
      </w:pPr>
      <w:ins w:id="1219" w:author="VARGA Zoltan" w:date="2021-11-19T18:52:00Z">
        <w:r>
          <w:lastRenderedPageBreak/>
          <w:t>A modul rendelkezik öt kommunikációs port</w:t>
        </w:r>
      </w:ins>
      <w:ins w:id="1220" w:author="VARGA Zoltan" w:date="2021-11-19T18:58:00Z">
        <w:r>
          <w:t>-</w:t>
        </w:r>
      </w:ins>
      <w:proofErr w:type="spellStart"/>
      <w:ins w:id="1221" w:author="VARGA Zoltan" w:date="2021-11-19T18:52:00Z">
        <w:r>
          <w:t>tal</w:t>
        </w:r>
      </w:ins>
      <w:proofErr w:type="spellEnd"/>
      <w:ins w:id="1222" w:author="VARGA Zoltan" w:date="2021-11-19T18:53:00Z">
        <w:r>
          <w:t xml:space="preserve">: </w:t>
        </w:r>
      </w:ins>
      <w:ins w:id="1223" w:author="VARGA Zoltan" w:date="2021-11-19T19:01:00Z">
        <w:r w:rsidR="003A7D94">
          <w:t xml:space="preserve">egy </w:t>
        </w:r>
      </w:ins>
      <w:proofErr w:type="spellStart"/>
      <w:ins w:id="1224" w:author="VARGA Zoltan" w:date="2021-11-19T19:02:00Z">
        <w:r w:rsidR="003A7D94">
          <w:t>micro</w:t>
        </w:r>
        <w:proofErr w:type="spellEnd"/>
        <w:r w:rsidR="003A7D94">
          <w:t xml:space="preserve"> </w:t>
        </w:r>
        <w:proofErr w:type="spellStart"/>
        <w:r w:rsidR="003A7D94">
          <w:t>usb</w:t>
        </w:r>
        <w:proofErr w:type="spellEnd"/>
        <w:r w:rsidR="003A7D94">
          <w:t xml:space="preserve">, három TTL és három RS485 </w:t>
        </w:r>
      </w:ins>
      <w:ins w:id="1225" w:author="VARGA Zoltan" w:date="2021-11-19T19:03:00Z">
        <w:r w:rsidR="003A7D94">
          <w:t xml:space="preserve">csatlakozóval </w:t>
        </w:r>
        <w:proofErr w:type="spellStart"/>
        <w:r w:rsidR="003A7D94">
          <w:t>Dynamixel</w:t>
        </w:r>
        <w:proofErr w:type="spellEnd"/>
        <w:r w:rsidR="003A7D94">
          <w:t xml:space="preserve"> motorokhoz, két darab négy tüskés UART </w:t>
        </w:r>
      </w:ins>
      <w:ins w:id="1226" w:author="VARGA Zoltan" w:date="2021-11-19T19:04:00Z">
        <w:r w:rsidR="003A7D94">
          <w:t>soros port,</w:t>
        </w:r>
      </w:ins>
      <w:ins w:id="1227" w:author="VARGA Zoltan" w:date="2021-11-19T19:05:00Z">
        <w:r w:rsidR="003A7D94">
          <w:t xml:space="preserve"> valamint egy CAN </w:t>
        </w:r>
        <w:proofErr w:type="spellStart"/>
        <w:r w:rsidR="003A7D94">
          <w:t>bus</w:t>
        </w:r>
        <w:proofErr w:type="spellEnd"/>
        <w:r w:rsidR="003A7D94">
          <w:t xml:space="preserve"> port. Ezek közül a </w:t>
        </w:r>
        <w:proofErr w:type="spellStart"/>
        <w:r w:rsidR="003A7D94">
          <w:t>micro</w:t>
        </w:r>
        <w:proofErr w:type="spellEnd"/>
        <w:r w:rsidR="003A7D94">
          <w:t xml:space="preserve"> </w:t>
        </w:r>
        <w:proofErr w:type="spellStart"/>
        <w:r w:rsidR="003A7D94">
          <w:t>usb</w:t>
        </w:r>
        <w:proofErr w:type="spellEnd"/>
        <w:r w:rsidR="003A7D94">
          <w:t xml:space="preserve"> csatlakozó került felhasználásra</w:t>
        </w:r>
      </w:ins>
      <w:ins w:id="1228" w:author="VARGA Zoltan" w:date="2021-11-19T19:10:00Z">
        <w:r w:rsidR="00B64369">
          <w:t xml:space="preserve"> amelyen keresztül</w:t>
        </w:r>
      </w:ins>
      <w:ins w:id="1229" w:author="VARGA Zoltan" w:date="2021-11-19T19:11:00Z">
        <w:r w:rsidR="00B64369">
          <w:t xml:space="preserve"> a</w:t>
        </w:r>
      </w:ins>
      <w:ins w:id="1230" w:author="VARGA Zoltan" w:date="2021-11-19T19:13:00Z">
        <w:r w:rsidR="00B64369">
          <w:t>z</w:t>
        </w:r>
      </w:ins>
      <w:ins w:id="1231" w:author="VARGA Zoltan" w:date="2021-11-19T19:11:00Z">
        <w:r w:rsidR="00B64369">
          <w:t xml:space="preserve"> SBC-</w:t>
        </w:r>
      </w:ins>
      <w:ins w:id="1232" w:author="VARGA Zoltan" w:date="2021-11-19T19:13:00Z">
        <w:r w:rsidR="00B64369">
          <w:t>v</w:t>
        </w:r>
      </w:ins>
      <w:ins w:id="1233" w:author="VARGA Zoltan" w:date="2021-11-19T19:11:00Z">
        <w:r w:rsidR="00B64369">
          <w:t>el</w:t>
        </w:r>
      </w:ins>
      <w:r w:rsidR="00473DF7">
        <w:t xml:space="preserve"> </w:t>
      </w:r>
      <w:ins w:id="1234" w:author="VARGA Zoltan" w:date="2021-11-19T19:11:00Z">
        <w:r w:rsidR="00B64369">
          <w:t>történő kommunikáció valósul meg, valamint a három TTL motor csatlakozór</w:t>
        </w:r>
      </w:ins>
      <w:ins w:id="1235" w:author="VARGA Zoltan" w:date="2021-11-19T19:12:00Z">
        <w:r w:rsidR="00B64369">
          <w:t>a a két hajtott kerék motorja, valamint a kormányzást végző szervo motor</w:t>
        </w:r>
      </w:ins>
      <w:ins w:id="1236" w:author="VARGA Zoltan" w:date="2021-11-19T19:13:00Z">
        <w:r w:rsidR="00B64369">
          <w:t xml:space="preserve"> </w:t>
        </w:r>
      </w:ins>
      <w:ins w:id="1237" w:author="VARGA Zoltan" w:date="2021-11-19T19:14:00Z">
        <w:r w:rsidR="00B64369">
          <w:t xml:space="preserve">vezetéke </w:t>
        </w:r>
      </w:ins>
      <w:ins w:id="1238" w:author="VARGA Zoltan" w:date="2021-11-19T19:13:00Z">
        <w:r w:rsidR="00B64369">
          <w:t>lett illesztve</w:t>
        </w:r>
      </w:ins>
      <w:ins w:id="1239" w:author="VARGA Zoltan" w:date="2021-11-19T19:12:00Z">
        <w:r w:rsidR="00B64369">
          <w:t>.</w:t>
        </w:r>
      </w:ins>
      <w:r w:rsidR="00E059B9">
        <w:t>[3]</w:t>
      </w:r>
    </w:p>
    <w:p w14:paraId="5F7E129D" w14:textId="1E243BA0" w:rsidR="00F43DE3" w:rsidDel="00B64369" w:rsidRDefault="00F43DE3" w:rsidP="004318EA">
      <w:pPr>
        <w:spacing w:after="120"/>
        <w:rPr>
          <w:del w:id="1240" w:author="VARGA Zoltan" w:date="2021-11-19T19:14:00Z"/>
        </w:rPr>
      </w:pPr>
      <w:r>
        <w:t>Ebb</w:t>
      </w:r>
      <w:ins w:id="1241" w:author="Rudolf Krecht" w:date="2021-07-03T11:57:00Z">
        <w:r w:rsidR="00826931">
          <w:t>ő</w:t>
        </w:r>
      </w:ins>
      <w:del w:id="1242" w:author="Rudolf Krecht" w:date="2021-07-03T11:57:00Z">
        <w:r w:rsidDel="00826931">
          <w:delText>ó</w:delText>
        </w:r>
      </w:del>
      <w:r>
        <w:t>l egy külön csatlakozó van az elektromos betáplálás számára közvetlenül a saját akkumulátorról. A robotjárművön ez a csatlakozó kerül használatra. Ezen kívül egyéb csatlakozók is nyújtanak külső áramforrás csatlakoztatási lehetőséget.</w:t>
      </w:r>
      <w:del w:id="1243" w:author="VARGA Zoltan" w:date="2021-11-19T19:14:00Z">
        <w:r w:rsidRPr="00B419B1" w:rsidDel="00B64369">
          <w:rPr>
            <w:noProof/>
          </w:rPr>
          <w:delText xml:space="preserve"> </w:delText>
        </w:r>
      </w:del>
    </w:p>
    <w:p w14:paraId="029D0D0C" w14:textId="29A0CAA1" w:rsidR="00F43DE3" w:rsidDel="00CD4DC2" w:rsidRDefault="00F43DE3" w:rsidP="00C27361">
      <w:pPr>
        <w:spacing w:after="120"/>
        <w:rPr>
          <w:del w:id="1244" w:author="VARGA Zoltan" w:date="2021-11-19T19:14:00Z"/>
        </w:rPr>
      </w:pPr>
      <w:del w:id="1245" w:author="VARGA Zoltan" w:date="2021-11-19T19:14:00Z">
        <w:r w:rsidDel="00B64369">
          <w:delText>A kimenetek közül három-három csatlakozó van dedikáltan TTL és RS485-ös kimenetekhez. Ebből a három TTL-es kimenet kerül felhasználásra a két hajtó és a kormányzó motor vezérlésére</w:delText>
        </w:r>
        <w:r w:rsidRPr="000236FA" w:rsidDel="00B64369">
          <w:delText>. Egy USB portot foglal az SBC modullal történő kommunikáció. Az SBC modul megtáplálása az 5V-os 4A-es kimeneti tüskén keresztül lenne ideális.</w:delText>
        </w:r>
        <w:r w:rsidDel="00B64369">
          <w:delText xml:space="preserve"> </w:delText>
        </w:r>
      </w:del>
      <w:ins w:id="1246" w:author="VARGA Zoltan" w:date="2021-11-19T19:14:00Z">
        <w:r w:rsidR="00B64369">
          <w:t xml:space="preserve"> </w:t>
        </w:r>
      </w:ins>
      <w:ins w:id="1247" w:author="VARGA Zoltan" w:date="2021-11-19T19:15:00Z">
        <w:r w:rsidR="00B64369">
          <w:t>Ezen felül több digitális ki-és bemeneti p</w:t>
        </w:r>
      </w:ins>
      <w:ins w:id="1248" w:author="VARGA Zoltan" w:date="2021-11-19T19:16:00Z">
        <w:r w:rsidR="00B64369">
          <w:t>ort-</w:t>
        </w:r>
        <w:proofErr w:type="spellStart"/>
        <w:r w:rsidR="00B64369">
          <w:t>tal</w:t>
        </w:r>
        <w:proofErr w:type="spellEnd"/>
        <w:r w:rsidR="00B64369">
          <w:t>, analóg bemenettel</w:t>
        </w:r>
      </w:ins>
      <w:ins w:id="1249" w:author="VARGA Zoltan" w:date="2021-11-19T19:17:00Z">
        <w:r w:rsidR="00B64369">
          <w:t>, valamint</w:t>
        </w:r>
      </w:ins>
      <w:ins w:id="1250" w:author="VARGA Zoltan" w:date="2021-11-19T19:16:00Z">
        <w:r w:rsidR="00B64369">
          <w:t xml:space="preserve"> </w:t>
        </w:r>
      </w:ins>
      <w:proofErr w:type="spellStart"/>
      <w:ins w:id="1251" w:author="VARGA Zoltan" w:date="2021-11-19T19:17:00Z">
        <w:r w:rsidR="00B64369">
          <w:t>arduino</w:t>
        </w:r>
        <w:proofErr w:type="spellEnd"/>
        <w:r w:rsidR="00B64369">
          <w:t xml:space="preserve"> csatlakoztatásához fenntartott érintkezőkke</w:t>
        </w:r>
      </w:ins>
      <w:ins w:id="1252" w:author="VARGA Zoltan" w:date="2021-11-19T19:18:00Z">
        <w:r w:rsidR="00B64369">
          <w:t>l</w:t>
        </w:r>
      </w:ins>
      <w:ins w:id="1253" w:author="VARGA Zoltan" w:date="2021-11-19T19:16:00Z">
        <w:r w:rsidR="00B64369">
          <w:t xml:space="preserve"> van felszerelve az </w:t>
        </w:r>
        <w:proofErr w:type="spellStart"/>
        <w:r w:rsidR="00B64369">
          <w:t>OpenCR</w:t>
        </w:r>
      </w:ins>
      <w:proofErr w:type="spellEnd"/>
      <w:ins w:id="1254" w:author="VARGA Zoltan" w:date="2021-11-19T19:23:00Z">
        <w:r w:rsidR="00CD4DC2">
          <w:t xml:space="preserve">. Ugyan ezek </w:t>
        </w:r>
      </w:ins>
      <w:ins w:id="1255" w:author="VARGA Zoltan" w:date="2021-11-19T19:24:00Z">
        <w:r w:rsidR="00CD4DC2">
          <w:t xml:space="preserve">nem kerültek felhasználásra, későbbi fejlesztések során (plusz szenzor beépítése) </w:t>
        </w:r>
      </w:ins>
      <w:ins w:id="1256" w:author="VARGA Zoltan" w:date="2021-11-19T19:25:00Z">
        <w:r w:rsidR="00CD4DC2">
          <w:t>hasznosíthatóak</w:t>
        </w:r>
      </w:ins>
      <w:ins w:id="1257" w:author="VARGA Zoltan" w:date="2021-11-19T19:16:00Z">
        <w:r w:rsidR="00B64369">
          <w:t>.</w:t>
        </w:r>
      </w:ins>
      <w:r w:rsidR="00E059B9">
        <w:t>[3]</w:t>
      </w:r>
    </w:p>
    <w:p w14:paraId="0AC3A323" w14:textId="77777777" w:rsidR="00CD4DC2" w:rsidRDefault="00CD4DC2" w:rsidP="004318EA">
      <w:pPr>
        <w:spacing w:after="120"/>
        <w:rPr>
          <w:ins w:id="1258" w:author="VARGA Zoltan" w:date="2021-11-19T19:27:00Z"/>
        </w:rPr>
      </w:pPr>
    </w:p>
    <w:p w14:paraId="5E0A2A13" w14:textId="711078C5" w:rsidR="00F43DE3" w:rsidRDefault="00F43DE3" w:rsidP="00C27361">
      <w:pPr>
        <w:spacing w:after="120"/>
      </w:pPr>
      <w:r>
        <w:t>A</w:t>
      </w:r>
      <w:del w:id="1259" w:author="VARGA Zoltan" w:date="2021-11-19T19:25:00Z">
        <w:r w:rsidDel="00CD4DC2">
          <w:delText>z</w:delText>
        </w:r>
      </w:del>
      <w:r>
        <w:t xml:space="preserve"> </w:t>
      </w:r>
      <w:ins w:id="1260" w:author="VARGA Zoltan" w:date="2021-11-19T19:18:00Z">
        <w:r w:rsidR="00B64369">
          <w:t>modul</w:t>
        </w:r>
      </w:ins>
      <w:del w:id="1261" w:author="VARGA Zoltan" w:date="2021-11-19T19:18:00Z">
        <w:r w:rsidDel="00B64369">
          <w:delText>OpenCR</w:delText>
        </w:r>
      </w:del>
      <w:r>
        <w:t xml:space="preserve"> több </w:t>
      </w:r>
      <w:ins w:id="1262" w:author="VARGA Zoltan" w:date="2021-11-19T19:19:00Z">
        <w:r w:rsidR="00C278E6">
          <w:t xml:space="preserve">beépített </w:t>
        </w:r>
      </w:ins>
      <w:r>
        <w:t>szenzort is tartalmaz: 3 tengelyű giroszkóp, 3 tengelyű gyorsulásmérő és 3 tengelyű iránytű. Ezek közül a giroszkóp és a m</w:t>
      </w:r>
      <w:ins w:id="1263" w:author="Rudolf Krecht" w:date="2021-07-03T11:58:00Z">
        <w:r w:rsidR="00826931">
          <w:t>a</w:t>
        </w:r>
      </w:ins>
      <w:del w:id="1264" w:author="Rudolf Krecht" w:date="2021-07-03T11:58:00Z">
        <w:r w:rsidDel="00826931">
          <w:delText>e</w:delText>
        </w:r>
      </w:del>
      <w:r>
        <w:t>gnetométer jól használható a robot orientációjának meghatározására a függőleges tengely körüli elfordulásának figyelésével.</w:t>
      </w:r>
      <w:ins w:id="1265" w:author="VARGA Zoltan" w:date="2021-11-19T19:22:00Z">
        <w:r w:rsidR="00CD4DC2">
          <w:t xml:space="preserve"> </w:t>
        </w:r>
      </w:ins>
      <w:ins w:id="1266" w:author="VARGA Zoltan" w:date="2021-11-19T19:26:00Z">
        <w:r w:rsidR="00CD4DC2">
          <w:t xml:space="preserve">Továbbá található még a modulon teszt és </w:t>
        </w:r>
        <w:proofErr w:type="spellStart"/>
        <w:r w:rsidR="00CD4DC2">
          <w:t>reset</w:t>
        </w:r>
        <w:proofErr w:type="spellEnd"/>
        <w:r w:rsidR="00CD4DC2">
          <w:t xml:space="preserve"> gomb, vissza jelző </w:t>
        </w:r>
        <w:proofErr w:type="spellStart"/>
        <w:r w:rsidR="00CD4DC2">
          <w:t>ledek</w:t>
        </w:r>
      </w:ins>
      <w:proofErr w:type="spellEnd"/>
      <w:ins w:id="1267" w:author="VARGA Zoltan" w:date="2021-11-19T19:27:00Z">
        <w:r w:rsidR="00CD4DC2">
          <w:t xml:space="preserve"> és egy </w:t>
        </w:r>
        <w:proofErr w:type="spellStart"/>
        <w:r w:rsidR="00CD4DC2">
          <w:t>buzzer</w:t>
        </w:r>
        <w:proofErr w:type="spellEnd"/>
        <w:r w:rsidR="00CD4DC2">
          <w:t xml:space="preserve"> is.</w:t>
        </w:r>
      </w:ins>
      <w:r w:rsidR="00E059B9">
        <w:t>[3]</w:t>
      </w:r>
    </w:p>
    <w:p w14:paraId="46FCF4E5" w14:textId="1EABFC3D" w:rsidR="00F43DE3" w:rsidRDefault="00F43DE3" w:rsidP="00C27361">
      <w:pPr>
        <w:pStyle w:val="Cmsor2"/>
      </w:pPr>
      <w:bookmarkStart w:id="1268" w:name="_Toc87872673"/>
      <w:bookmarkStart w:id="1269" w:name="_Toc90962831"/>
      <w:r>
        <w:lastRenderedPageBreak/>
        <w:t>SBC modul</w:t>
      </w:r>
      <w:bookmarkEnd w:id="1268"/>
      <w:bookmarkEnd w:id="1269"/>
    </w:p>
    <w:p w14:paraId="714BC570" w14:textId="26DB2F76" w:rsidR="00F43DE3" w:rsidRDefault="006563C7" w:rsidP="000C23BA">
      <w:pPr>
        <w:spacing w:after="120"/>
        <w:rPr>
          <w:ins w:id="1270" w:author="VARGA Zoltan" w:date="2021-11-20T16:51:00Z"/>
        </w:rPr>
      </w:pPr>
      <w:del w:id="1271" w:author="VARGA Zoltan" w:date="2021-11-18T14:01:00Z">
        <w:r w:rsidDel="0091119E">
          <w:rPr>
            <w:noProof/>
          </w:rPr>
          <mc:AlternateContent>
            <mc:Choice Requires="wps">
              <w:drawing>
                <wp:anchor distT="0" distB="0" distL="114300" distR="114300" simplePos="0" relativeHeight="251490304" behindDoc="1" locked="0" layoutInCell="1" allowOverlap="1" wp14:anchorId="7E15ADB6" wp14:editId="1806F87E">
                  <wp:simplePos x="0" y="0"/>
                  <wp:positionH relativeFrom="column">
                    <wp:posOffset>3060700</wp:posOffset>
                  </wp:positionH>
                  <wp:positionV relativeFrom="paragraph">
                    <wp:posOffset>1943735</wp:posOffset>
                  </wp:positionV>
                  <wp:extent cx="2519045" cy="635"/>
                  <wp:effectExtent l="0" t="0" r="0" b="0"/>
                  <wp:wrapTight wrapText="bothSides">
                    <wp:wrapPolygon edited="0">
                      <wp:start x="0" y="0"/>
                      <wp:lineTo x="0" y="21600"/>
                      <wp:lineTo x="21600" y="21600"/>
                      <wp:lineTo x="21600" y="0"/>
                    </wp:wrapPolygon>
                  </wp:wrapTight>
                  <wp:docPr id="26" name="Szövegdoboz 26"/>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wps:spPr>
                        <wps:txbx>
                          <w:txbxContent>
                            <w:p w14:paraId="2407C423" w14:textId="77777777" w:rsidR="00965F9D" w:rsidRPr="00E127B4" w:rsidRDefault="00965F9D" w:rsidP="006563C7">
                              <w:pPr>
                                <w:pStyle w:val="Kpalrs"/>
                                <w:rPr>
                                  <w:noProof/>
                                  <w:sz w:val="24"/>
                                  <w:szCs w:val="24"/>
                                </w:rPr>
                              </w:pPr>
                              <w:r>
                                <w:rPr>
                                  <w:noProof/>
                                </w:rPr>
                                <w:t>7</w:t>
                              </w:r>
                              <w:r>
                                <w:t xml:space="preserve">. kép - A </w:t>
                              </w:r>
                              <w:proofErr w:type="spellStart"/>
                              <w:r>
                                <w:t>Jetson</w:t>
                              </w:r>
                              <w:proofErr w:type="spellEnd"/>
                              <w:r>
                                <w:t xml:space="preserve"> NANO a jármű elején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5ADB6" id="Szövegdoboz 26" o:spid="_x0000_s1042" type="#_x0000_t202" style="position:absolute;left:0;text-align:left;margin-left:241pt;margin-top:153.05pt;width:198.3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" stroked="f">
                  <v:textbox style="mso-fit-shape-to-text:t" inset="0,0,0,0">
                    <w:txbxContent>
                      <w:p w14:paraId="2407C423" w14:textId="77777777" w:rsidR="00965F9D" w:rsidRPr="00E127B4" w:rsidRDefault="00965F9D" w:rsidP="006563C7">
                        <w:pPr>
                          <w:pStyle w:val="Kpalrs"/>
                          <w:rPr>
                            <w:noProof/>
                            <w:sz w:val="24"/>
                            <w:szCs w:val="24"/>
                          </w:rPr>
                        </w:pPr>
                        <w:r>
                          <w:rPr>
                            <w:noProof/>
                          </w:rPr>
                          <w:t>7</w:t>
                        </w:r>
                        <w:r>
                          <w:t xml:space="preserve">. kép - A </w:t>
                        </w:r>
                        <w:proofErr w:type="spellStart"/>
                        <w:r>
                          <w:t>Jetson</w:t>
                        </w:r>
                        <w:proofErr w:type="spellEnd"/>
                        <w:r>
                          <w:t xml:space="preserve"> NANO a jármű elején</w:t>
                        </w:r>
                      </w:p>
                    </w:txbxContent>
                  </v:textbox>
                  <w10:wrap type="tight"/>
                </v:shape>
              </w:pict>
            </mc:Fallback>
          </mc:AlternateContent>
        </w:r>
        <w:r w:rsidR="006C6FEC" w:rsidDel="0091119E">
          <w:rPr>
            <w:noProof/>
          </w:rPr>
          <w:drawing>
            <wp:anchor distT="0" distB="0" distL="114300" distR="114300" simplePos="0" relativeHeight="251453440" behindDoc="1" locked="0" layoutInCell="1" allowOverlap="1" wp14:anchorId="04D3EA70" wp14:editId="17CCAFD2">
              <wp:simplePos x="0" y="0"/>
              <wp:positionH relativeFrom="margin">
                <wp:align>right</wp:align>
              </wp:positionH>
              <wp:positionV relativeFrom="margin">
                <wp:posOffset>2155190</wp:posOffset>
              </wp:positionV>
              <wp:extent cx="2519045" cy="1882140"/>
              <wp:effectExtent l="0" t="0" r="0" b="3810"/>
              <wp:wrapTight wrapText="bothSides">
                <wp:wrapPolygon edited="0">
                  <wp:start x="0" y="0"/>
                  <wp:lineTo x="0" y="21425"/>
                  <wp:lineTo x="21399" y="21425"/>
                  <wp:lineTo x="21399" y="0"/>
                  <wp:lineTo x="0" y="0"/>
                </wp:wrapPolygon>
              </wp:wrapTight>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9045" cy="1882140"/>
                      </a:xfrm>
                      <a:prstGeom prst="rect">
                        <a:avLst/>
                      </a:prstGeom>
                    </pic:spPr>
                  </pic:pic>
                </a:graphicData>
              </a:graphic>
              <wp14:sizeRelH relativeFrom="margin">
                <wp14:pctWidth>0</wp14:pctWidth>
              </wp14:sizeRelH>
              <wp14:sizeRelV relativeFrom="margin">
                <wp14:pctHeight>0</wp14:pctHeight>
              </wp14:sizeRelV>
            </wp:anchor>
          </w:drawing>
        </w:r>
      </w:del>
      <w:ins w:id="1272" w:author="VARGA Zoltan" w:date="2021-11-20T11:50:00Z">
        <w:r w:rsidR="0051201B">
          <w:t>Az</w:t>
        </w:r>
      </w:ins>
      <w:ins w:id="1273" w:author="VARGA Zoltan" w:date="2021-11-20T11:49:00Z">
        <w:r w:rsidR="0051201B">
          <w:t xml:space="preserve"> OpenCR1.0 vezérlő modul </w:t>
        </w:r>
      </w:ins>
      <w:ins w:id="1274" w:author="VARGA Zoltan" w:date="2021-11-20T11:51:00Z">
        <w:r w:rsidR="0051201B">
          <w:t xml:space="preserve">nem rendelkezik operációs rendszerrel, </w:t>
        </w:r>
      </w:ins>
      <w:ins w:id="1275" w:author="VARGA Zoltan" w:date="2021-11-20T11:53:00Z">
        <w:r w:rsidR="0051201B">
          <w:t xml:space="preserve">így </w:t>
        </w:r>
      </w:ins>
      <w:ins w:id="1276" w:author="VARGA Zoltan" w:date="2021-11-20T11:49:00Z">
        <w:r w:rsidR="0051201B">
          <w:t>főként interface szerepet lát el</w:t>
        </w:r>
      </w:ins>
      <w:ins w:id="1277" w:author="VARGA Zoltan" w:date="2021-11-20T11:50:00Z">
        <w:r w:rsidR="0051201B">
          <w:t xml:space="preserve"> a felhasználó</w:t>
        </w:r>
      </w:ins>
      <w:ins w:id="1278" w:author="VARGA Zoltan" w:date="2021-11-20T12:09:00Z">
        <w:r w:rsidR="001E3E99">
          <w:t>i szoftver</w:t>
        </w:r>
      </w:ins>
      <w:ins w:id="1279" w:author="VARGA Zoltan" w:date="2021-11-20T11:50:00Z">
        <w:r w:rsidR="0051201B">
          <w:t xml:space="preserve"> és motorok valamint a szenzorok közt.</w:t>
        </w:r>
      </w:ins>
      <w:ins w:id="1280" w:author="VARGA Zoltan" w:date="2021-11-20T11:49:00Z">
        <w:r w:rsidR="0051201B">
          <w:t xml:space="preserve"> </w:t>
        </w:r>
      </w:ins>
      <w:ins w:id="1281" w:author="VARGA Zoltan" w:date="2021-11-20T11:51:00Z">
        <w:r w:rsidR="0051201B">
          <w:t>A fe</w:t>
        </w:r>
      </w:ins>
      <w:ins w:id="1282" w:author="VARGA Zoltan" w:date="2021-11-20T11:52:00Z">
        <w:r w:rsidR="0051201B">
          <w:t>jlesztés</w:t>
        </w:r>
      </w:ins>
      <w:ins w:id="1283" w:author="VARGA Zoltan" w:date="2021-11-20T12:10:00Z">
        <w:r w:rsidR="001E3E99">
          <w:t xml:space="preserve"> és</w:t>
        </w:r>
      </w:ins>
      <w:ins w:id="1284" w:author="VARGA Zoltan" w:date="2021-11-20T11:53:00Z">
        <w:r w:rsidR="0051201B">
          <w:t xml:space="preserve"> a </w:t>
        </w:r>
      </w:ins>
      <w:ins w:id="1285" w:author="VARGA Zoltan" w:date="2021-11-20T12:10:00Z">
        <w:r w:rsidR="001E3E99">
          <w:t>valós idejű ellenőrzés</w:t>
        </w:r>
      </w:ins>
      <w:ins w:id="1286" w:author="VARGA Zoltan" w:date="2021-11-20T11:53:00Z">
        <w:r w:rsidR="0051201B">
          <w:t xml:space="preserve"> </w:t>
        </w:r>
      </w:ins>
      <w:ins w:id="1287" w:author="VARGA Zoltan" w:date="2021-11-20T11:54:00Z">
        <w:r w:rsidR="0051201B">
          <w:t xml:space="preserve">nehézkesebb </w:t>
        </w:r>
      </w:ins>
      <w:ins w:id="1288" w:author="VARGA Zoltan" w:date="2021-11-20T11:56:00Z">
        <w:r w:rsidR="0051201B">
          <w:t>lenne</w:t>
        </w:r>
      </w:ins>
      <w:r w:rsidR="00F44669">
        <w:t xml:space="preserve"> kizárólag az </w:t>
      </w:r>
      <w:proofErr w:type="spellStart"/>
      <w:r w:rsidR="00F44669">
        <w:t>OpenCR</w:t>
      </w:r>
      <w:proofErr w:type="spellEnd"/>
      <w:r w:rsidR="00F44669">
        <w:t xml:space="preserve"> használatával</w:t>
      </w:r>
      <w:ins w:id="1289" w:author="VARGA Zoltan" w:date="2021-11-20T11:56:00Z">
        <w:r w:rsidR="0051201B">
          <w:t xml:space="preserve">, ezért </w:t>
        </w:r>
      </w:ins>
      <w:ins w:id="1290" w:author="VARGA Zoltan" w:date="2021-11-20T11:57:00Z">
        <w:r w:rsidR="0051201B">
          <w:t xml:space="preserve">előnyös beépíteni egy </w:t>
        </w:r>
      </w:ins>
      <w:ins w:id="1291" w:author="VARGA Zoltan" w:date="2021-11-20T11:59:00Z">
        <w:r w:rsidR="00091994">
          <w:t xml:space="preserve">egykártyás számítógépet </w:t>
        </w:r>
      </w:ins>
      <w:ins w:id="1292" w:author="VARGA Zoltan" w:date="2021-11-20T12:00:00Z">
        <w:r w:rsidR="00091994">
          <w:t xml:space="preserve">– elterjedtebb angol nevén: </w:t>
        </w:r>
        <w:proofErr w:type="spellStart"/>
        <w:r w:rsidR="00091994" w:rsidRPr="00091994">
          <w:rPr>
            <w:b/>
            <w:bCs/>
            <w:rPrChange w:id="1293" w:author="VARGA Zoltan" w:date="2021-11-20T12:01:00Z">
              <w:rPr/>
            </w:rPrChange>
          </w:rPr>
          <w:t>S</w:t>
        </w:r>
        <w:r w:rsidR="00091994">
          <w:t>ingle</w:t>
        </w:r>
        <w:proofErr w:type="spellEnd"/>
        <w:r w:rsidR="00091994">
          <w:t xml:space="preserve"> </w:t>
        </w:r>
        <w:proofErr w:type="spellStart"/>
        <w:r w:rsidR="00091994" w:rsidRPr="00091994">
          <w:rPr>
            <w:b/>
            <w:bCs/>
            <w:rPrChange w:id="1294" w:author="VARGA Zoltan" w:date="2021-11-20T12:01:00Z">
              <w:rPr/>
            </w:rPrChange>
          </w:rPr>
          <w:t>B</w:t>
        </w:r>
        <w:r w:rsidR="00091994">
          <w:t>oard</w:t>
        </w:r>
        <w:proofErr w:type="spellEnd"/>
        <w:r w:rsidR="00091994">
          <w:t xml:space="preserve"> </w:t>
        </w:r>
        <w:r w:rsidR="00091994" w:rsidRPr="00091994">
          <w:rPr>
            <w:b/>
            <w:bCs/>
            <w:rPrChange w:id="1295" w:author="VARGA Zoltan" w:date="2021-11-20T12:01:00Z">
              <w:rPr/>
            </w:rPrChange>
          </w:rPr>
          <w:t>C</w:t>
        </w:r>
        <w:r w:rsidR="00091994">
          <w:t xml:space="preserve">omputer </w:t>
        </w:r>
      </w:ins>
      <w:ins w:id="1296" w:author="VARGA Zoltan" w:date="2021-11-20T12:11:00Z">
        <w:r w:rsidR="001E3E99">
          <w:t>–</w:t>
        </w:r>
      </w:ins>
      <w:ins w:id="1297" w:author="VARGA Zoltan" w:date="2021-11-20T12:00:00Z">
        <w:r w:rsidR="00091994">
          <w:t xml:space="preserve"> </w:t>
        </w:r>
      </w:ins>
      <w:ins w:id="1298" w:author="VARGA Zoltan" w:date="2021-11-20T12:11:00Z">
        <w:r w:rsidR="001E3E99">
          <w:t xml:space="preserve">az </w:t>
        </w:r>
        <w:proofErr w:type="spellStart"/>
        <w:r w:rsidR="001E3E99">
          <w:t>OpenCR</w:t>
        </w:r>
        <w:proofErr w:type="spellEnd"/>
        <w:r w:rsidR="001E3E99">
          <w:t xml:space="preserve"> kártya mellé, </w:t>
        </w:r>
      </w:ins>
      <w:ins w:id="1299" w:author="VARGA Zoltan" w:date="2021-11-20T11:59:00Z">
        <w:r w:rsidR="00091994">
          <w:t xml:space="preserve">amely ellátja a jármű fő </w:t>
        </w:r>
      </w:ins>
      <w:r w:rsidR="00F44669">
        <w:t>szabályzó</w:t>
      </w:r>
      <w:ins w:id="1300" w:author="VARGA Zoltan" w:date="2021-11-20T11:59:00Z">
        <w:r w:rsidR="00091994">
          <w:t xml:space="preserve"> modul szerepét</w:t>
        </w:r>
      </w:ins>
      <w:ins w:id="1301" w:author="VARGA Zoltan" w:date="2021-11-20T12:00:00Z">
        <w:r w:rsidR="00091994">
          <w:t>.</w:t>
        </w:r>
      </w:ins>
      <w:ins w:id="1302" w:author="VARGA Zoltan" w:date="2021-11-20T12:01:00Z">
        <w:r w:rsidR="00091994">
          <w:t xml:space="preserve"> </w:t>
        </w:r>
      </w:ins>
      <w:ins w:id="1303" w:author="VARGA Zoltan" w:date="2021-11-20T12:05:00Z">
        <w:r w:rsidR="00091994">
          <w:t>Az ilyen paneleket főként fejlesztési célokra tervezik</w:t>
        </w:r>
      </w:ins>
      <w:ins w:id="1304" w:author="VARGA Zoltan" w:date="2021-11-20T12:18:00Z">
        <w:r w:rsidR="001E3E99">
          <w:t>,</w:t>
        </w:r>
      </w:ins>
      <w:ins w:id="1305" w:author="VARGA Zoltan" w:date="2021-11-20T12:17:00Z">
        <w:r w:rsidR="001E3E99">
          <w:t xml:space="preserve"> </w:t>
        </w:r>
      </w:ins>
      <w:ins w:id="1306" w:author="VARGA Zoltan" w:date="2021-11-20T12:18:00Z">
        <w:r w:rsidR="001E3E99">
          <w:t xml:space="preserve">architektúrájuk részben hasonló a személyi számítógépekéhez: </w:t>
        </w:r>
      </w:ins>
      <w:ins w:id="1307" w:author="VARGA Zoltan" w:date="2021-11-20T12:19:00Z">
        <w:r w:rsidR="001E3E99">
          <w:t xml:space="preserve">központi processzor (többnyire ARM), beépített </w:t>
        </w:r>
      </w:ins>
      <w:ins w:id="1308" w:author="VARGA Zoltan" w:date="2021-11-20T12:21:00Z">
        <w:r w:rsidR="001E3E99">
          <w:t>operatív memória</w:t>
        </w:r>
      </w:ins>
      <w:ins w:id="1309" w:author="VARGA Zoltan" w:date="2021-11-20T12:24:00Z">
        <w:r w:rsidR="009A3231">
          <w:t>, I/O portok, illeszthető háttértár.</w:t>
        </w:r>
      </w:ins>
      <w:ins w:id="1310" w:author="VARGA Zoltan" w:date="2021-11-20T12:25:00Z">
        <w:r w:rsidR="009A3231">
          <w:t xml:space="preserve"> A</w:t>
        </w:r>
      </w:ins>
      <w:ins w:id="1311" w:author="VARGA Zoltan" w:date="2021-11-20T12:07:00Z">
        <w:r w:rsidR="00CF1DB6">
          <w:t xml:space="preserve"> legtöbb típusnál lehetséges valamilyen kijelző, billenty</w:t>
        </w:r>
      </w:ins>
      <w:ins w:id="1312" w:author="VARGA Zoltan" w:date="2021-11-20T12:08:00Z">
        <w:r w:rsidR="00CF1DB6">
          <w:t>űzet és egér csatlakoztatása</w:t>
        </w:r>
      </w:ins>
      <w:ins w:id="1313" w:author="VARGA Zoltan" w:date="2021-11-20T12:11:00Z">
        <w:r w:rsidR="001E3E99">
          <w:t>, amely nagy mértékben megkönnyíti a fejlesztői munk</w:t>
        </w:r>
      </w:ins>
      <w:ins w:id="1314" w:author="VARGA Zoltan" w:date="2021-11-20T12:12:00Z">
        <w:r w:rsidR="001E3E99">
          <w:t>át</w:t>
        </w:r>
      </w:ins>
      <w:ins w:id="1315" w:author="VARGA Zoltan" w:date="2021-11-20T12:08:00Z">
        <w:r w:rsidR="00CF1DB6">
          <w:t>. Ezen felül több</w:t>
        </w:r>
      </w:ins>
      <w:ins w:id="1316" w:author="VARGA Zoltan" w:date="2021-11-20T12:12:00Z">
        <w:r w:rsidR="001E3E99">
          <w:t xml:space="preserve"> (általában IEEE)</w:t>
        </w:r>
      </w:ins>
      <w:ins w:id="1317" w:author="VARGA Zoltan" w:date="2021-11-20T12:08:00Z">
        <w:r w:rsidR="00CF1DB6">
          <w:t xml:space="preserve"> </w:t>
        </w:r>
      </w:ins>
      <w:ins w:id="1318" w:author="VARGA Zoltan" w:date="2021-11-20T12:12:00Z">
        <w:r w:rsidR="001E3E99">
          <w:t xml:space="preserve">szabványos </w:t>
        </w:r>
      </w:ins>
      <w:ins w:id="1319" w:author="VARGA Zoltan" w:date="2021-11-20T12:08:00Z">
        <w:r w:rsidR="00CF1DB6">
          <w:t>kommunikációs port</w:t>
        </w:r>
      </w:ins>
      <w:ins w:id="1320" w:author="VARGA Zoltan" w:date="2021-11-20T12:12:00Z">
        <w:r w:rsidR="001E3E99">
          <w:t>-</w:t>
        </w:r>
      </w:ins>
      <w:proofErr w:type="spellStart"/>
      <w:ins w:id="1321" w:author="VARGA Zoltan" w:date="2021-11-20T12:08:00Z">
        <w:r w:rsidR="00CF1DB6">
          <w:t>tal</w:t>
        </w:r>
        <w:proofErr w:type="spellEnd"/>
        <w:r w:rsidR="00CF1DB6">
          <w:t xml:space="preserve"> is rendelkeznek</w:t>
        </w:r>
      </w:ins>
      <w:ins w:id="1322" w:author="VARGA Zoltan" w:date="2021-11-20T12:14:00Z">
        <w:r w:rsidR="001E3E99">
          <w:t>,</w:t>
        </w:r>
      </w:ins>
      <w:ins w:id="1323" w:author="VARGA Zoltan" w:date="2021-11-20T12:13:00Z">
        <w:r w:rsidR="001E3E99">
          <w:t xml:space="preserve"> </w:t>
        </w:r>
      </w:ins>
      <w:ins w:id="1324" w:author="VARGA Zoltan" w:date="2021-11-20T12:25:00Z">
        <w:r w:rsidR="009A3231">
          <w:t>amikhez</w:t>
        </w:r>
      </w:ins>
      <w:ins w:id="1325" w:author="VARGA Zoltan" w:date="2021-11-20T12:13:00Z">
        <w:r w:rsidR="001E3E99">
          <w:t xml:space="preserve"> köszönhetően </w:t>
        </w:r>
      </w:ins>
      <w:ins w:id="1326" w:author="VARGA Zoltan" w:date="2021-11-20T12:14:00Z">
        <w:r w:rsidR="001E3E99">
          <w:t>számos különböző periféria is illeszthető</w:t>
        </w:r>
      </w:ins>
      <w:ins w:id="1327" w:author="VARGA Zoltan" w:date="2021-11-20T12:13:00Z">
        <w:r w:rsidR="001E3E99">
          <w:t>.</w:t>
        </w:r>
      </w:ins>
      <w:r w:rsidR="006864B4">
        <w:t xml:space="preserve"> </w:t>
      </w:r>
      <w:del w:id="1328" w:author="VARGA Zoltan" w:date="2021-11-20T11:51:00Z">
        <w:r w:rsidR="00F43DE3" w:rsidDel="0051201B">
          <w:delText xml:space="preserve">A jármű vezérlését egy panel számítógép látja el. </w:delText>
        </w:r>
      </w:del>
      <w:r w:rsidR="00F43DE3">
        <w:t>Alapvetően a TurtleBot</w:t>
      </w:r>
      <w:ins w:id="1329" w:author="VARGA Zoltan" w:date="2021-11-20T12:28:00Z">
        <w:r w:rsidR="009A3231">
          <w:t xml:space="preserve">3 </w:t>
        </w:r>
        <w:proofErr w:type="spellStart"/>
        <w:r w:rsidR="009A3231">
          <w:t>burger</w:t>
        </w:r>
      </w:ins>
      <w:proofErr w:type="spellEnd"/>
      <w:r w:rsidR="00F43DE3">
        <w:t xml:space="preserve"> kit egy </w:t>
      </w:r>
      <w:proofErr w:type="spellStart"/>
      <w:r w:rsidR="00F43DE3">
        <w:t>RaspberryPI</w:t>
      </w:r>
      <w:proofErr w:type="spellEnd"/>
      <w:r w:rsidR="00F43DE3">
        <w:t xml:space="preserve"> 3B+ modult tartalmaz, </w:t>
      </w:r>
      <w:del w:id="1330" w:author="VARGA Zoltan" w:date="2021-11-20T12:28:00Z">
        <w:r w:rsidR="00F43DE3" w:rsidDel="009A3231">
          <w:delText>azonban lehetőségem volt azt egy a feladatra előre láthatóan megfelelőbb típusra cserélni.</w:delText>
        </w:r>
      </w:del>
      <w:ins w:id="1331" w:author="VARGA Zoltan" w:date="2021-11-20T12:28:00Z">
        <w:r w:rsidR="009A3231">
          <w:t>amely jelenleg az egyik leg</w:t>
        </w:r>
      </w:ins>
      <w:ins w:id="1332" w:author="VARGA Zoltan" w:date="2021-11-20T12:29:00Z">
        <w:r w:rsidR="009A3231">
          <w:t>népszerűbb SBC</w:t>
        </w:r>
      </w:ins>
      <w:r w:rsidR="00F44669">
        <w:t xml:space="preserve"> a hobby fejlesztők körében</w:t>
      </w:r>
      <w:ins w:id="1333" w:author="VARGA Zoltan" w:date="2021-11-20T12:29:00Z">
        <w:r w:rsidR="009A3231">
          <w:t xml:space="preserve">. </w:t>
        </w:r>
      </w:ins>
      <w:ins w:id="1334" w:author="VARGA Zoltan" w:date="2021-11-20T12:30:00Z">
        <w:r w:rsidR="009A3231">
          <w:t xml:space="preserve">Az 1,4 </w:t>
        </w:r>
        <w:proofErr w:type="spellStart"/>
        <w:r w:rsidR="009A3231">
          <w:t>GHz</w:t>
        </w:r>
      </w:ins>
      <w:proofErr w:type="spellEnd"/>
      <w:ins w:id="1335" w:author="VARGA Zoltan" w:date="2021-11-20T12:36:00Z">
        <w:r w:rsidR="00E4261E">
          <w:t>-es</w:t>
        </w:r>
      </w:ins>
      <w:ins w:id="1336" w:author="VARGA Zoltan" w:date="2021-11-20T12:30:00Z">
        <w:r w:rsidR="009A3231">
          <w:t>, 64 bites</w:t>
        </w:r>
      </w:ins>
      <w:ins w:id="1337" w:author="VARGA Zoltan" w:date="2021-11-20T12:36:00Z">
        <w:r w:rsidR="00E4261E">
          <w:t>, 4 magos</w:t>
        </w:r>
      </w:ins>
      <w:ins w:id="1338" w:author="VARGA Zoltan" w:date="2021-11-20T12:30:00Z">
        <w:r w:rsidR="009A3231">
          <w:t xml:space="preserve"> </w:t>
        </w:r>
      </w:ins>
      <w:ins w:id="1339" w:author="VARGA Zoltan" w:date="2021-11-20T12:41:00Z">
        <w:r w:rsidR="00E4261E">
          <w:t xml:space="preserve">(ARM Cortex-A53) </w:t>
        </w:r>
      </w:ins>
      <w:ins w:id="1340" w:author="VARGA Zoltan" w:date="2021-11-20T12:30:00Z">
        <w:r w:rsidR="009A3231">
          <w:t>proce</w:t>
        </w:r>
      </w:ins>
      <w:ins w:id="1341" w:author="VARGA Zoltan" w:date="2021-11-20T12:31:00Z">
        <w:r w:rsidR="009A3231">
          <w:t xml:space="preserve">sszorral, 1 GB </w:t>
        </w:r>
      </w:ins>
      <w:ins w:id="1342" w:author="VARGA Zoltan" w:date="2021-11-20T12:40:00Z">
        <w:r w:rsidR="00E4261E">
          <w:t xml:space="preserve">DDR2 </w:t>
        </w:r>
      </w:ins>
      <w:ins w:id="1343" w:author="VARGA Zoltan" w:date="2021-11-20T12:31:00Z">
        <w:r w:rsidR="009A3231">
          <w:t xml:space="preserve">RAM memóriával </w:t>
        </w:r>
      </w:ins>
      <w:ins w:id="1344" w:author="VARGA Zoltan" w:date="2021-11-20T12:32:00Z">
        <w:r w:rsidR="00E4261E">
          <w:t xml:space="preserve">úgy vélem, hogy a </w:t>
        </w:r>
      </w:ins>
      <w:ins w:id="1345" w:author="VARGA Zoltan" w:date="2021-11-20T12:33:00Z">
        <w:r w:rsidR="00E4261E">
          <w:t xml:space="preserve">számítási kapacitása a </w:t>
        </w:r>
      </w:ins>
      <w:ins w:id="1346" w:author="VARGA Zoltan" w:date="2021-11-20T12:32:00Z">
        <w:r w:rsidR="00E4261E">
          <w:t xml:space="preserve">projekthez </w:t>
        </w:r>
      </w:ins>
      <w:ins w:id="1347" w:author="VARGA Zoltan" w:date="2021-11-20T12:33:00Z">
        <w:r w:rsidR="00E4261E">
          <w:t xml:space="preserve">elegendő </w:t>
        </w:r>
      </w:ins>
      <w:ins w:id="1348" w:author="VARGA Zoltan" w:date="2021-11-20T12:32:00Z">
        <w:r w:rsidR="00E4261E">
          <w:t>lenne.</w:t>
        </w:r>
      </w:ins>
      <w:r w:rsidR="00F43DE3">
        <w:t xml:space="preserve"> </w:t>
      </w:r>
      <w:ins w:id="1349" w:author="VARGA Zoltan" w:date="2021-11-20T12:33:00Z">
        <w:r w:rsidR="00E4261E">
          <w:t xml:space="preserve">Azonban lehetőségem nyílt az </w:t>
        </w:r>
      </w:ins>
      <w:ins w:id="1350" w:author="VARGA Zoltan" w:date="2021-11-20T12:34:00Z">
        <w:r w:rsidR="00E4261E">
          <w:t xml:space="preserve">NVIDIA cég </w:t>
        </w:r>
        <w:proofErr w:type="spellStart"/>
        <w:r w:rsidR="00E4261E">
          <w:t>Jetson</w:t>
        </w:r>
        <w:proofErr w:type="spellEnd"/>
        <w:r w:rsidR="00E4261E">
          <w:t xml:space="preserve"> </w:t>
        </w:r>
        <w:proofErr w:type="spellStart"/>
        <w:r w:rsidR="00E4261E">
          <w:t>Nano</w:t>
        </w:r>
        <w:proofErr w:type="spellEnd"/>
        <w:r w:rsidR="00E4261E">
          <w:t xml:space="preserve"> számítógépét </w:t>
        </w:r>
      </w:ins>
      <w:ins w:id="1351" w:author="VARGA Zoltan" w:date="2021-11-20T12:35:00Z">
        <w:r w:rsidR="00E4261E">
          <w:t xml:space="preserve">használni a </w:t>
        </w:r>
        <w:proofErr w:type="spellStart"/>
        <w:r w:rsidR="00E4261E">
          <w:t>Raspberry</w:t>
        </w:r>
        <w:proofErr w:type="spellEnd"/>
        <w:r w:rsidR="00E4261E">
          <w:t xml:space="preserve"> helyett</w:t>
        </w:r>
      </w:ins>
      <w:del w:id="1352" w:author="VARGA Zoltan" w:date="2021-11-20T12:35:00Z">
        <w:r w:rsidR="00F43DE3" w:rsidDel="00E4261E">
          <w:delText>Így én az Nvidia Jetson NANO fejlesztő számítógépét építettem be</w:delText>
        </w:r>
      </w:del>
      <w:ins w:id="1353" w:author="Rudolf Krecht" w:date="2021-07-03T11:59:00Z">
        <w:del w:id="1354" w:author="VARGA Zoltan" w:date="2021-11-20T12:35:00Z">
          <w:r w:rsidR="00826931" w:rsidDel="00E4261E">
            <w:delText>,</w:delText>
          </w:r>
        </w:del>
      </w:ins>
      <w:del w:id="1355" w:author="VARGA Zoltan" w:date="2021-11-20T12:44:00Z">
        <w:r w:rsidR="00F43DE3" w:rsidDel="003E1B16">
          <w:delText xml:space="preserve"> amely kimondottam mesterséges intelligencia megoldásokhoz lett optimalizálva</w:delText>
        </w:r>
      </w:del>
      <w:r w:rsidR="00F43DE3">
        <w:t xml:space="preserve">. </w:t>
      </w:r>
      <w:ins w:id="1356" w:author="VARGA Zoltan" w:date="2021-11-20T12:38:00Z">
        <w:r w:rsidR="00E4261E">
          <w:t>Processzora szintén ARM architektúrájú és közel hasonló paraméterekkel bír</w:t>
        </w:r>
      </w:ins>
      <w:ins w:id="1357" w:author="VARGA Zoltan" w:date="2021-11-20T12:41:00Z">
        <w:r w:rsidR="00E4261E">
          <w:t xml:space="preserve"> (ARM Cortex-A57)</w:t>
        </w:r>
      </w:ins>
      <w:ins w:id="1358" w:author="VARGA Zoltan" w:date="2021-11-20T12:39:00Z">
        <w:r w:rsidR="00E4261E">
          <w:t>, azonban a beépített operatív memóriája lényegesen nagyobb</w:t>
        </w:r>
      </w:ins>
      <w:ins w:id="1359" w:author="VARGA Zoltan" w:date="2021-11-20T12:40:00Z">
        <w:r w:rsidR="00E4261E">
          <w:t xml:space="preserve"> és gyorsabb</w:t>
        </w:r>
      </w:ins>
      <w:ins w:id="1360" w:author="VARGA Zoltan" w:date="2021-11-20T12:39:00Z">
        <w:r w:rsidR="00E4261E">
          <w:t xml:space="preserve">, 4 </w:t>
        </w:r>
      </w:ins>
      <w:ins w:id="1361" w:author="VARGA Zoltan" w:date="2021-11-20T12:40:00Z">
        <w:r w:rsidR="00E4261E">
          <w:t>GB DDR4-es típus.</w:t>
        </w:r>
      </w:ins>
      <w:ins w:id="1362" w:author="VARGA Zoltan" w:date="2021-11-20T12:44:00Z">
        <w:r w:rsidR="003E1B16">
          <w:t xml:space="preserve"> A </w:t>
        </w:r>
        <w:proofErr w:type="spellStart"/>
        <w:r w:rsidR="003E1B16">
          <w:t>Jetson</w:t>
        </w:r>
        <w:proofErr w:type="spellEnd"/>
        <w:r w:rsidR="003E1B16">
          <w:t xml:space="preserve"> </w:t>
        </w:r>
        <w:proofErr w:type="spellStart"/>
        <w:r w:rsidR="003E1B16">
          <w:t>Nano</w:t>
        </w:r>
        <w:proofErr w:type="spellEnd"/>
        <w:r w:rsidR="003E1B16">
          <w:t xml:space="preserve"> kimondottan mesterséges intelligencia megoldásokhoz lett optimalizál</w:t>
        </w:r>
      </w:ins>
      <w:ins w:id="1363" w:author="VARGA Zoltan" w:date="2021-11-20T12:45:00Z">
        <w:r w:rsidR="003E1B16">
          <w:t xml:space="preserve">va: </w:t>
        </w:r>
      </w:ins>
      <w:ins w:id="1364" w:author="VARGA Zoltan" w:date="2021-11-20T12:46:00Z">
        <w:r w:rsidR="003E1B16">
          <w:t xml:space="preserve">többszintű </w:t>
        </w:r>
      </w:ins>
      <w:ins w:id="1365" w:author="VARGA Zoltan" w:date="2021-11-20T12:45:00Z">
        <w:r w:rsidR="003E1B16">
          <w:t xml:space="preserve">mesterséges neurális hálók </w:t>
        </w:r>
      </w:ins>
      <w:ins w:id="1366" w:author="VARGA Zoltan" w:date="2021-11-20T12:46:00Z">
        <w:r w:rsidR="003E1B16">
          <w:t xml:space="preserve">futtatása, gépi látás </w:t>
        </w:r>
      </w:ins>
      <w:ins w:id="1367" w:author="VARGA Zoltan" w:date="2021-11-20T12:47:00Z">
        <w:r w:rsidR="003E1B16">
          <w:t xml:space="preserve">algoritmusok használata, úgymint </w:t>
        </w:r>
      </w:ins>
      <w:ins w:id="1368" w:author="VARGA Zoltan" w:date="2021-11-20T12:49:00Z">
        <w:r w:rsidR="003E1B16">
          <w:t>tárgyak azonosítása, objektum detektálás. A jármű későbbi felhasználás</w:t>
        </w:r>
      </w:ins>
      <w:ins w:id="1369" w:author="VARGA Zoltan" w:date="2021-11-20T12:50:00Z">
        <w:r w:rsidR="003E1B16">
          <w:t>át</w:t>
        </w:r>
      </w:ins>
      <w:ins w:id="1370" w:author="VARGA Zoltan" w:date="2021-11-20T12:49:00Z">
        <w:r w:rsidR="003E1B16">
          <w:t xml:space="preserve"> ezen tulajdo</w:t>
        </w:r>
      </w:ins>
      <w:ins w:id="1371" w:author="VARGA Zoltan" w:date="2021-11-20T12:50:00Z">
        <w:r w:rsidR="003E1B16">
          <w:t>nságok nagy mértékben megkönnyíthetik.</w:t>
        </w:r>
      </w:ins>
      <w:ins w:id="1372" w:author="VARGA Zoltan" w:date="2021-11-20T16:49:00Z">
        <w:r w:rsidR="00040D83">
          <w:t xml:space="preserve"> </w:t>
        </w:r>
      </w:ins>
      <w:ins w:id="1373" w:author="VARGA Zoltan" w:date="2021-11-20T16:34:00Z">
        <w:r w:rsidR="005F5D6E">
          <w:t xml:space="preserve">Sem a </w:t>
        </w:r>
        <w:proofErr w:type="spellStart"/>
        <w:r w:rsidR="005F5D6E">
          <w:t>Raspberry</w:t>
        </w:r>
        <w:proofErr w:type="spellEnd"/>
        <w:r w:rsidR="005F5D6E">
          <w:t xml:space="preserve">, sem pedig a </w:t>
        </w:r>
        <w:proofErr w:type="spellStart"/>
        <w:r w:rsidR="005F5D6E">
          <w:t>Jetson</w:t>
        </w:r>
        <w:proofErr w:type="spellEnd"/>
        <w:r w:rsidR="005F5D6E">
          <w:t xml:space="preserve"> </w:t>
        </w:r>
        <w:proofErr w:type="spellStart"/>
        <w:r w:rsidR="005F5D6E">
          <w:t>Nano</w:t>
        </w:r>
        <w:proofErr w:type="spellEnd"/>
        <w:r w:rsidR="005F5D6E">
          <w:t xml:space="preserve"> nem rendelke</w:t>
        </w:r>
      </w:ins>
      <w:ins w:id="1374" w:author="VARGA Zoltan" w:date="2021-11-20T16:35:00Z">
        <w:r w:rsidR="005F5D6E">
          <w:t>zik héttért</w:t>
        </w:r>
      </w:ins>
      <w:r w:rsidR="008557F2">
        <w:t>á</w:t>
      </w:r>
      <w:ins w:id="1375" w:author="VARGA Zoltan" w:date="2021-11-20T16:35:00Z">
        <w:r w:rsidR="005F5D6E">
          <w:t xml:space="preserve">rként működő </w:t>
        </w:r>
      </w:ins>
      <w:ins w:id="1376" w:author="VARGA Zoltan" w:date="2021-11-20T16:36:00Z">
        <w:r w:rsidR="005F5D6E">
          <w:t xml:space="preserve">beépített </w:t>
        </w:r>
      </w:ins>
      <w:ins w:id="1377" w:author="VARGA Zoltan" w:date="2021-11-20T16:35:00Z">
        <w:r w:rsidR="005F5D6E">
          <w:t>memóriával. E</w:t>
        </w:r>
      </w:ins>
      <w:r w:rsidR="008557F2">
        <w:t xml:space="preserve">zért </w:t>
      </w:r>
      <w:ins w:id="1378" w:author="VARGA Zoltan" w:date="2021-11-20T16:35:00Z">
        <w:r w:rsidR="005F5D6E">
          <w:t xml:space="preserve">egy </w:t>
        </w:r>
        <w:proofErr w:type="spellStart"/>
        <w:r w:rsidR="005F5D6E">
          <w:t>microSD</w:t>
        </w:r>
        <w:proofErr w:type="spellEnd"/>
        <w:r w:rsidR="005F5D6E">
          <w:t xml:space="preserve"> kártyát </w:t>
        </w:r>
      </w:ins>
      <w:ins w:id="1379" w:author="VARGA Zoltan" w:date="2021-11-20T16:37:00Z">
        <w:r w:rsidR="005F5D6E">
          <w:t xml:space="preserve">kell az erre a </w:t>
        </w:r>
      </w:ins>
      <w:ins w:id="1380" w:author="VARGA Zoltan" w:date="2021-11-20T17:18:00Z">
        <w:r w:rsidR="006864B4">
          <w:rPr>
            <w:noProof/>
          </w:rPr>
          <mc:AlternateContent>
            <mc:Choice Requires="wps">
              <w:drawing>
                <wp:anchor distT="0" distB="0" distL="114300" distR="114300" simplePos="0" relativeHeight="251602944" behindDoc="0" locked="0" layoutInCell="1" allowOverlap="1" wp14:anchorId="5C58D782" wp14:editId="4A049FDC">
                  <wp:simplePos x="0" y="0"/>
                  <wp:positionH relativeFrom="margin">
                    <wp:align>center</wp:align>
                  </wp:positionH>
                  <wp:positionV relativeFrom="paragraph">
                    <wp:posOffset>4916805</wp:posOffset>
                  </wp:positionV>
                  <wp:extent cx="3599815" cy="635"/>
                  <wp:effectExtent l="0" t="0" r="635" b="0"/>
                  <wp:wrapTopAndBottom/>
                  <wp:docPr id="49" name="Szövegdoboz 49"/>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3C76196A" w14:textId="2EEFF427" w:rsidR="00965F9D" w:rsidRPr="009C4455" w:rsidRDefault="00965F9D" w:rsidP="00E262DD">
                              <w:pPr>
                                <w:pStyle w:val="Kpalrs"/>
                                <w:rPr>
                                  <w:noProof/>
                                </w:rPr>
                              </w:pPr>
                              <w:ins w:id="1381" w:author="VARGA Zoltan" w:date="2021-11-20T17:18:00Z">
                                <w:r>
                                  <w:rPr>
                                    <w:noProof/>
                                  </w:rPr>
                                  <w:fldChar w:fldCharType="begin"/>
                                </w:r>
                                <w:r>
                                  <w:rPr>
                                    <w:noProof/>
                                  </w:rPr>
                                  <w:instrText xml:space="preserve"> SEQ ábra \* ARABIC </w:instrText>
                                </w:r>
                              </w:ins>
                              <w:r>
                                <w:rPr>
                                  <w:noProof/>
                                </w:rPr>
                                <w:fldChar w:fldCharType="separate"/>
                              </w:r>
                              <w:bookmarkStart w:id="1382" w:name="_Toc90933883"/>
                              <w:r>
                                <w:rPr>
                                  <w:noProof/>
                                </w:rPr>
                                <w:t>11</w:t>
                              </w:r>
                              <w:ins w:id="1383" w:author="VARGA Zoltan" w:date="2021-11-20T17:18:00Z">
                                <w:r>
                                  <w:rPr>
                                    <w:noProof/>
                                  </w:rPr>
                                  <w:fldChar w:fldCharType="end"/>
                                </w:r>
                                <w:r>
                                  <w:t xml:space="preserve">. ábra A </w:t>
                                </w:r>
                                <w:proofErr w:type="spellStart"/>
                                <w:r>
                                  <w:t>Jetson</w:t>
                                </w:r>
                                <w:proofErr w:type="spellEnd"/>
                                <w:r>
                                  <w:t xml:space="preserve"> elhe</w:t>
                                </w:r>
                              </w:ins>
                              <w:ins w:id="1384" w:author="VARGA Zoltan" w:date="2021-11-20T17:27:00Z">
                                <w:r>
                                  <w:t>ly</w:t>
                                </w:r>
                              </w:ins>
                              <w:ins w:id="1385" w:author="VARGA Zoltan" w:date="2021-11-20T17:18:00Z">
                                <w:r>
                                  <w:t xml:space="preserve">ezése </w:t>
                                </w:r>
                              </w:ins>
                              <w:ins w:id="1386" w:author="VARGA Zoltan" w:date="2021-11-20T17:27:00Z">
                                <w:r>
                                  <w:t xml:space="preserve">és bekötése </w:t>
                                </w:r>
                              </w:ins>
                              <w:ins w:id="1387" w:author="VARGA Zoltan" w:date="2021-11-20T17:18:00Z">
                                <w:r>
                                  <w:t>a járművön</w:t>
                                </w:r>
                              </w:ins>
                              <w:bookmarkEnd w:id="1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8D782" id="Szövegdoboz 49" o:spid="_x0000_s1043" type="#_x0000_t202" style="position:absolute;left:0;text-align:left;margin-left:0;margin-top:387.15pt;width:283.45pt;height:.05pt;z-index:251602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" stroked="f">
                  <v:textbox style="mso-fit-shape-to-text:t" inset="0,0,0,0">
                    <w:txbxContent>
                      <w:p w14:paraId="3C76196A" w14:textId="2EEFF427" w:rsidR="00965F9D" w:rsidRPr="009C4455" w:rsidRDefault="00965F9D" w:rsidP="00E262DD">
                        <w:pPr>
                          <w:pStyle w:val="Kpalrs"/>
                          <w:rPr>
                            <w:noProof/>
                          </w:rPr>
                        </w:pPr>
                        <w:ins w:id="1388" w:author="VARGA Zoltan" w:date="2021-11-20T17:18:00Z">
                          <w:r>
                            <w:rPr>
                              <w:noProof/>
                            </w:rPr>
                            <w:fldChar w:fldCharType="begin"/>
                          </w:r>
                          <w:r>
                            <w:rPr>
                              <w:noProof/>
                            </w:rPr>
                            <w:instrText xml:space="preserve"> SEQ ábra \* ARABIC </w:instrText>
                          </w:r>
                        </w:ins>
                        <w:r>
                          <w:rPr>
                            <w:noProof/>
                          </w:rPr>
                          <w:fldChar w:fldCharType="separate"/>
                        </w:r>
                        <w:bookmarkStart w:id="1389" w:name="_Toc90933883"/>
                        <w:r>
                          <w:rPr>
                            <w:noProof/>
                          </w:rPr>
                          <w:t>11</w:t>
                        </w:r>
                        <w:ins w:id="1390" w:author="VARGA Zoltan" w:date="2021-11-20T17:18:00Z">
                          <w:r>
                            <w:rPr>
                              <w:noProof/>
                            </w:rPr>
                            <w:fldChar w:fldCharType="end"/>
                          </w:r>
                          <w:r>
                            <w:t xml:space="preserve">. ábra A </w:t>
                          </w:r>
                          <w:proofErr w:type="spellStart"/>
                          <w:r>
                            <w:t>Jetson</w:t>
                          </w:r>
                          <w:proofErr w:type="spellEnd"/>
                          <w:r>
                            <w:t xml:space="preserve"> elhe</w:t>
                          </w:r>
                        </w:ins>
                        <w:ins w:id="1391" w:author="VARGA Zoltan" w:date="2021-11-20T17:27:00Z">
                          <w:r>
                            <w:t>ly</w:t>
                          </w:r>
                        </w:ins>
                        <w:ins w:id="1392" w:author="VARGA Zoltan" w:date="2021-11-20T17:18:00Z">
                          <w:r>
                            <w:t xml:space="preserve">ezése </w:t>
                          </w:r>
                        </w:ins>
                        <w:ins w:id="1393" w:author="VARGA Zoltan" w:date="2021-11-20T17:27:00Z">
                          <w:r>
                            <w:t xml:space="preserve">és bekötése </w:t>
                          </w:r>
                        </w:ins>
                        <w:ins w:id="1394" w:author="VARGA Zoltan" w:date="2021-11-20T17:18:00Z">
                          <w:r>
                            <w:t>a járművön</w:t>
                          </w:r>
                        </w:ins>
                        <w:bookmarkEnd w:id="1389"/>
                      </w:p>
                    </w:txbxContent>
                  </v:textbox>
                  <w10:wrap type="topAndBottom" anchorx="margin"/>
                </v:shape>
              </w:pict>
            </mc:Fallback>
          </mc:AlternateContent>
        </w:r>
      </w:ins>
      <w:ins w:id="1395" w:author="VARGA Zoltan" w:date="2021-11-20T17:17:00Z">
        <w:r w:rsidR="006864B4">
          <w:rPr>
            <w:noProof/>
          </w:rPr>
          <w:drawing>
            <wp:anchor distT="360045" distB="360045" distL="114300" distR="114300" simplePos="0" relativeHeight="251599872" behindDoc="0" locked="0" layoutInCell="1" allowOverlap="1" wp14:anchorId="3F7466F9" wp14:editId="4159C28E">
              <wp:simplePos x="0" y="0"/>
              <wp:positionH relativeFrom="margin">
                <wp:align>center</wp:align>
              </wp:positionH>
              <wp:positionV relativeFrom="paragraph">
                <wp:posOffset>2657475</wp:posOffset>
              </wp:positionV>
              <wp:extent cx="3599815" cy="2209800"/>
              <wp:effectExtent l="0" t="0" r="635" b="0"/>
              <wp:wrapTopAndBottom/>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ép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9815" cy="2209800"/>
                      </a:xfrm>
                      <a:prstGeom prst="rect">
                        <a:avLst/>
                      </a:prstGeom>
                    </pic:spPr>
                  </pic:pic>
                </a:graphicData>
              </a:graphic>
              <wp14:sizeRelH relativeFrom="margin">
                <wp14:pctWidth>0</wp14:pctWidth>
              </wp14:sizeRelH>
              <wp14:sizeRelV relativeFrom="margin">
                <wp14:pctHeight>0</wp14:pctHeight>
              </wp14:sizeRelV>
            </wp:anchor>
          </w:drawing>
        </w:r>
      </w:ins>
      <w:ins w:id="1396" w:author="VARGA Zoltan" w:date="2021-11-20T16:37:00Z">
        <w:r w:rsidR="005F5D6E">
          <w:t xml:space="preserve">célra kialakított </w:t>
        </w:r>
        <w:proofErr w:type="spellStart"/>
        <w:r w:rsidR="005F5D6E">
          <w:t>slot-ba</w:t>
        </w:r>
        <w:proofErr w:type="spellEnd"/>
        <w:r w:rsidR="005F5D6E">
          <w:t xml:space="preserve"> helyezni.</w:t>
        </w:r>
      </w:ins>
      <w:r w:rsidR="002B3677">
        <w:t>[4][5]</w:t>
      </w:r>
      <w:del w:id="1397" w:author="VARGA Zoltan" w:date="2021-11-20T12:51:00Z">
        <w:r w:rsidR="00F43DE3" w:rsidDel="000C23BA">
          <w:delText xml:space="preserve">A Jetson a robot elején a második szinten kapott helyet. </w:delText>
        </w:r>
        <w:commentRangeStart w:id="1398"/>
        <w:r w:rsidR="00F43DE3" w:rsidDel="000C23BA">
          <w:delText>Így a vezetékek elvezetése is könnyebbé vált, valamint a hűtőborda felett sincs semmi közel</w:delText>
        </w:r>
      </w:del>
      <w:ins w:id="1399" w:author="Rudolf Krecht" w:date="2021-07-03T11:59:00Z">
        <w:del w:id="1400" w:author="VARGA Zoltan" w:date="2021-11-20T12:51:00Z">
          <w:r w:rsidR="00826931" w:rsidDel="000C23BA">
            <w:delText>,</w:delText>
          </w:r>
        </w:del>
      </w:ins>
      <w:del w:id="1401" w:author="VARGA Zoltan" w:date="2021-11-20T12:51:00Z">
        <w:r w:rsidR="00F43DE3" w:rsidDel="000C23BA">
          <w:delText xml:space="preserve"> ami csökkentené annak hatásfokát. A csatlakozók előre felé állnak, így könnyebb a használatuk.</w:delText>
        </w:r>
        <w:r w:rsidR="00F43DE3" w:rsidRPr="006732D0" w:rsidDel="000C23BA">
          <w:rPr>
            <w:noProof/>
          </w:rPr>
          <w:delText xml:space="preserve"> </w:delText>
        </w:r>
        <w:commentRangeEnd w:id="1398"/>
        <w:r w:rsidR="00826931" w:rsidDel="000C23BA">
          <w:rPr>
            <w:rStyle w:val="Jegyzethivatkozs"/>
          </w:rPr>
          <w:commentReference w:id="1398"/>
        </w:r>
      </w:del>
    </w:p>
    <w:p w14:paraId="2AEF9D40" w14:textId="0E1D1C01" w:rsidR="00846B93" w:rsidDel="00846B93" w:rsidRDefault="0095657B" w:rsidP="00E3662C">
      <w:pPr>
        <w:spacing w:after="120"/>
        <w:rPr>
          <w:del w:id="1402" w:author="VARGA Zoltan" w:date="2021-11-20T17:19:00Z"/>
        </w:rPr>
      </w:pPr>
      <w:ins w:id="1403" w:author="VARGA Zoltan" w:date="2021-11-20T16:51:00Z">
        <w:r>
          <w:t>Az SBC nem k</w:t>
        </w:r>
      </w:ins>
      <w:ins w:id="1404" w:author="VARGA Zoltan" w:date="2021-11-20T16:52:00Z">
        <w:r>
          <w:t xml:space="preserve">özvetlenül kap tápellátást az akkumulátorról, hanem </w:t>
        </w:r>
      </w:ins>
      <w:ins w:id="1405" w:author="VARGA Zoltan" w:date="2021-11-20T16:53:00Z">
        <w:r>
          <w:t xml:space="preserve">egy kábelen keresztül az </w:t>
        </w:r>
        <w:proofErr w:type="spellStart"/>
        <w:r>
          <w:t>OpenCR</w:t>
        </w:r>
        <w:proofErr w:type="spellEnd"/>
        <w:r>
          <w:t xml:space="preserve"> panel </w:t>
        </w:r>
      </w:ins>
      <w:ins w:id="1406" w:author="VARGA Zoltan" w:date="2021-11-20T16:54:00Z">
        <w:r>
          <w:t xml:space="preserve">5 V-os kimenetéről. </w:t>
        </w:r>
      </w:ins>
      <w:ins w:id="1407" w:author="VARGA Zoltan" w:date="2021-11-20T16:56:00Z">
        <w:r w:rsidR="00246FF8">
          <w:t xml:space="preserve">Ezen felül </w:t>
        </w:r>
      </w:ins>
      <w:ins w:id="1408" w:author="VARGA Zoltan" w:date="2021-11-20T16:57:00Z">
        <w:r w:rsidR="00246FF8">
          <w:t xml:space="preserve">a négy </w:t>
        </w:r>
        <w:proofErr w:type="spellStart"/>
        <w:r w:rsidR="00246FF8">
          <w:t>usb</w:t>
        </w:r>
        <w:proofErr w:type="spellEnd"/>
        <w:r w:rsidR="00246FF8">
          <w:t xml:space="preserve"> csatlakozó közül három került felhasználásra. Egy</w:t>
        </w:r>
      </w:ins>
      <w:ins w:id="1409" w:author="VARGA Zoltan" w:date="2021-11-20T16:59:00Z">
        <w:r w:rsidR="003537DE">
          <w:t xml:space="preserve">, a </w:t>
        </w:r>
        <w:proofErr w:type="spellStart"/>
        <w:r w:rsidR="003537DE">
          <w:t>Turtlebot</w:t>
        </w:r>
        <w:proofErr w:type="spellEnd"/>
        <w:r w:rsidR="003537DE">
          <w:t xml:space="preserve"> készletből felhasznált </w:t>
        </w:r>
        <w:proofErr w:type="spellStart"/>
        <w:r w:rsidR="003537DE">
          <w:t>usb</w:t>
        </w:r>
        <w:proofErr w:type="spellEnd"/>
        <w:r w:rsidR="003537DE">
          <w:t xml:space="preserve"> kábel köti össze </w:t>
        </w:r>
      </w:ins>
      <w:ins w:id="1410" w:author="VARGA Zoltan" w:date="2021-11-20T17:00:00Z">
        <w:r w:rsidR="003537DE">
          <w:t xml:space="preserve">a </w:t>
        </w:r>
        <w:proofErr w:type="spellStart"/>
        <w:r w:rsidR="003537DE">
          <w:t>Jetson</w:t>
        </w:r>
        <w:proofErr w:type="spellEnd"/>
        <w:r w:rsidR="003537DE">
          <w:t xml:space="preserve">-t az </w:t>
        </w:r>
        <w:proofErr w:type="spellStart"/>
        <w:r w:rsidR="003537DE">
          <w:t>OpenCR</w:t>
        </w:r>
        <w:proofErr w:type="spellEnd"/>
        <w:r w:rsidR="003537DE">
          <w:t xml:space="preserve"> panellel, amely a két modul közti</w:t>
        </w:r>
      </w:ins>
      <w:ins w:id="1411" w:author="VARGA Zoltan" w:date="2021-11-20T17:01:00Z">
        <w:r w:rsidR="003537DE">
          <w:t xml:space="preserve"> kommunikációt biztosítja. Egy további – az előzővel azonos típusú – kábel köti össze </w:t>
        </w:r>
      </w:ins>
      <w:ins w:id="1412" w:author="VARGA Zoltan" w:date="2021-11-20T17:02:00Z">
        <w:r w:rsidR="003537DE">
          <w:t xml:space="preserve">az SBC-t a LIDAR interface moduljával, amely szintén a két egység közti </w:t>
        </w:r>
      </w:ins>
      <w:ins w:id="1413" w:author="VARGA Zoltan" w:date="2021-11-20T17:03:00Z">
        <w:r w:rsidR="003537DE">
          <w:t xml:space="preserve">adatforgalom biztosításáért felel. </w:t>
        </w:r>
      </w:ins>
      <w:ins w:id="1414" w:author="VARGA Zoltan" w:date="2021-11-20T17:04:00Z">
        <w:r w:rsidR="003537DE">
          <w:t>A harmadik csatlakozó</w:t>
        </w:r>
      </w:ins>
      <w:ins w:id="1415" w:author="VARGA Zoltan" w:date="2021-11-20T17:05:00Z">
        <w:r w:rsidR="003537DE">
          <w:t>t,</w:t>
        </w:r>
      </w:ins>
      <w:ins w:id="1416" w:author="VARGA Zoltan" w:date="2021-11-20T17:04:00Z">
        <w:r w:rsidR="003537DE">
          <w:t xml:space="preserve"> egy a LIDAR saját kábele </w:t>
        </w:r>
      </w:ins>
      <w:ins w:id="1417" w:author="VARGA Zoltan" w:date="2021-11-20T17:05:00Z">
        <w:r w:rsidR="003537DE">
          <w:t>foglalja, amely</w:t>
        </w:r>
      </w:ins>
      <w:ins w:id="1418" w:author="VARGA Zoltan" w:date="2021-11-20T17:06:00Z">
        <w:r w:rsidR="003537DE">
          <w:t>en keresztül az interface modul és a LIDAR fej kap tápellátást.</w:t>
        </w:r>
      </w:ins>
      <w:ins w:id="1419" w:author="VARGA Zoltan" w:date="2021-11-20T17:07:00Z">
        <w:r w:rsidR="003537DE">
          <w:t xml:space="preserve"> A negyedik </w:t>
        </w:r>
        <w:proofErr w:type="spellStart"/>
        <w:r w:rsidR="003537DE">
          <w:t>usb</w:t>
        </w:r>
        <w:proofErr w:type="spellEnd"/>
        <w:r w:rsidR="003537DE">
          <w:t xml:space="preserve"> csatlakozó a fejlesztés során volt használatban. </w:t>
        </w:r>
      </w:ins>
      <w:ins w:id="1420" w:author="VARGA Zoltan" w:date="2021-11-20T17:19:00Z">
        <w:r w:rsidR="00F43946">
          <w:t xml:space="preserve">Mivel a </w:t>
        </w:r>
        <w:proofErr w:type="spellStart"/>
        <w:r w:rsidR="00F43946">
          <w:t>Jetson</w:t>
        </w:r>
      </w:ins>
      <w:ins w:id="1421" w:author="VARGA Zoltan" w:date="2021-11-20T17:20:00Z">
        <w:r w:rsidR="00F43946">
          <w:t>-</w:t>
        </w:r>
      </w:ins>
      <w:ins w:id="1422" w:author="VARGA Zoltan" w:date="2021-11-20T17:19:00Z">
        <w:r w:rsidR="00F43946">
          <w:t>nak</w:t>
        </w:r>
        <w:proofErr w:type="spellEnd"/>
        <w:r w:rsidR="00F43946">
          <w:t xml:space="preserve"> csak</w:t>
        </w:r>
      </w:ins>
      <w:ins w:id="1423" w:author="VARGA Zoltan" w:date="2021-11-20T17:20:00Z">
        <w:r w:rsidR="00F43946">
          <w:t xml:space="preserve"> vezetékes </w:t>
        </w:r>
        <w:proofErr w:type="spellStart"/>
        <w:r w:rsidR="00F43946">
          <w:t>ethernet</w:t>
        </w:r>
        <w:proofErr w:type="spellEnd"/>
        <w:r w:rsidR="00F43946">
          <w:t xml:space="preserve"> hálózati csatlakozója van, </w:t>
        </w:r>
      </w:ins>
      <w:ins w:id="1424" w:author="VARGA Zoltan" w:date="2021-11-20T17:22:00Z">
        <w:r w:rsidR="00F43946">
          <w:t xml:space="preserve">így </w:t>
        </w:r>
      </w:ins>
      <w:ins w:id="1425" w:author="VARGA Zoltan" w:date="2021-11-20T17:08:00Z">
        <w:r w:rsidR="003537DE">
          <w:t>e</w:t>
        </w:r>
      </w:ins>
      <w:ins w:id="1426" w:author="VARGA Zoltan" w:date="2021-11-20T17:07:00Z">
        <w:r w:rsidR="003537DE">
          <w:t xml:space="preserve">gy </w:t>
        </w:r>
        <w:proofErr w:type="spellStart"/>
        <w:r w:rsidR="003537DE">
          <w:t>wlan</w:t>
        </w:r>
        <w:proofErr w:type="spellEnd"/>
        <w:r w:rsidR="003537DE">
          <w:t xml:space="preserve"> modul segítségével </w:t>
        </w:r>
      </w:ins>
      <w:ins w:id="1427" w:author="VARGA Zoltan" w:date="2021-11-20T17:08:00Z">
        <w:r w:rsidR="003537DE">
          <w:t>elérhető volt</w:t>
        </w:r>
      </w:ins>
      <w:ins w:id="1428" w:author="VARGA Zoltan" w:date="2021-11-20T17:09:00Z">
        <w:r w:rsidR="003537DE">
          <w:t xml:space="preserve"> </w:t>
        </w:r>
        <w:proofErr w:type="spellStart"/>
        <w:r w:rsidR="003537DE">
          <w:t>headless</w:t>
        </w:r>
        <w:proofErr w:type="spellEnd"/>
        <w:r w:rsidR="003537DE">
          <w:t xml:space="preserve"> módba</w:t>
        </w:r>
        <w:r w:rsidR="00846B93">
          <w:t>n</w:t>
        </w:r>
      </w:ins>
      <w:ins w:id="1429" w:author="VARGA Zoltan" w:date="2021-11-20T17:10:00Z">
        <w:r w:rsidR="00846B93">
          <w:t xml:space="preserve"> </w:t>
        </w:r>
      </w:ins>
      <w:ins w:id="1430" w:author="VARGA Zoltan" w:date="2021-11-20T17:21:00Z">
        <w:r w:rsidR="00F43946">
          <w:t xml:space="preserve">is </w:t>
        </w:r>
      </w:ins>
      <w:ins w:id="1431" w:author="VARGA Zoltan" w:date="2021-11-20T17:10:00Z">
        <w:r w:rsidR="00846B93">
          <w:t>és nem kellett lev</w:t>
        </w:r>
      </w:ins>
      <w:ins w:id="1432" w:author="VARGA Zoltan" w:date="2021-11-20T17:11:00Z">
        <w:r w:rsidR="00846B93">
          <w:t xml:space="preserve">álasztani az </w:t>
        </w:r>
        <w:proofErr w:type="spellStart"/>
        <w:r w:rsidR="00846B93">
          <w:t>OpenCR</w:t>
        </w:r>
        <w:proofErr w:type="spellEnd"/>
        <w:r w:rsidR="00846B93">
          <w:t>-t vagy a LIDART, hogy a billentyűzet és az egér is csatlakoztatható legyen.</w:t>
        </w:r>
      </w:ins>
      <w:ins w:id="1433" w:author="VARGA Zoltan" w:date="2021-11-20T22:44:00Z">
        <w:r w:rsidR="00AB030E">
          <w:t xml:space="preserve"> Az SBC elhelyezésénél</w:t>
        </w:r>
      </w:ins>
      <w:ins w:id="1434" w:author="VARGA Zoltan" w:date="2021-11-20T22:45:00Z">
        <w:r w:rsidR="00AB030E">
          <w:t xml:space="preserve"> elsődleges szempont volt az, hogy a csatlakozók könnye</w:t>
        </w:r>
      </w:ins>
      <w:ins w:id="1435" w:author="VARGA Zoltan" w:date="2021-11-20T22:46:00Z">
        <w:r w:rsidR="00AB030E">
          <w:t>n</w:t>
        </w:r>
      </w:ins>
      <w:ins w:id="1436" w:author="VARGA Zoltan" w:date="2021-11-20T22:45:00Z">
        <w:r w:rsidR="00AB030E">
          <w:t xml:space="preserve"> hozzáférhetőek legyenek, hogy tesztelés vagy hibakeresés </w:t>
        </w:r>
      </w:ins>
      <w:ins w:id="1437" w:author="VARGA Zoltan" w:date="2021-11-20T22:46:00Z">
        <w:r w:rsidR="00AB030E">
          <w:t xml:space="preserve">során ne kelljen megbontani a jármű szerkezetét. </w:t>
        </w:r>
      </w:ins>
      <w:ins w:id="1438" w:author="VARGA Zoltan" w:date="2021-11-20T22:47:00Z">
        <w:r w:rsidR="00AB030E">
          <w:t xml:space="preserve">A </w:t>
        </w:r>
        <w:proofErr w:type="spellStart"/>
        <w:r w:rsidR="00AB030E">
          <w:t>Jetson</w:t>
        </w:r>
        <w:proofErr w:type="spellEnd"/>
        <w:r w:rsidR="00AB030E">
          <w:t xml:space="preserve"> </w:t>
        </w:r>
        <w:proofErr w:type="spellStart"/>
        <w:r w:rsidR="00AB030E">
          <w:t>Nano</w:t>
        </w:r>
        <w:proofErr w:type="spellEnd"/>
        <w:r w:rsidR="00AB030E">
          <w:t xml:space="preserve"> hűtőbordájára szerelhető </w:t>
        </w:r>
      </w:ins>
      <w:ins w:id="1439" w:author="VARGA Zoltan" w:date="2021-11-21T09:28:00Z">
        <w:r w:rsidR="00337E2A">
          <w:t>hűt</w:t>
        </w:r>
      </w:ins>
      <w:ins w:id="1440" w:author="VARGA Zoltan" w:date="2021-11-21T09:29:00Z">
        <w:r w:rsidR="00337E2A">
          <w:t>ő</w:t>
        </w:r>
      </w:ins>
      <w:ins w:id="1441" w:author="VARGA Zoltan" w:date="2021-11-21T09:26:00Z">
        <w:r w:rsidR="00337E2A">
          <w:t xml:space="preserve">ventilátor, amennyiben </w:t>
        </w:r>
      </w:ins>
      <w:ins w:id="1442" w:author="VARGA Zoltan" w:date="2021-11-21T09:27:00Z">
        <w:r w:rsidR="00337E2A">
          <w:t>annak túlzott melegedése azt indokolja</w:t>
        </w:r>
      </w:ins>
      <w:ins w:id="1443" w:author="VARGA Zoltan" w:date="2021-11-21T09:31:00Z">
        <w:r w:rsidR="00EA0AEA">
          <w:t>.</w:t>
        </w:r>
      </w:ins>
      <w:r w:rsidR="002B3677">
        <w:t>[4][5]</w:t>
      </w:r>
    </w:p>
    <w:p w14:paraId="02E24823" w14:textId="01B0DE97" w:rsidR="00C27361" w:rsidDel="00846B93" w:rsidRDefault="00F43DE3" w:rsidP="00C27361">
      <w:pPr>
        <w:spacing w:after="120"/>
        <w:rPr>
          <w:del w:id="1444" w:author="VARGA Zoltan" w:date="2021-11-20T17:19:00Z"/>
        </w:rPr>
      </w:pPr>
      <w:commentRangeStart w:id="1445"/>
      <w:del w:id="1446" w:author="VARGA Zoltan" w:date="2021-11-20T17:19:00Z">
        <w:r w:rsidDel="00846B93">
          <w:delText>Több port-tal rendelkezik</w:delText>
        </w:r>
        <w:commentRangeEnd w:id="1445"/>
        <w:r w:rsidR="00826931" w:rsidDel="00846B93">
          <w:rPr>
            <w:rStyle w:val="Jegyzethivatkozs"/>
          </w:rPr>
          <w:commentReference w:id="1445"/>
        </w:r>
        <w:r w:rsidDel="00846B93">
          <w:delText xml:space="preserve">. Ezek közül egy USB kerül felhasználásra az OpenCR modullal történő kommunikációra, egy másik USB a LIDAR használatához, valamint még </w:delText>
        </w:r>
        <w:r w:rsidDel="00846B93">
          <w:lastRenderedPageBreak/>
          <w:delText xml:space="preserve">egy USB a vezeték nélküli hálózathoz történő csatlakozáshoz, mivel a Jetson-nak nincs beépített WLAN modulja. Ez utóbbi opcionális, ugyanis csak a menet közbeni megfigyelésre szolgál. Fejlesztéshez használható az </w:delText>
        </w:r>
      </w:del>
      <w:ins w:id="1447" w:author="Rudolf Krecht" w:date="2021-07-03T12:01:00Z">
        <w:del w:id="1448" w:author="VARGA Zoltan" w:date="2021-11-20T17:19:00Z">
          <w:r w:rsidR="00826931" w:rsidDel="00846B93">
            <w:delText>E</w:delText>
          </w:r>
        </w:del>
      </w:ins>
      <w:del w:id="1449" w:author="VARGA Zoltan" w:date="2021-11-20T17:19:00Z">
        <w:r w:rsidDel="00846B93">
          <w:delText>ethernet port is. A modul elektromos megtáplálása még kérdéses. Amennyiben elegendő, úgy az OpenCR modul 5V-os kimeneti csatlakozójáról történik az elektromos tápellátás vagy a microUSB csatlakozón keresztül</w:delText>
        </w:r>
      </w:del>
      <w:ins w:id="1450" w:author="Rudolf Krecht" w:date="2021-07-03T12:02:00Z">
        <w:del w:id="1451" w:author="VARGA Zoltan" w:date="2021-11-20T17:19:00Z">
          <w:r w:rsidR="00826931" w:rsidDel="00846B93">
            <w:delText>,</w:delText>
          </w:r>
        </w:del>
      </w:ins>
      <w:del w:id="1452" w:author="VARGA Zoltan" w:date="2021-11-20T17:19:00Z">
        <w:r w:rsidDel="00846B93">
          <w:delText xml:space="preserve"> vagy pedig a dedikált külső tápellátást biztosító csatlakozón.</w:delText>
        </w:r>
      </w:del>
    </w:p>
    <w:p w14:paraId="3DF6104D" w14:textId="77777777" w:rsidR="00C27361" w:rsidDel="00F43946" w:rsidRDefault="00C27361">
      <w:pPr>
        <w:spacing w:after="120"/>
        <w:rPr>
          <w:del w:id="1453" w:author="VARGA Zoltan" w:date="2021-11-20T17:23:00Z"/>
        </w:rPr>
        <w:pPrChange w:id="1454" w:author="VARGA Zoltan" w:date="2021-11-20T17:19:00Z">
          <w:pPr/>
        </w:pPrChange>
      </w:pPr>
      <w:del w:id="1455" w:author="VARGA Zoltan" w:date="2021-11-20T17:23:00Z">
        <w:r w:rsidDel="00F43946">
          <w:br w:type="page"/>
        </w:r>
      </w:del>
    </w:p>
    <w:p w14:paraId="23DC2C8C" w14:textId="77777777" w:rsidR="00F43DE3" w:rsidRDefault="00F43DE3" w:rsidP="00C27361">
      <w:pPr>
        <w:spacing w:after="120"/>
      </w:pPr>
    </w:p>
    <w:p w14:paraId="50A5C7C8" w14:textId="77777777" w:rsidR="00F43DE3" w:rsidRDefault="00F43DE3" w:rsidP="00C27361">
      <w:pPr>
        <w:pStyle w:val="Cmsor2"/>
      </w:pPr>
      <w:bookmarkStart w:id="1456" w:name="_Toc87872674"/>
      <w:bookmarkStart w:id="1457" w:name="_Toc90962832"/>
      <w:r>
        <w:t>LIDAR</w:t>
      </w:r>
      <w:bookmarkEnd w:id="1456"/>
      <w:bookmarkEnd w:id="1457"/>
    </w:p>
    <w:p w14:paraId="600B9CE4" w14:textId="5DF9ED8C" w:rsidR="006864B4" w:rsidRDefault="006864B4" w:rsidP="00592D64">
      <w:pPr>
        <w:spacing w:after="120"/>
      </w:pPr>
      <w:ins w:id="1458" w:author="VARGA Zoltan" w:date="2021-11-20T20:04:00Z">
        <w:r>
          <w:rPr>
            <w:noProof/>
          </w:rPr>
          <mc:AlternateContent>
            <mc:Choice Requires="wps">
              <w:drawing>
                <wp:anchor distT="0" distB="0" distL="114300" distR="114300" simplePos="0" relativeHeight="251609088" behindDoc="0" locked="0" layoutInCell="1" allowOverlap="1" wp14:anchorId="7F7082C9" wp14:editId="3BCBF167">
                  <wp:simplePos x="0" y="0"/>
                  <wp:positionH relativeFrom="margin">
                    <wp:align>center</wp:align>
                  </wp:positionH>
                  <wp:positionV relativeFrom="paragraph">
                    <wp:posOffset>5826125</wp:posOffset>
                  </wp:positionV>
                  <wp:extent cx="3599815" cy="635"/>
                  <wp:effectExtent l="0" t="0" r="635" b="0"/>
                  <wp:wrapTopAndBottom/>
                  <wp:docPr id="51" name="Szövegdoboz 5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130A589" w14:textId="118A986D" w:rsidR="00965F9D" w:rsidRPr="008D1FDE" w:rsidRDefault="00965F9D" w:rsidP="00E262DD">
                              <w:pPr>
                                <w:pStyle w:val="Kpalrs"/>
                                <w:rPr>
                                  <w:noProof/>
                                </w:rPr>
                              </w:pPr>
                              <w:ins w:id="1459" w:author="VARGA Zoltan" w:date="2021-11-20T20:04:00Z">
                                <w:r>
                                  <w:rPr>
                                    <w:noProof/>
                                  </w:rPr>
                                  <w:fldChar w:fldCharType="begin"/>
                                </w:r>
                                <w:r>
                                  <w:rPr>
                                    <w:noProof/>
                                  </w:rPr>
                                  <w:instrText xml:space="preserve"> SEQ ábra \* ARABIC </w:instrText>
                                </w:r>
                              </w:ins>
                              <w:r>
                                <w:rPr>
                                  <w:noProof/>
                                </w:rPr>
                                <w:fldChar w:fldCharType="separate"/>
                              </w:r>
                              <w:bookmarkStart w:id="1460" w:name="_Toc90933884"/>
                              <w:r>
                                <w:rPr>
                                  <w:noProof/>
                                </w:rPr>
                                <w:t>12</w:t>
                              </w:r>
                              <w:ins w:id="1461" w:author="VARGA Zoltan" w:date="2021-11-20T20:04:00Z">
                                <w:r>
                                  <w:rPr>
                                    <w:noProof/>
                                  </w:rPr>
                                  <w:fldChar w:fldCharType="end"/>
                                </w:r>
                                <w:r>
                                  <w:t xml:space="preserve">. ábra Az </w:t>
                                </w:r>
                                <w:proofErr w:type="spellStart"/>
                                <w:r>
                                  <w:t>RPLidar</w:t>
                                </w:r>
                              </w:ins>
                              <w:proofErr w:type="spellEnd"/>
                              <w:r>
                                <w:t xml:space="preserve"> A3</w:t>
                              </w:r>
                              <w:ins w:id="1462" w:author="VARGA Zoltan" w:date="2021-11-20T20:04:00Z">
                                <w:r>
                                  <w:t xml:space="preserve"> elhelyezése a járművön</w:t>
                                </w:r>
                              </w:ins>
                              <w:bookmarkEnd w:id="1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82C9" id="Szövegdoboz 51" o:spid="_x0000_s1044" type="#_x0000_t202" style="position:absolute;left:0;text-align:left;margin-left:0;margin-top:458.75pt;width:283.45pt;height:.05pt;z-index:251609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" stroked="f">
                  <v:textbox style="mso-fit-shape-to-text:t" inset="0,0,0,0">
                    <w:txbxContent>
                      <w:p w14:paraId="4130A589" w14:textId="118A986D" w:rsidR="00965F9D" w:rsidRPr="008D1FDE" w:rsidRDefault="00965F9D" w:rsidP="00E262DD">
                        <w:pPr>
                          <w:pStyle w:val="Kpalrs"/>
                          <w:rPr>
                            <w:noProof/>
                          </w:rPr>
                        </w:pPr>
                        <w:ins w:id="1463" w:author="VARGA Zoltan" w:date="2021-11-20T20:04:00Z">
                          <w:r>
                            <w:rPr>
                              <w:noProof/>
                            </w:rPr>
                            <w:fldChar w:fldCharType="begin"/>
                          </w:r>
                          <w:r>
                            <w:rPr>
                              <w:noProof/>
                            </w:rPr>
                            <w:instrText xml:space="preserve"> SEQ ábra \* ARABIC </w:instrText>
                          </w:r>
                        </w:ins>
                        <w:r>
                          <w:rPr>
                            <w:noProof/>
                          </w:rPr>
                          <w:fldChar w:fldCharType="separate"/>
                        </w:r>
                        <w:bookmarkStart w:id="1464" w:name="_Toc90933884"/>
                        <w:r>
                          <w:rPr>
                            <w:noProof/>
                          </w:rPr>
                          <w:t>12</w:t>
                        </w:r>
                        <w:ins w:id="1465" w:author="VARGA Zoltan" w:date="2021-11-20T20:04:00Z">
                          <w:r>
                            <w:rPr>
                              <w:noProof/>
                            </w:rPr>
                            <w:fldChar w:fldCharType="end"/>
                          </w:r>
                          <w:r>
                            <w:t xml:space="preserve">. ábra Az </w:t>
                          </w:r>
                          <w:proofErr w:type="spellStart"/>
                          <w:r>
                            <w:t>RPLidar</w:t>
                          </w:r>
                        </w:ins>
                        <w:proofErr w:type="spellEnd"/>
                        <w:r>
                          <w:t xml:space="preserve"> A3</w:t>
                        </w:r>
                        <w:ins w:id="1466" w:author="VARGA Zoltan" w:date="2021-11-20T20:04:00Z">
                          <w:r>
                            <w:t xml:space="preserve"> elhelyezése a járművön</w:t>
                          </w:r>
                        </w:ins>
                        <w:bookmarkEnd w:id="1464"/>
                      </w:p>
                    </w:txbxContent>
                  </v:textbox>
                  <w10:wrap type="topAndBottom" anchorx="margin"/>
                </v:shape>
              </w:pict>
            </mc:Fallback>
          </mc:AlternateContent>
        </w:r>
      </w:ins>
      <w:ins w:id="1467" w:author="VARGA Zoltan" w:date="2021-11-20T20:03:00Z">
        <w:r>
          <w:rPr>
            <w:noProof/>
          </w:rPr>
          <w:drawing>
            <wp:anchor distT="360045" distB="360045" distL="114300" distR="114300" simplePos="0" relativeHeight="251606016" behindDoc="0" locked="0" layoutInCell="1" allowOverlap="1" wp14:anchorId="5E69AF0A" wp14:editId="4AF52F5B">
              <wp:simplePos x="0" y="0"/>
              <wp:positionH relativeFrom="margin">
                <wp:align>center</wp:align>
              </wp:positionH>
              <wp:positionV relativeFrom="paragraph">
                <wp:posOffset>3430905</wp:posOffset>
              </wp:positionV>
              <wp:extent cx="3600000" cy="2378323"/>
              <wp:effectExtent l="0" t="0" r="635" b="3175"/>
              <wp:wrapTopAndBottom/>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ép 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378323"/>
                      </a:xfrm>
                      <a:prstGeom prst="rect">
                        <a:avLst/>
                      </a:prstGeom>
                    </pic:spPr>
                  </pic:pic>
                </a:graphicData>
              </a:graphic>
              <wp14:sizeRelH relativeFrom="margin">
                <wp14:pctWidth>0</wp14:pctWidth>
              </wp14:sizeRelH>
              <wp14:sizeRelV relativeFrom="margin">
                <wp14:pctHeight>0</wp14:pctHeight>
              </wp14:sizeRelV>
            </wp:anchor>
          </w:drawing>
        </w:r>
      </w:ins>
      <w:del w:id="1468" w:author="VARGA Zoltan" w:date="2021-11-18T14:01:00Z">
        <w:r w:rsidR="00FC606C" w:rsidDel="0091119E">
          <w:rPr>
            <w:noProof/>
          </w:rPr>
          <mc:AlternateContent>
            <mc:Choice Requires="wps">
              <w:drawing>
                <wp:anchor distT="0" distB="0" distL="114300" distR="114300" simplePos="0" relativeHeight="251493376" behindDoc="1" locked="0" layoutInCell="1" allowOverlap="1" wp14:anchorId="29A37F71" wp14:editId="2E0D690D">
                  <wp:simplePos x="0" y="0"/>
                  <wp:positionH relativeFrom="margin">
                    <wp:align>right</wp:align>
                  </wp:positionH>
                  <wp:positionV relativeFrom="paragraph">
                    <wp:posOffset>1567815</wp:posOffset>
                  </wp:positionV>
                  <wp:extent cx="2525395" cy="635"/>
                  <wp:effectExtent l="0" t="0" r="8255" b="8255"/>
                  <wp:wrapTight wrapText="bothSides">
                    <wp:wrapPolygon edited="0">
                      <wp:start x="0" y="0"/>
                      <wp:lineTo x="0" y="20698"/>
                      <wp:lineTo x="21508" y="20698"/>
                      <wp:lineTo x="21508" y="0"/>
                      <wp:lineTo x="0" y="0"/>
                    </wp:wrapPolygon>
                  </wp:wrapTight>
                  <wp:docPr id="27" name="Szövegdoboz 27"/>
                  <wp:cNvGraphicFramePr/>
                  <a:graphic xmlns:a="http://schemas.openxmlformats.org/drawingml/2006/main">
                    <a:graphicData uri="http://schemas.microsoft.com/office/word/2010/wordprocessingShape">
                      <wps:wsp>
                        <wps:cNvSpPr txBox="1"/>
                        <wps:spPr>
                          <a:xfrm>
                            <a:off x="0" y="0"/>
                            <a:ext cx="2525395" cy="635"/>
                          </a:xfrm>
                          <a:prstGeom prst="rect">
                            <a:avLst/>
                          </a:prstGeom>
                          <a:solidFill>
                            <a:prstClr val="white"/>
                          </a:solidFill>
                          <a:ln>
                            <a:noFill/>
                          </a:ln>
                        </wps:spPr>
                        <wps:txbx>
                          <w:txbxContent>
                            <w:p w14:paraId="5FC74FA3" w14:textId="77777777" w:rsidR="00965F9D" w:rsidRPr="00AC1A29" w:rsidRDefault="00965F9D" w:rsidP="00FC606C">
                              <w:pPr>
                                <w:pStyle w:val="Kpalrs"/>
                                <w:rPr>
                                  <w:noProof/>
                                  <w:sz w:val="24"/>
                                  <w:szCs w:val="24"/>
                                </w:rPr>
                              </w:pPr>
                              <w:r>
                                <w:rPr>
                                  <w:noProof/>
                                </w:rPr>
                                <w:t>8</w:t>
                              </w:r>
                              <w:r>
                                <w:t xml:space="preserve">. kép - A </w:t>
                              </w:r>
                              <w:proofErr w:type="spellStart"/>
                              <w:r>
                                <w:t>Slamtec</w:t>
                              </w:r>
                              <w:proofErr w:type="spellEnd"/>
                              <w:r>
                                <w:t xml:space="preserve"> LIDAR a jármű tetején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37F71" id="Szövegdoboz 27" o:spid="_x0000_s1045" type="#_x0000_t202" style="position:absolute;left:0;text-align:left;margin-left:147.65pt;margin-top:123.45pt;width:198.85pt;height:.05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" stroked="f">
                  <v:textbox style="mso-fit-shape-to-text:t" inset="0,0,0,0">
                    <w:txbxContent>
                      <w:p w14:paraId="5FC74FA3" w14:textId="77777777" w:rsidR="00965F9D" w:rsidRPr="00AC1A29" w:rsidRDefault="00965F9D" w:rsidP="00FC606C">
                        <w:pPr>
                          <w:pStyle w:val="Kpalrs"/>
                          <w:rPr>
                            <w:noProof/>
                            <w:sz w:val="24"/>
                            <w:szCs w:val="24"/>
                          </w:rPr>
                        </w:pPr>
                        <w:r>
                          <w:rPr>
                            <w:noProof/>
                          </w:rPr>
                          <w:t>8</w:t>
                        </w:r>
                        <w:r>
                          <w:t xml:space="preserve">. kép - A </w:t>
                        </w:r>
                        <w:proofErr w:type="spellStart"/>
                        <w:r>
                          <w:t>Slamtec</w:t>
                        </w:r>
                        <w:proofErr w:type="spellEnd"/>
                        <w:r>
                          <w:t xml:space="preserve"> LIDAR a jármű tetején</w:t>
                        </w:r>
                      </w:p>
                    </w:txbxContent>
                  </v:textbox>
                  <w10:wrap type="tight" anchorx="margin"/>
                </v:shape>
              </w:pict>
            </mc:Fallback>
          </mc:AlternateContent>
        </w:r>
        <w:r w:rsidR="00C27361" w:rsidDel="0091119E">
          <w:rPr>
            <w:noProof/>
          </w:rPr>
          <w:drawing>
            <wp:anchor distT="0" distB="0" distL="114300" distR="114300" simplePos="0" relativeHeight="251456512" behindDoc="1" locked="0" layoutInCell="1" allowOverlap="1" wp14:anchorId="0293F7E6" wp14:editId="4AF4A42D">
              <wp:simplePos x="0" y="0"/>
              <wp:positionH relativeFrom="margin">
                <wp:align>right</wp:align>
              </wp:positionH>
              <wp:positionV relativeFrom="margin">
                <wp:posOffset>768350</wp:posOffset>
              </wp:positionV>
              <wp:extent cx="2525395" cy="1471930"/>
              <wp:effectExtent l="0" t="0" r="8255" b="0"/>
              <wp:wrapTight wrapText="bothSides">
                <wp:wrapPolygon edited="0">
                  <wp:start x="0" y="0"/>
                  <wp:lineTo x="0" y="21246"/>
                  <wp:lineTo x="21508" y="21246"/>
                  <wp:lineTo x="21508" y="0"/>
                  <wp:lineTo x="0" y="0"/>
                </wp:wrapPolygon>
              </wp:wrapTight>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5395" cy="1471930"/>
                      </a:xfrm>
                      <a:prstGeom prst="rect">
                        <a:avLst/>
                      </a:prstGeom>
                    </pic:spPr>
                  </pic:pic>
                </a:graphicData>
              </a:graphic>
              <wp14:sizeRelH relativeFrom="margin">
                <wp14:pctWidth>0</wp14:pctWidth>
              </wp14:sizeRelH>
              <wp14:sizeRelV relativeFrom="margin">
                <wp14:pctHeight>0</wp14:pctHeight>
              </wp14:sizeRelV>
            </wp:anchor>
          </w:drawing>
        </w:r>
      </w:del>
      <w:r w:rsidR="00F43DE3">
        <w:t>Egy önvezető járműnek elengedhetetlen</w:t>
      </w:r>
      <w:del w:id="1469" w:author="VARGA Zoltan" w:date="2021-11-20T17:37:00Z">
        <w:r w:rsidR="00F43DE3" w:rsidDel="006D5637">
          <w:delText xml:space="preserve"> képessége</w:delText>
        </w:r>
      </w:del>
      <w:r w:rsidR="00F43DE3">
        <w:t xml:space="preserve">, hogy képes </w:t>
      </w:r>
      <w:ins w:id="1470" w:author="VARGA Zoltan" w:date="2021-11-20T17:37:00Z">
        <w:r w:rsidR="006D5637">
          <w:t xml:space="preserve">legyen </w:t>
        </w:r>
      </w:ins>
      <w:r w:rsidR="00F43DE3">
        <w:t xml:space="preserve">információt gyűjteni a fizikai környezetéről. Ehhez számos szenzor használható különböző detektálási technológiával, eltérő méretekben és különféle kialakítással. A LIDAR </w:t>
      </w:r>
      <w:del w:id="1471" w:author="VARGA Zoltan" w:date="2021-11-20T17:40:00Z">
        <w:r w:rsidR="00F43DE3" w:rsidDel="006D5637">
          <w:delText xml:space="preserve">(Light Detection and Ranging) </w:delText>
        </w:r>
      </w:del>
      <w:r w:rsidR="00F43DE3">
        <w:t xml:space="preserve">szenzor lézer technológiával képes a környezetét feltérképezni. </w:t>
      </w:r>
      <w:ins w:id="1472" w:author="VARGA Zoltan" w:date="2021-11-20T17:40:00Z">
        <w:r w:rsidR="006D5637">
          <w:t xml:space="preserve">A szenzor </w:t>
        </w:r>
      </w:ins>
      <w:ins w:id="1473" w:author="VARGA Zoltan" w:date="2021-11-20T17:44:00Z">
        <w:r w:rsidR="006D5637">
          <w:t xml:space="preserve">fő eleme egy </w:t>
        </w:r>
      </w:ins>
      <w:ins w:id="1474" w:author="VARGA Zoltan" w:date="2021-11-20T18:52:00Z">
        <w:r w:rsidR="002157ED">
          <w:t xml:space="preserve">folyamatosan </w:t>
        </w:r>
      </w:ins>
      <w:ins w:id="1475" w:author="VARGA Zoltan" w:date="2021-11-20T17:44:00Z">
        <w:r w:rsidR="006D5637">
          <w:t>forgó fej</w:t>
        </w:r>
      </w:ins>
      <w:ins w:id="1476" w:author="VARGA Zoltan" w:date="2021-11-20T18:52:00Z">
        <w:r w:rsidR="002157ED">
          <w:t xml:space="preserve"> amely tartalmaz egy lézer fényt kibocsájtó</w:t>
        </w:r>
      </w:ins>
      <w:ins w:id="1477" w:author="VARGA Zoltan" w:date="2021-11-20T19:00:00Z">
        <w:r w:rsidR="002157ED">
          <w:t>t</w:t>
        </w:r>
      </w:ins>
      <w:ins w:id="1478" w:author="VARGA Zoltan" w:date="2021-11-20T18:57:00Z">
        <w:r w:rsidR="002157ED">
          <w:t>, valamint egy szenzor</w:t>
        </w:r>
      </w:ins>
      <w:ins w:id="1479" w:author="VARGA Zoltan" w:date="2021-11-20T19:01:00Z">
        <w:r w:rsidR="002157ED">
          <w:t>t</w:t>
        </w:r>
      </w:ins>
      <w:ins w:id="1480" w:author="VARGA Zoltan" w:date="2021-11-20T18:57:00Z">
        <w:r w:rsidR="002157ED">
          <w:t xml:space="preserve"> amely a visszaverődött léze</w:t>
        </w:r>
      </w:ins>
      <w:ins w:id="1481" w:author="VARGA Zoltan" w:date="2021-11-20T18:58:00Z">
        <w:r w:rsidR="002157ED">
          <w:t>r</w:t>
        </w:r>
      </w:ins>
      <w:ins w:id="1482" w:author="VARGA Zoltan" w:date="2021-11-20T18:57:00Z">
        <w:r w:rsidR="002157ED">
          <w:t>fényt detektálja.</w:t>
        </w:r>
      </w:ins>
      <w:ins w:id="1483" w:author="VARGA Zoltan" w:date="2021-11-20T19:01:00Z">
        <w:r w:rsidR="002157ED">
          <w:t xml:space="preserve"> A LIDAR a lézer fé</w:t>
        </w:r>
      </w:ins>
      <w:ins w:id="1484" w:author="VARGA Zoltan" w:date="2021-11-20T19:02:00Z">
        <w:r w:rsidR="002157ED">
          <w:t xml:space="preserve">ny </w:t>
        </w:r>
        <w:r w:rsidR="001B1A0B">
          <w:t>kibocsájtása és annak visszaverődés utáni detektálása közt eltelt időt méri.</w:t>
        </w:r>
      </w:ins>
      <w:ins w:id="1485" w:author="VARGA Zoltan" w:date="2021-11-20T19:06:00Z">
        <w:r w:rsidR="001B1A0B">
          <w:t xml:space="preserve"> Mivel a fényenergia terjedési ideje ismert, a</w:t>
        </w:r>
      </w:ins>
      <w:ins w:id="1486" w:author="VARGA Zoltan" w:date="2021-11-20T19:09:00Z">
        <w:r w:rsidR="001B1A0B">
          <w:t xml:space="preserve"> visszaverődési </w:t>
        </w:r>
      </w:ins>
      <w:ins w:id="1487" w:author="VARGA Zoltan" w:date="2021-11-20T19:06:00Z">
        <w:r w:rsidR="001B1A0B">
          <w:t xml:space="preserve">idő alapján </w:t>
        </w:r>
      </w:ins>
      <w:ins w:id="1488" w:author="VARGA Zoltan" w:date="2021-11-20T19:11:00Z">
        <w:r w:rsidR="001B1A0B">
          <w:t xml:space="preserve">kiszámítható </w:t>
        </w:r>
      </w:ins>
      <w:ins w:id="1489" w:author="VARGA Zoltan" w:date="2021-11-20T19:12:00Z">
        <w:r w:rsidR="001B1A0B">
          <w:t xml:space="preserve">annak a felületnek a </w:t>
        </w:r>
        <w:r w:rsidR="00F84B88">
          <w:t>szenzortól mért távolsága, amelyről a lézerfény visszaverődött.</w:t>
        </w:r>
      </w:ins>
      <w:ins w:id="1490" w:author="VARGA Zoltan" w:date="2021-11-20T19:13:00Z">
        <w:r w:rsidR="00F84B88">
          <w:t xml:space="preserve"> </w:t>
        </w:r>
      </w:ins>
      <w:ins w:id="1491" w:author="VARGA Zoltan" w:date="2021-11-20T19:17:00Z">
        <w:r w:rsidR="00F84B88">
          <w:t>A LID</w:t>
        </w:r>
      </w:ins>
      <w:ins w:id="1492" w:author="VARGA Zoltan" w:date="2021-11-20T19:19:00Z">
        <w:r w:rsidR="00F84B88">
          <w:t>AR ezen távolság adat mell</w:t>
        </w:r>
      </w:ins>
      <w:ins w:id="1493" w:author="VARGA Zoltan" w:date="2021-11-20T19:20:00Z">
        <w:r w:rsidR="00F84B88">
          <w:t xml:space="preserve">é szolgáltatja </w:t>
        </w:r>
      </w:ins>
      <w:ins w:id="1494" w:author="VARGA Zoltan" w:date="2021-11-20T19:21:00Z">
        <w:r w:rsidR="00F84B88">
          <w:t>azt a szög</w:t>
        </w:r>
      </w:ins>
      <w:ins w:id="1495" w:author="VARGA Zoltan" w:date="2021-11-20T19:22:00Z">
        <w:r w:rsidR="00860FB1">
          <w:t>elfordulás</w:t>
        </w:r>
        <w:r w:rsidR="00F84B88">
          <w:t xml:space="preserve"> értéket</w:t>
        </w:r>
        <w:r w:rsidR="00860FB1">
          <w:t>, amelyben a fej a meghatározott 0</w:t>
        </w:r>
      </w:ins>
      <w:ins w:id="1496" w:author="VARGA Zoltan" w:date="2021-11-20T19:23:00Z">
        <w:r w:rsidR="00860FB1">
          <w:t>°-hoz képest állt a detektálás pillanatában. Így a távolság és szögelfordulás ismeretében meghatározható a vissza</w:t>
        </w:r>
      </w:ins>
      <w:ins w:id="1497" w:author="VARGA Zoltan" w:date="2021-11-20T19:24:00Z">
        <w:r w:rsidR="00860FB1">
          <w:t>verődési pont helyzete a szenzor fejhez képest.</w:t>
        </w:r>
      </w:ins>
      <w:r w:rsidR="00447F3E">
        <w:t>[6]</w:t>
      </w:r>
    </w:p>
    <w:p w14:paraId="02EE2418" w14:textId="44FB8BAA" w:rsidR="00F43DE3" w:rsidRDefault="00860FB1" w:rsidP="00592D64">
      <w:pPr>
        <w:spacing w:after="120"/>
      </w:pPr>
      <w:ins w:id="1498" w:author="VARGA Zoltan" w:date="2021-11-20T19:25:00Z">
        <w:r>
          <w:lastRenderedPageBreak/>
          <w:t>LIDAR szenzorokból elérhetők egy és több csatornás típusok</w:t>
        </w:r>
      </w:ins>
      <w:ins w:id="1499" w:author="VARGA Zoltan" w:date="2021-11-20T19:27:00Z">
        <w:r>
          <w:t xml:space="preserve">. Az egy csatornás szenzorok esetében </w:t>
        </w:r>
      </w:ins>
      <w:ins w:id="1500" w:author="VARGA Zoltan" w:date="2021-11-20T19:31:00Z">
        <w:r>
          <w:t xml:space="preserve">egy időpillanatban </w:t>
        </w:r>
      </w:ins>
      <w:ins w:id="1501" w:author="VARGA Zoltan" w:date="2021-11-20T19:32:00Z">
        <w:r>
          <w:t>csak egy lézerimpulzus kerül kibocsájtásra, míg a többc</w:t>
        </w:r>
        <w:r w:rsidR="007A296D">
          <w:t xml:space="preserve">satornás eszközöknél </w:t>
        </w:r>
      </w:ins>
      <w:ins w:id="1502" w:author="VARGA Zoltan" w:date="2021-11-20T19:36:00Z">
        <w:r w:rsidR="007A296D">
          <w:t>egyszerre több.</w:t>
        </w:r>
      </w:ins>
      <w:ins w:id="1503" w:author="VARGA Zoltan" w:date="2021-11-20T19:37:00Z">
        <w:r w:rsidR="007A296D">
          <w:t xml:space="preserve"> </w:t>
        </w:r>
      </w:ins>
      <w:ins w:id="1504" w:author="VARGA Zoltan" w:date="2021-11-20T19:39:00Z">
        <w:r w:rsidR="007A296D">
          <w:t>A legjellemzőbb típusok az 1, 16,</w:t>
        </w:r>
      </w:ins>
      <w:ins w:id="1505" w:author="VARGA Zoltan" w:date="2021-11-20T19:40:00Z">
        <w:r w:rsidR="007A296D">
          <w:t xml:space="preserve"> 32, 64 és 128 csatornás szenzorok. </w:t>
        </w:r>
      </w:ins>
      <w:ins w:id="1506" w:author="VARGA Zoltan" w:date="2021-11-20T19:48:00Z">
        <w:r w:rsidR="00BE50F3">
          <w:t>Ezen kívül választhatunk több féle felbontású érzék</w:t>
        </w:r>
      </w:ins>
      <w:ins w:id="1507" w:author="VARGA Zoltan" w:date="2021-11-20T19:49:00Z">
        <w:r w:rsidR="00BE50F3">
          <w:t>elők közül, ahol a felbontás a szögelfordulást jelenti két mintavételezés között</w:t>
        </w:r>
      </w:ins>
      <w:ins w:id="1508" w:author="VARGA Zoltan" w:date="2021-11-20T19:50:00Z">
        <w:r w:rsidR="00BE50F3">
          <w:t xml:space="preserve"> (többnyire fokban megadva)</w:t>
        </w:r>
      </w:ins>
      <w:ins w:id="1509" w:author="VARGA Zoltan" w:date="2021-11-20T19:49:00Z">
        <w:r w:rsidR="00BE50F3">
          <w:t xml:space="preserve">. </w:t>
        </w:r>
      </w:ins>
      <w:ins w:id="1510" w:author="VARGA Zoltan" w:date="2021-11-20T19:40:00Z">
        <w:r w:rsidR="007A296D">
          <w:t>Tapasztalataim szerint egyes felületek</w:t>
        </w:r>
      </w:ins>
      <w:ins w:id="1511" w:author="VARGA Zoltan" w:date="2021-11-20T19:41:00Z">
        <w:r w:rsidR="007A296D">
          <w:t xml:space="preserve"> </w:t>
        </w:r>
      </w:ins>
      <w:ins w:id="1512" w:author="VARGA Zoltan" w:date="2021-11-20T19:42:00Z">
        <w:r w:rsidR="007A296D">
          <w:t xml:space="preserve">nagy mértékben </w:t>
        </w:r>
      </w:ins>
      <w:ins w:id="1513" w:author="VARGA Zoltan" w:date="2021-11-20T19:41:00Z">
        <w:r w:rsidR="007A296D">
          <w:t xml:space="preserve">rontják a LIDAR hatékonyságát. Ilyen például a tükör, ahol a mért távolság nem a szenzor és a tükör felület </w:t>
        </w:r>
      </w:ins>
      <w:ins w:id="1514" w:author="VARGA Zoltan" w:date="2021-11-20T19:42:00Z">
        <w:r w:rsidR="006153C9">
          <w:t>közti szakasz hossza</w:t>
        </w:r>
      </w:ins>
      <w:ins w:id="1515" w:author="VARGA Zoltan" w:date="2021-11-20T19:44:00Z">
        <w:r w:rsidR="006153C9">
          <w:t xml:space="preserve"> lesz</w:t>
        </w:r>
      </w:ins>
      <w:ins w:id="1516" w:author="VARGA Zoltan" w:date="2021-11-20T19:42:00Z">
        <w:r w:rsidR="006153C9">
          <w:t>, hanem annál nagyobb</w:t>
        </w:r>
      </w:ins>
      <w:ins w:id="1517" w:author="VARGA Zoltan" w:date="2021-11-20T19:43:00Z">
        <w:r w:rsidR="006153C9">
          <w:t>, mivel a tükörről még egyéb felületre is tovább halad a lézer nyaláb</w:t>
        </w:r>
      </w:ins>
      <w:ins w:id="1518" w:author="VARGA Zoltan" w:date="2021-11-20T19:44:00Z">
        <w:r w:rsidR="006153C9">
          <w:t>. Ezen kívül a fényt nagy mértékbe</w:t>
        </w:r>
      </w:ins>
      <w:ins w:id="1519" w:author="VARGA Zoltan" w:date="2021-11-20T19:45:00Z">
        <w:r w:rsidR="006153C9">
          <w:t>n elnyelő sötét, matt felületek okozhat</w:t>
        </w:r>
      </w:ins>
      <w:ins w:id="1520" w:author="VARGA Zoltan" w:date="2021-11-20T19:46:00Z">
        <w:r w:rsidR="006153C9">
          <w:t>nak hibás méréseket, amelyekről</w:t>
        </w:r>
      </w:ins>
      <w:ins w:id="1521" w:author="VARGA Zoltan" w:date="2021-11-20T19:45:00Z">
        <w:r w:rsidR="006153C9">
          <w:t xml:space="preserve"> nem érkezik vissza elegendő intenzitású fény</w:t>
        </w:r>
      </w:ins>
      <w:ins w:id="1522" w:author="VARGA Zoltan" w:date="2021-11-20T19:46:00Z">
        <w:r w:rsidR="006153C9">
          <w:t>, így azt a LIDAR nem képes detektálni.</w:t>
        </w:r>
      </w:ins>
      <w:del w:id="1523" w:author="VARGA Zoltan" w:date="2021-11-20T19:48:00Z">
        <w:r w:rsidR="00F43DE3" w:rsidDel="00BE50F3">
          <w:delText>A valós méretű kísérleti autonóm járművek több ilyen típusú szenzorral dolgoznak.</w:delText>
        </w:r>
      </w:del>
      <w:r w:rsidR="00F43DE3">
        <w:t xml:space="preserve"> </w:t>
      </w:r>
      <w:del w:id="1524" w:author="VARGA Zoltan" w:date="2021-11-20T19:47:00Z">
        <w:r w:rsidR="00F43DE3" w:rsidDel="00BE50F3">
          <w:delText>A LIDAR egy lézernyaláb kibocsátásával és annak a környezetében lévő tárgyakról történő visszaverődésének detektálásával képes egy pontfelhőt előállítani. Annak elemzésével az adott tárgyak szenzortól való távolsága és orientációja</w:delText>
        </w:r>
      </w:del>
      <w:ins w:id="1525" w:author="Rudolf Krecht" w:date="2021-07-03T12:04:00Z">
        <w:del w:id="1526" w:author="VARGA Zoltan" w:date="2021-11-20T19:47:00Z">
          <w:r w:rsidR="00826931" w:rsidDel="00BE50F3">
            <w:delText>,</w:delText>
          </w:r>
        </w:del>
      </w:ins>
      <w:del w:id="1527" w:author="VARGA Zoltan" w:date="2021-11-20T19:47:00Z">
        <w:r w:rsidR="00F43DE3" w:rsidDel="00BE50F3">
          <w:delText xml:space="preserve"> valamint alakja is meghatározható</w:delText>
        </w:r>
      </w:del>
      <w:ins w:id="1528" w:author="Rudolf Krecht" w:date="2021-07-03T12:04:00Z">
        <w:del w:id="1529" w:author="VARGA Zoltan" w:date="2021-11-20T19:47:00Z">
          <w:r w:rsidR="00826931" w:rsidDel="00BE50F3">
            <w:delText>,</w:delText>
          </w:r>
        </w:del>
      </w:ins>
      <w:del w:id="1530" w:author="VARGA Zoltan" w:date="2021-11-20T19:47:00Z">
        <w:r w:rsidR="00F43DE3" w:rsidDel="00BE50F3">
          <w:delText xml:space="preserve"> algoritmusok segítségével lehetővé téve az akadályok detektálását a jármű számára.</w:delText>
        </w:r>
        <w:r w:rsidR="00F43DE3" w:rsidRPr="006732D0" w:rsidDel="00BE50F3">
          <w:rPr>
            <w:noProof/>
          </w:rPr>
          <w:delText xml:space="preserve"> </w:delText>
        </w:r>
      </w:del>
    </w:p>
    <w:p w14:paraId="04EB576F" w14:textId="46319381" w:rsidR="00F43DE3" w:rsidRDefault="00C836BA" w:rsidP="00C27361">
      <w:pPr>
        <w:spacing w:after="120"/>
      </w:pPr>
      <w:r>
        <w:t xml:space="preserve">A </w:t>
      </w:r>
      <w:proofErr w:type="spellStart"/>
      <w:r>
        <w:t>Turtle</w:t>
      </w:r>
      <w:r w:rsidR="00F43DE3">
        <w:t>Bot</w:t>
      </w:r>
      <w:proofErr w:type="spellEnd"/>
      <w:r w:rsidR="00F43DE3">
        <w:t xml:space="preserve"> k</w:t>
      </w:r>
      <w:ins w:id="1531" w:author="VARGA Zoltan" w:date="2021-11-20T19:48:00Z">
        <w:r w:rsidR="00BE50F3">
          <w:t>észlet</w:t>
        </w:r>
      </w:ins>
      <w:del w:id="1532" w:author="VARGA Zoltan" w:date="2021-11-20T19:48:00Z">
        <w:r w:rsidR="00F43DE3" w:rsidDel="00BE50F3">
          <w:delText>it</w:delText>
        </w:r>
      </w:del>
      <w:r w:rsidR="00F43DE3">
        <w:t xml:space="preserve"> tartalmaz egy LDS-01-es típusú szenzort. Ennek a maximális érzékelési távolsága ~3,5m, </w:t>
      </w:r>
      <w:del w:id="1533" w:author="VARGA Zoltan" w:date="2021-11-20T19:48:00Z">
        <w:r w:rsidR="00F43DE3" w:rsidDel="00BE50F3">
          <w:delText xml:space="preserve">mintavételezése </w:delText>
        </w:r>
      </w:del>
      <w:ins w:id="1534" w:author="VARGA Zoltan" w:date="2021-11-20T19:48:00Z">
        <w:r w:rsidR="00BE50F3">
          <w:t xml:space="preserve">felbontása </w:t>
        </w:r>
      </w:ins>
      <w:r w:rsidR="00F43DE3">
        <w:t xml:space="preserve">1°. Azonban lehetőségem nyílt a robotjárművet egy </w:t>
      </w:r>
      <w:proofErr w:type="spellStart"/>
      <w:r w:rsidR="00F43DE3">
        <w:t>Slamtec</w:t>
      </w:r>
      <w:proofErr w:type="spellEnd"/>
      <w:r w:rsidR="00F43DE3">
        <w:t xml:space="preserve"> </w:t>
      </w:r>
      <w:proofErr w:type="spellStart"/>
      <w:r w:rsidR="00F43DE3">
        <w:t>Rplidar</w:t>
      </w:r>
      <w:proofErr w:type="spellEnd"/>
      <w:r w:rsidR="00F43DE3">
        <w:t xml:space="preserve"> A3-as szenzorral felszerelni</w:t>
      </w:r>
      <w:ins w:id="1535" w:author="Rudolf Krecht" w:date="2021-07-03T12:05:00Z">
        <w:r w:rsidR="00826931">
          <w:t>,</w:t>
        </w:r>
      </w:ins>
      <w:r w:rsidR="00F43DE3">
        <w:t xml:space="preserve"> amely beltéri használat esetén, ideális körülmények közt 25m-es hatótávolsággal bír és 0,3375°-os felbontással. Úgy vélem a 3,5m-es érzékelési távolság elegendő lenne, azonban az 1°-os felbontás mellett a robot számára észrevehetetlen maradhat olyan akadály, amely csak 1-2mm vastag. Emellett a nagyobb felbontásnak köszönhetően az egyes tárgyak meghatározása hatékonyabbá válhat a pontfelhő szegmentálása során</w:t>
      </w:r>
      <w:ins w:id="1536" w:author="Rudolf Krecht" w:date="2021-07-03T12:06:00Z">
        <w:r w:rsidR="00CF0A95">
          <w:t>,</w:t>
        </w:r>
      </w:ins>
      <w:r w:rsidR="00F43DE3">
        <w:t xml:space="preserve"> mivel a sűrűbb pontok könnyebb éldetektálást tesznek lehetővé. Útvonaltervezés során a nagyobb érzékelési távolság is hatékonyabb tervezést eredményezhet.</w:t>
      </w:r>
      <w:r w:rsidR="004A0BD2">
        <w:t>[7]</w:t>
      </w:r>
      <w:r w:rsidR="000464B4">
        <w:t>[8]</w:t>
      </w:r>
    </w:p>
    <w:p w14:paraId="5BD7F1E5" w14:textId="39B1A94D" w:rsidR="009F5575" w:rsidRDefault="00F43DE3" w:rsidP="00C27361">
      <w:pPr>
        <w:spacing w:after="120"/>
      </w:pPr>
      <w:r>
        <w:t xml:space="preserve">A LIDAR a vezérlő modul felett a második szintre került a prototípuson azért, hogy a jármű különböző részei ne generáljanak holttereket az érzékelés során. </w:t>
      </w:r>
      <w:ins w:id="1537" w:author="VARGA Zoltan" w:date="2021-11-20T20:09:00Z">
        <w:r w:rsidR="00592D64">
          <w:t>Azonban</w:t>
        </w:r>
      </w:ins>
      <w:del w:id="1538" w:author="VARGA Zoltan" w:date="2021-11-20T20:09:00Z">
        <w:r w:rsidDel="00592D64">
          <w:delText>Ugyan</w:delText>
        </w:r>
      </w:del>
      <w:r>
        <w:t xml:space="preserve"> így nagyobb az esélye, hogy a jármű közelében lévő alacsonyabb akadályokat nem lesz képes detektálni.</w:t>
      </w:r>
      <w:del w:id="1539" w:author="VARGA Zoltan" w:date="2021-11-20T20:15:00Z">
        <w:r w:rsidDel="00592D64">
          <w:delText xml:space="preserve"> A LIDAR az SBC-hez kapcsolódik közvetlenül USB porton keresztül. Az USB adapter az első verzión a LIDAR-t hordozó felület aljára került rögzítésre.</w:delText>
        </w:r>
      </w:del>
      <w:r>
        <w:t xml:space="preserve"> Egy másik előnye a LIDAR ezen elhelyezésének, hogy így annak függőleges forgástengelye </w:t>
      </w:r>
      <w:del w:id="1540" w:author="VARGA Zoltan" w:date="2021-11-20T20:21:00Z">
        <w:r w:rsidDel="00F84A97">
          <w:delText xml:space="preserve">pontosan </w:delText>
        </w:r>
      </w:del>
      <w:ins w:id="1541" w:author="VARGA Zoltan" w:date="2021-11-20T20:21:00Z">
        <w:r w:rsidR="00F84A97">
          <w:lastRenderedPageBreak/>
          <w:t xml:space="preserve">merőleges </w:t>
        </w:r>
      </w:ins>
      <w:r>
        <w:t>a robot</w:t>
      </w:r>
      <w:ins w:id="1542" w:author="VARGA Zoltan" w:date="2021-11-20T20:17:00Z">
        <w:r w:rsidR="00F84A97">
          <w:t xml:space="preserve"> </w:t>
        </w:r>
      </w:ins>
      <w:del w:id="1543" w:author="VARGA Zoltan" w:date="2021-11-20T20:17:00Z">
        <w:r w:rsidDel="00F84A97">
          <w:delText xml:space="preserve"> hátsó tengelyének középpontja felett helyezkedik el, azaz a jármű </w:delText>
        </w:r>
      </w:del>
      <w:proofErr w:type="spellStart"/>
      <w:r>
        <w:t>Ackermann</w:t>
      </w:r>
      <w:proofErr w:type="spellEnd"/>
      <w:r>
        <w:t xml:space="preserve"> bicikli modellj</w:t>
      </w:r>
      <w:ins w:id="1544" w:author="VARGA Zoltan" w:date="2021-11-20T20:22:00Z">
        <w:r w:rsidR="00F84A97">
          <w:t>ének</w:t>
        </w:r>
      </w:ins>
      <w:del w:id="1545" w:author="VARGA Zoltan" w:date="2021-11-20T20:18:00Z">
        <w:r w:rsidDel="00F84A97">
          <w:delText>ének</w:delText>
        </w:r>
      </w:del>
      <w:r>
        <w:t xml:space="preserve"> hátsó ker</w:t>
      </w:r>
      <w:ins w:id="1546" w:author="VARGA Zoltan" w:date="2021-11-20T20:22:00Z">
        <w:r w:rsidR="00F84A97">
          <w:t>é</w:t>
        </w:r>
      </w:ins>
      <w:del w:id="1547" w:author="VARGA Zoltan" w:date="2021-11-20T20:22:00Z">
        <w:r w:rsidDel="00F84A97">
          <w:delText>e</w:delText>
        </w:r>
      </w:del>
      <w:r>
        <w:t>k</w:t>
      </w:r>
      <w:ins w:id="1548" w:author="VARGA Zoltan" w:date="2021-11-20T20:22:00Z">
        <w:r w:rsidR="00F84A97">
          <w:t xml:space="preserve"> tengelyére</w:t>
        </w:r>
      </w:ins>
      <w:del w:id="1549" w:author="VARGA Zoltan" w:date="2021-11-20T20:18:00Z">
        <w:r w:rsidDel="00F84A97">
          <w:delText xml:space="preserve">e felett </w:delText>
        </w:r>
      </w:del>
      <w:del w:id="1550" w:author="VARGA Zoltan" w:date="2021-11-20T20:29:00Z">
        <w:r w:rsidDel="002D54FA">
          <w:delText>amely a kívánt pályavonalon fut helyváltoztatás során</w:delText>
        </w:r>
      </w:del>
      <w:r>
        <w:t xml:space="preserve">. </w:t>
      </w:r>
      <w:del w:id="1551" w:author="VARGA Zoltan" w:date="2021-11-20T20:24:00Z">
        <w:r w:rsidDel="00F84A97">
          <w:delText>Sajnos a nyomvonal követés elméleti és gyakorlati megvalósításának lehetőségeiről még nem rendelkezem átfogó ismeretekkel, azonban ú</w:delText>
        </w:r>
      </w:del>
      <w:ins w:id="1552" w:author="VARGA Zoltan" w:date="2021-11-20T20:25:00Z">
        <w:r w:rsidR="00F84A97">
          <w:t>Ez a későbbiekben előnyös lehet</w:t>
        </w:r>
      </w:ins>
      <w:ins w:id="1553" w:author="VARGA Zoltan" w:date="2021-11-20T20:27:00Z">
        <w:r w:rsidR="002D54FA">
          <w:t xml:space="preserve"> </w:t>
        </w:r>
      </w:ins>
      <w:ins w:id="1554" w:author="VARGA Zoltan" w:date="2021-11-20T20:28:00Z">
        <w:r w:rsidR="002D54FA">
          <w:t xml:space="preserve">mivel </w:t>
        </w:r>
      </w:ins>
      <w:ins w:id="1555" w:author="VARGA Zoltan" w:date="2021-11-20T20:29:00Z">
        <w:r w:rsidR="002D54FA">
          <w:t xml:space="preserve">így a LIDAR által generált ponthalmaz középpontja egybe esik a jármű </w:t>
        </w:r>
      </w:ins>
      <w:ins w:id="1556" w:author="VARGA Zoltan" w:date="2021-11-20T20:30:00Z">
        <w:r w:rsidR="002D54FA">
          <w:t>azon pontjával amely a kívánt pályavonalon halad.</w:t>
        </w:r>
      </w:ins>
    </w:p>
    <w:p w14:paraId="1638206C" w14:textId="77777777" w:rsidR="00F96AC1" w:rsidRDefault="00F96AC1">
      <w:pPr>
        <w:spacing w:after="0" w:line="240" w:lineRule="auto"/>
        <w:jc w:val="left"/>
        <w:rPr>
          <w:b/>
          <w:bCs/>
          <w:kern w:val="32"/>
          <w:sz w:val="32"/>
          <w:szCs w:val="32"/>
        </w:rPr>
      </w:pPr>
      <w:r>
        <w:br w:type="page"/>
      </w:r>
    </w:p>
    <w:p w14:paraId="7F4538E6" w14:textId="0271B5BC" w:rsidR="00F96AC1" w:rsidRDefault="00F96AC1" w:rsidP="00F96AC1">
      <w:pPr>
        <w:pStyle w:val="Cmsor2"/>
      </w:pPr>
      <w:bookmarkStart w:id="1557" w:name="_Toc90962833"/>
      <w:r>
        <w:lastRenderedPageBreak/>
        <w:t>CAD tervezés</w:t>
      </w:r>
      <w:bookmarkEnd w:id="1557"/>
    </w:p>
    <w:p w14:paraId="29CD540C" w14:textId="3D440497" w:rsidR="001673B6" w:rsidRDefault="008E71A9" w:rsidP="00F96AC1">
      <w:r>
        <w:t xml:space="preserve">Egy nagyobb, összetett eszköz létrehozása során a folyamat első lépése a tervezés, amely a személyi számítógépek megjelenése előtt többnyire a tervező asztalon, papíron történt. A számítógépek megjelenésével és fejlődésével ez azonban lényegesen egyszerűbbé és gyorsabbá vált a különböző tervező szoftverek segítségével. A CAD (Computer </w:t>
      </w:r>
      <w:proofErr w:type="spellStart"/>
      <w:r>
        <w:t>Aided</w:t>
      </w:r>
      <w:proofErr w:type="spellEnd"/>
      <w:r>
        <w:t xml:space="preserve"> Design) technológia használatával az ipari tervezési folyamat sokkal hatékonyabbá vált</w:t>
      </w:r>
      <w:r w:rsidR="00BD25AB">
        <w:t xml:space="preserve">. Segítségével még a projekt elején meghatározhatók mik lesznek azok a tényezők, amelyek a gyártás során technológiai nehézséget okozhatnak, milyen funkcionális hibák léphetnek fel a működés során. Ezen felül a CAD terv alkalmas az eszköz vagy berendezés azon paramétereinek, </w:t>
      </w:r>
      <w:r w:rsidR="001673B6">
        <w:t xml:space="preserve">különböző </w:t>
      </w:r>
      <w:r w:rsidR="00BD25AB">
        <w:t>dimenzióinak meg</w:t>
      </w:r>
      <w:r w:rsidR="001673B6">
        <w:t>adására</w:t>
      </w:r>
      <w:r w:rsidR="00BD25AB">
        <w:t xml:space="preserve"> amelyeket az elkészült </w:t>
      </w:r>
      <w:r w:rsidR="001673B6">
        <w:t>mintán nehezen vagy egyáltalán nem lehet mérésekkel meghatározni. Ezen projekt esetében egy ilyen adat a kerekek tengelytávjának vagy nyomtávjának megadása.</w:t>
      </w:r>
      <w:r w:rsidR="00965F9D">
        <w:t>[9]</w:t>
      </w:r>
    </w:p>
    <w:p w14:paraId="5F558CB1" w14:textId="066B828D" w:rsidR="00F96AC1" w:rsidRDefault="001673B6" w:rsidP="00F96AC1">
      <w:r>
        <w:t>Sajnos technológiai nehézségek és a projektre fordítható idő nem tette lehetővé, hogy a fejlesztést a CAD tervezéssel kezdjem</w:t>
      </w:r>
      <w:r w:rsidR="000A344B">
        <w:t>, továbbá úgy ítéltem meg, hogy a kész alkatrészek használata és a jármű várható komplexitása nem feltétlenül indokolja az előzetes digitális tervezést. Azonban az autó CAD terve a későbbi fejlesztések során már nagyon sok segítséget nyújthat, ezért a rendelkezésemre álló erőforrásoknak megfelelően létre hoztam a robot jármű egy olyan modelljét</w:t>
      </w:r>
      <w:r w:rsidR="00266433">
        <w:t>,</w:t>
      </w:r>
      <w:r w:rsidR="000A344B">
        <w:t xml:space="preserve"> amely </w:t>
      </w:r>
      <w:r w:rsidR="00266433">
        <w:t xml:space="preserve">egy jó alapot jelent annak tovább bővítésére és alkalmas egyes méretek meghatározására. </w:t>
      </w:r>
    </w:p>
    <w:p w14:paraId="3F200BB7" w14:textId="4F91C018" w:rsidR="000015F4" w:rsidRDefault="001673B6" w:rsidP="00F96AC1">
      <w:r>
        <w:t xml:space="preserve">A szoftver piacon számos tervező alkalmazás áll rendelkezésre különböző tudományágakban. Egyaránt találhatunk építész, gépész, elektronikai vagy település tervező </w:t>
      </w:r>
      <w:r w:rsidR="00266433">
        <w:t>programokat</w:t>
      </w:r>
      <w:r>
        <w:t xml:space="preserve">. </w:t>
      </w:r>
      <w:r w:rsidR="00266433">
        <w:t xml:space="preserve">Ez a széles skála egyes szoftver gyártók esetében is tapasztalható. Az </w:t>
      </w:r>
      <w:proofErr w:type="spellStart"/>
      <w:r w:rsidR="00266433">
        <w:t>Autodesk</w:t>
      </w:r>
      <w:proofErr w:type="spellEnd"/>
      <w:r w:rsidR="00266433">
        <w:t xml:space="preserve"> vállalat termékei segítséget nyújtanak például az építészet, média és gyártmány tervezés területén. </w:t>
      </w:r>
      <w:r w:rsidR="0077523A">
        <w:t>Alapvetően az általános felhasználású AutoCAD segítségével szerettem volna elkészíteni az autó modelljét, azonban k</w:t>
      </w:r>
      <w:r w:rsidR="00266433">
        <w:t xml:space="preserve">onzulensem tanácsára </w:t>
      </w:r>
      <w:r w:rsidR="0077523A">
        <w:t xml:space="preserve">a főleg gépészeti tervezésre optimalizált </w:t>
      </w:r>
      <w:proofErr w:type="spellStart"/>
      <w:r w:rsidR="0077523A">
        <w:t>Inventor</w:t>
      </w:r>
      <w:proofErr w:type="spellEnd"/>
      <w:r w:rsidR="0077523A">
        <w:t xml:space="preserve"> alkalmazást választottam. Ugyan az </w:t>
      </w:r>
      <w:proofErr w:type="spellStart"/>
      <w:r w:rsidR="0077523A">
        <w:t>Autodesk</w:t>
      </w:r>
      <w:proofErr w:type="spellEnd"/>
      <w:r w:rsidR="0077523A">
        <w:t xml:space="preserve"> tervező </w:t>
      </w:r>
      <w:proofErr w:type="spellStart"/>
      <w:r w:rsidR="0077523A">
        <w:t>szoftvereinek</w:t>
      </w:r>
      <w:proofErr w:type="spellEnd"/>
      <w:r w:rsidR="0077523A">
        <w:t xml:space="preserve"> ára </w:t>
      </w:r>
      <w:r w:rsidR="000015F4">
        <w:t>tükrözi azok kiválóságát és az azok kifejlesztésére fordított fejlesztést, egy magánember számára mégis eléggé magas. Azonban a vállalat lehetőséget nyújt egyes szoftverek esetében, azok ingyenes használatára egyetemi hallgatók esetében.</w:t>
      </w:r>
      <w:r w:rsidR="00965F9D">
        <w:t>[9]</w:t>
      </w:r>
    </w:p>
    <w:p w14:paraId="5CD71AAF" w14:textId="77777777" w:rsidR="000015F4" w:rsidRDefault="000015F4">
      <w:pPr>
        <w:spacing w:after="0" w:line="240" w:lineRule="auto"/>
        <w:jc w:val="left"/>
      </w:pPr>
      <w:r>
        <w:br w:type="page"/>
      </w:r>
    </w:p>
    <w:p w14:paraId="14D8D898" w14:textId="0991308C" w:rsidR="001673B6" w:rsidRDefault="001763BB" w:rsidP="00F96AC1">
      <w:r>
        <w:rPr>
          <w:noProof/>
        </w:rPr>
        <w:lastRenderedPageBreak/>
        <mc:AlternateContent>
          <mc:Choice Requires="wps">
            <w:drawing>
              <wp:anchor distT="0" distB="0" distL="114300" distR="114300" simplePos="0" relativeHeight="251876352" behindDoc="0" locked="0" layoutInCell="1" allowOverlap="1" wp14:anchorId="5F1B2474" wp14:editId="71E855D5">
                <wp:simplePos x="0" y="0"/>
                <wp:positionH relativeFrom="column">
                  <wp:posOffset>992505</wp:posOffset>
                </wp:positionH>
                <wp:positionV relativeFrom="paragraph">
                  <wp:posOffset>4586605</wp:posOffset>
                </wp:positionV>
                <wp:extent cx="3599815" cy="281940"/>
                <wp:effectExtent l="0" t="0" r="635" b="3810"/>
                <wp:wrapTopAndBottom/>
                <wp:docPr id="199" name="Szövegdoboz 199"/>
                <wp:cNvGraphicFramePr/>
                <a:graphic xmlns:a="http://schemas.openxmlformats.org/drawingml/2006/main">
                  <a:graphicData uri="http://schemas.microsoft.com/office/word/2010/wordprocessingShape">
                    <wps:wsp>
                      <wps:cNvSpPr txBox="1"/>
                      <wps:spPr>
                        <a:xfrm>
                          <a:off x="0" y="0"/>
                          <a:ext cx="3599815" cy="281940"/>
                        </a:xfrm>
                        <a:prstGeom prst="rect">
                          <a:avLst/>
                        </a:prstGeom>
                        <a:solidFill>
                          <a:prstClr val="white"/>
                        </a:solidFill>
                        <a:ln>
                          <a:noFill/>
                        </a:ln>
                      </wps:spPr>
                      <wps:txbx>
                        <w:txbxContent>
                          <w:p w14:paraId="4CC340A6" w14:textId="36D1CC08" w:rsidR="00965F9D" w:rsidRPr="00E75A5B" w:rsidRDefault="00965F9D" w:rsidP="001763BB">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558" w:name="_Toc90933885"/>
                            <w:r>
                              <w:rPr>
                                <w:noProof/>
                              </w:rPr>
                              <w:t>13</w:t>
                            </w:r>
                            <w:r>
                              <w:rPr>
                                <w:noProof/>
                              </w:rPr>
                              <w:fldChar w:fldCharType="end"/>
                            </w:r>
                            <w:r>
                              <w:t>. ábra A robot jármű CAD terve</w:t>
                            </w:r>
                            <w:bookmarkEnd w:id="15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1B2474" id="Szövegdoboz 199" o:spid="_x0000_s1046" type="#_x0000_t202" style="position:absolute;left:0;text-align:left;margin-left:78.15pt;margin-top:361.15pt;width:283.45pt;height:22.2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" stroked="f">
                <v:textbox inset="0,0,0,0">
                  <w:txbxContent>
                    <w:p w14:paraId="4CC340A6" w14:textId="36D1CC08" w:rsidR="00965F9D" w:rsidRPr="00E75A5B" w:rsidRDefault="00965F9D" w:rsidP="001763BB">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559" w:name="_Toc90933885"/>
                      <w:r>
                        <w:rPr>
                          <w:noProof/>
                        </w:rPr>
                        <w:t>13</w:t>
                      </w:r>
                      <w:r>
                        <w:rPr>
                          <w:noProof/>
                        </w:rPr>
                        <w:fldChar w:fldCharType="end"/>
                      </w:r>
                      <w:r>
                        <w:t>. ábra A robot jármű CAD terve</w:t>
                      </w:r>
                      <w:bookmarkEnd w:id="1559"/>
                    </w:p>
                  </w:txbxContent>
                </v:textbox>
                <w10:wrap type="topAndBottom"/>
              </v:shape>
            </w:pict>
          </mc:Fallback>
        </mc:AlternateContent>
      </w:r>
      <w:r>
        <w:rPr>
          <w:noProof/>
        </w:rPr>
        <w:drawing>
          <wp:anchor distT="360045" distB="360045" distL="114300" distR="114300" simplePos="0" relativeHeight="251874304" behindDoc="0" locked="0" layoutInCell="1" allowOverlap="1" wp14:anchorId="6A1F8B54" wp14:editId="61EAD7A8">
            <wp:simplePos x="0" y="0"/>
            <wp:positionH relativeFrom="margin">
              <wp:align>center</wp:align>
            </wp:positionH>
            <wp:positionV relativeFrom="paragraph">
              <wp:posOffset>2127250</wp:posOffset>
            </wp:positionV>
            <wp:extent cx="3600000" cy="2401200"/>
            <wp:effectExtent l="0" t="0" r="635" b="0"/>
            <wp:wrapTopAndBottom/>
            <wp:docPr id="198" name="Kép 198" descr="A képen játé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ép 198" descr="A képen játék látható&#10;&#10;Automatikusan generált leírá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401200"/>
                    </a:xfrm>
                    <a:prstGeom prst="rect">
                      <a:avLst/>
                    </a:prstGeom>
                  </pic:spPr>
                </pic:pic>
              </a:graphicData>
            </a:graphic>
            <wp14:sizeRelH relativeFrom="margin">
              <wp14:pctWidth>0</wp14:pctWidth>
            </wp14:sizeRelH>
            <wp14:sizeRelV relativeFrom="margin">
              <wp14:pctHeight>0</wp14:pctHeight>
            </wp14:sizeRelV>
          </wp:anchor>
        </w:drawing>
      </w:r>
      <w:r w:rsidR="000015F4">
        <w:t xml:space="preserve">A modell egyes </w:t>
      </w:r>
      <w:r w:rsidR="00504E8D">
        <w:t>alkatrészei</w:t>
      </w:r>
      <w:r w:rsidR="000015F4">
        <w:t xml:space="preserve"> nagy mértékben összetett elemekből állnak.</w:t>
      </w:r>
      <w:r w:rsidR="00504E8D">
        <w:t xml:space="preserve"> Ilyenek például a </w:t>
      </w:r>
      <w:proofErr w:type="spellStart"/>
      <w:r w:rsidR="00504E8D">
        <w:t>Turtlebot</w:t>
      </w:r>
      <w:proofErr w:type="spellEnd"/>
      <w:r w:rsidR="00504E8D">
        <w:t xml:space="preserve"> „</w:t>
      </w:r>
      <w:proofErr w:type="spellStart"/>
      <w:r w:rsidR="00504E8D">
        <w:t>waffle</w:t>
      </w:r>
      <w:proofErr w:type="spellEnd"/>
      <w:r w:rsidR="00504E8D">
        <w:t>” lapjai amelyek sok furatot és lekerekítést tartalmaznak. Mivel a jármű váza túlnyomó részt ezen elemekből áll, minden egyéb elem ezekre van rögzítve. Ezen felül a további fejlesztések során felszerelésre kerülő elemek is hasonló módon kerülnek rögzítésre, fontos, hogy a modell ezen alkatrészei méretpontosak és részletek legyenek.</w:t>
      </w:r>
      <w:r>
        <w:t xml:space="preserve"> Mivel a </w:t>
      </w:r>
      <w:proofErr w:type="spellStart"/>
      <w:r>
        <w:t>Turtlebot</w:t>
      </w:r>
      <w:proofErr w:type="spellEnd"/>
      <w:r>
        <w:t xml:space="preserve"> széles körben használt fejlesztő eszköz, az egyes elemeinek </w:t>
      </w:r>
      <w:proofErr w:type="spellStart"/>
      <w:r>
        <w:t>step</w:t>
      </w:r>
      <w:proofErr w:type="spellEnd"/>
      <w:r>
        <w:t xml:space="preserve"> modellje megtalálható egyes CAD modelleket tartalmazó webes adatbázisokban.</w:t>
      </w:r>
      <w:r w:rsidR="00B534E7">
        <w:t>[10]</w:t>
      </w:r>
    </w:p>
    <w:p w14:paraId="0D7D8D06" w14:textId="713B3EB3" w:rsidR="00026F43" w:rsidRDefault="001763BB" w:rsidP="00F96AC1">
      <w:r>
        <w:t>Ennek köszönhetően nem kellett feleslegesen sok időt töltenem az összetett alkatrészek részletes megtervezésével. Ezen felül azok méretpontossága is megbízhatóbb.</w:t>
      </w:r>
      <w:r w:rsidR="007D3AC2">
        <w:t xml:space="preserve"> </w:t>
      </w:r>
      <w:r w:rsidR="00EF5496">
        <w:t xml:space="preserve">A modellben az elektromos és jelvezetékek nem kerültek megjelenítésre, mivel mechanikai szempontból nem lényeges azok elvezetése. Ezen felül a valós járművön azok megfelelő elvezetése nem okozott problémát, mivel a </w:t>
      </w:r>
      <w:proofErr w:type="spellStart"/>
      <w:r w:rsidR="00EF5496">
        <w:t>Turtlebot</w:t>
      </w:r>
      <w:proofErr w:type="spellEnd"/>
      <w:r w:rsidR="00EF5496">
        <w:t xml:space="preserve"> elemeken megfelelő mennyiségű rögzítési pont található.</w:t>
      </w:r>
      <w:r w:rsidR="00633073">
        <w:t xml:space="preserve"> </w:t>
      </w:r>
      <w:r w:rsidR="00026F43">
        <w:t>Az ilyen elemek gyakran .</w:t>
      </w:r>
      <w:proofErr w:type="spellStart"/>
      <w:r w:rsidR="00026F43">
        <w:t>stp</w:t>
      </w:r>
      <w:proofErr w:type="spellEnd"/>
      <w:r w:rsidR="00026F43">
        <w:t xml:space="preserve"> vagy .</w:t>
      </w:r>
      <w:proofErr w:type="spellStart"/>
      <w:r w:rsidR="00026F43">
        <w:t>step</w:t>
      </w:r>
      <w:proofErr w:type="spellEnd"/>
      <w:r w:rsidR="00026F43">
        <w:t xml:space="preserve"> kiterjesztésűek, amelyeket a legtöbb CAD fejlesztő alkalmazás képes kezelni. Azonban ezen felül még számos kiterjesztés van használatban, egyes esetekben csak adott szerkesztőhöz dedikáltan amelyet más környezet nem kezel. Az </w:t>
      </w:r>
      <w:proofErr w:type="spellStart"/>
      <w:r w:rsidR="00026F43">
        <w:t>inventor</w:t>
      </w:r>
      <w:proofErr w:type="spellEnd"/>
      <w:r w:rsidR="00026F43">
        <w:t xml:space="preserve"> a létrehozott három dimenziós modell fájlt .</w:t>
      </w:r>
      <w:proofErr w:type="spellStart"/>
      <w:r w:rsidR="00026F43">
        <w:t>iam</w:t>
      </w:r>
      <w:proofErr w:type="spellEnd"/>
      <w:r w:rsidR="00026F43">
        <w:t>, míg az abból generált képeket – például három képsíkos vetületi rajzot, vagy méretezett ábrát – pedig .</w:t>
      </w:r>
      <w:proofErr w:type="spellStart"/>
      <w:r w:rsidR="00026F43">
        <w:t>idw</w:t>
      </w:r>
      <w:proofErr w:type="spellEnd"/>
      <w:r w:rsidR="00026F43">
        <w:t xml:space="preserve"> kiterjesztéssel látja el.</w:t>
      </w:r>
    </w:p>
    <w:p w14:paraId="38DF7FEB" w14:textId="43A8521D" w:rsidR="007D3AC2" w:rsidRDefault="00026F43" w:rsidP="00026F43">
      <w:pPr>
        <w:spacing w:after="0" w:line="240" w:lineRule="auto"/>
        <w:jc w:val="left"/>
      </w:pPr>
      <w:r>
        <w:br w:type="page"/>
      </w:r>
    </w:p>
    <w:p w14:paraId="6BD5BDA8" w14:textId="7FE07757" w:rsidR="008D5D4A" w:rsidRDefault="008D5D4A" w:rsidP="00F96AC1">
      <w:r>
        <w:rPr>
          <w:noProof/>
        </w:rPr>
        <w:lastRenderedPageBreak/>
        <w:drawing>
          <wp:anchor distT="360045" distB="360045" distL="114300" distR="114300" simplePos="0" relativeHeight="251877376" behindDoc="0" locked="0" layoutInCell="1" allowOverlap="1" wp14:anchorId="26EB3613" wp14:editId="732C50A2">
            <wp:simplePos x="0" y="0"/>
            <wp:positionH relativeFrom="margin">
              <wp:posOffset>1042670</wp:posOffset>
            </wp:positionH>
            <wp:positionV relativeFrom="paragraph">
              <wp:posOffset>2651125</wp:posOffset>
            </wp:positionV>
            <wp:extent cx="3600000" cy="2390400"/>
            <wp:effectExtent l="0" t="0" r="635" b="0"/>
            <wp:wrapTopAndBottom/>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ép 200"/>
                    <pic:cNvPicPr/>
                  </pic:nvPicPr>
                  <pic:blipFill>
                    <a:blip r:embed="rId38">
                      <a:extLst>
                        <a:ext uri="{28A0092B-C50C-407E-A947-70E740481C1C}">
                          <a14:useLocalDpi xmlns:a14="http://schemas.microsoft.com/office/drawing/2010/main" val="0"/>
                        </a:ext>
                      </a:extLst>
                    </a:blip>
                    <a:stretch>
                      <a:fillRect/>
                    </a:stretch>
                  </pic:blipFill>
                  <pic:spPr>
                    <a:xfrm>
                      <a:off x="0" y="0"/>
                      <a:ext cx="3600000" cy="2390400"/>
                    </a:xfrm>
                    <a:prstGeom prst="rect">
                      <a:avLst/>
                    </a:prstGeom>
                  </pic:spPr>
                </pic:pic>
              </a:graphicData>
            </a:graphic>
            <wp14:sizeRelH relativeFrom="margin">
              <wp14:pctWidth>0</wp14:pctWidth>
            </wp14:sizeRelH>
            <wp14:sizeRelV relativeFrom="margin">
              <wp14:pctHeight>0</wp14:pctHeight>
            </wp14:sizeRelV>
          </wp:anchor>
        </w:drawing>
      </w:r>
      <w:r w:rsidR="00026F43">
        <w:rPr>
          <w:noProof/>
        </w:rPr>
        <mc:AlternateContent>
          <mc:Choice Requires="wps">
            <w:drawing>
              <wp:anchor distT="0" distB="0" distL="114300" distR="114300" simplePos="0" relativeHeight="251879424" behindDoc="0" locked="0" layoutInCell="1" allowOverlap="1" wp14:anchorId="73092CF3" wp14:editId="201366EB">
                <wp:simplePos x="0" y="0"/>
                <wp:positionH relativeFrom="margin">
                  <wp:align>center</wp:align>
                </wp:positionH>
                <wp:positionV relativeFrom="paragraph">
                  <wp:posOffset>5123180</wp:posOffset>
                </wp:positionV>
                <wp:extent cx="3599815" cy="335280"/>
                <wp:effectExtent l="0" t="0" r="635" b="7620"/>
                <wp:wrapTopAndBottom/>
                <wp:docPr id="201" name="Szövegdoboz 201"/>
                <wp:cNvGraphicFramePr/>
                <a:graphic xmlns:a="http://schemas.openxmlformats.org/drawingml/2006/main">
                  <a:graphicData uri="http://schemas.microsoft.com/office/word/2010/wordprocessingShape">
                    <wps:wsp>
                      <wps:cNvSpPr txBox="1"/>
                      <wps:spPr>
                        <a:xfrm>
                          <a:off x="0" y="0"/>
                          <a:ext cx="3599815" cy="335280"/>
                        </a:xfrm>
                        <a:prstGeom prst="rect">
                          <a:avLst/>
                        </a:prstGeom>
                        <a:solidFill>
                          <a:prstClr val="white"/>
                        </a:solidFill>
                        <a:ln>
                          <a:noFill/>
                        </a:ln>
                      </wps:spPr>
                      <wps:txbx>
                        <w:txbxContent>
                          <w:p w14:paraId="07ECB7B0" w14:textId="7DC9DFBC" w:rsidR="00965F9D" w:rsidRPr="00100FBA" w:rsidRDefault="00965F9D" w:rsidP="00026F43">
                            <w:pPr>
                              <w:pStyle w:val="Kpalrs"/>
                              <w:rPr>
                                <w:bCs/>
                                <w:noProof/>
                                <w:kern w:val="32"/>
                              </w:rPr>
                            </w:pPr>
                            <w:r>
                              <w:rPr>
                                <w:noProof/>
                              </w:rPr>
                              <w:fldChar w:fldCharType="begin"/>
                            </w:r>
                            <w:r>
                              <w:rPr>
                                <w:noProof/>
                              </w:rPr>
                              <w:instrText xml:space="preserve"> SEQ ábra \* ARABIC </w:instrText>
                            </w:r>
                            <w:r>
                              <w:rPr>
                                <w:noProof/>
                              </w:rPr>
                              <w:fldChar w:fldCharType="separate"/>
                            </w:r>
                            <w:bookmarkStart w:id="1560" w:name="_Toc90933886"/>
                            <w:r>
                              <w:rPr>
                                <w:noProof/>
                              </w:rPr>
                              <w:t>14</w:t>
                            </w:r>
                            <w:r>
                              <w:rPr>
                                <w:noProof/>
                              </w:rPr>
                              <w:fldChar w:fldCharType="end"/>
                            </w:r>
                            <w:r>
                              <w:t>. ábra A jármű modelljéből generált három képsíkos vetületi rajz</w:t>
                            </w:r>
                            <w:bookmarkEnd w:id="1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92CF3" id="Szövegdoboz 201" o:spid="_x0000_s1047" type="#_x0000_t202" style="position:absolute;left:0;text-align:left;margin-left:0;margin-top:403.4pt;width:283.45pt;height:26.4pt;z-index:2518794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" stroked="f">
                <v:textbox inset="0,0,0,0">
                  <w:txbxContent>
                    <w:p w14:paraId="07ECB7B0" w14:textId="7DC9DFBC" w:rsidR="00965F9D" w:rsidRPr="00100FBA" w:rsidRDefault="00965F9D" w:rsidP="00026F43">
                      <w:pPr>
                        <w:pStyle w:val="Kpalrs"/>
                        <w:rPr>
                          <w:bCs/>
                          <w:noProof/>
                          <w:kern w:val="32"/>
                        </w:rPr>
                      </w:pPr>
                      <w:r>
                        <w:rPr>
                          <w:noProof/>
                        </w:rPr>
                        <w:fldChar w:fldCharType="begin"/>
                      </w:r>
                      <w:r>
                        <w:rPr>
                          <w:noProof/>
                        </w:rPr>
                        <w:instrText xml:space="preserve"> SEQ ábra \* ARABIC </w:instrText>
                      </w:r>
                      <w:r>
                        <w:rPr>
                          <w:noProof/>
                        </w:rPr>
                        <w:fldChar w:fldCharType="separate"/>
                      </w:r>
                      <w:bookmarkStart w:id="1561" w:name="_Toc90933886"/>
                      <w:r>
                        <w:rPr>
                          <w:noProof/>
                        </w:rPr>
                        <w:t>14</w:t>
                      </w:r>
                      <w:r>
                        <w:rPr>
                          <w:noProof/>
                        </w:rPr>
                        <w:fldChar w:fldCharType="end"/>
                      </w:r>
                      <w:r>
                        <w:t>. ábra A jármű modelljéből generált három képsíkos vetületi rajz</w:t>
                      </w:r>
                      <w:bookmarkEnd w:id="1561"/>
                    </w:p>
                  </w:txbxContent>
                </v:textbox>
                <w10:wrap type="topAndBottom" anchorx="margin"/>
              </v:shape>
            </w:pict>
          </mc:Fallback>
        </mc:AlternateContent>
      </w:r>
      <w:r w:rsidR="001170B0">
        <w:t xml:space="preserve">A CAD modell készítésekor a valós jármű paramétereit mérésekkel határoztam meg. Az egyes elemek ezen adatoknak megfelelően lettek egymáshoz illesztve. </w:t>
      </w:r>
      <w:r w:rsidR="009475FA">
        <w:t>A</w:t>
      </w:r>
      <w:r w:rsidR="00095B1E">
        <w:t xml:space="preserve"> kormányzás elemei különféle gyártók termékeiből kerültek kiala</w:t>
      </w:r>
      <w:r w:rsidR="009475FA">
        <w:t xml:space="preserve">kításra, amelyek modellje nem állt rendelkezésemre. Azok többsége összetett geometriai tulajdonságokkal és méretekkel rendelkezik, amelyek meghatározása és az alkatrészek azok alapján történő létrehozása túl sok időt vett volna igénybe, így a kormányszerkezetet nem tartalmazza a jármű modellje. Ennek ellenére az első kerekek pozíciója a valós </w:t>
      </w:r>
      <w:r w:rsidR="00F13819">
        <w:t>elhelyezkedésüknek megfelelő.</w:t>
      </w:r>
      <w:r w:rsidR="00EF5496">
        <w:t xml:space="preserve"> </w:t>
      </w:r>
      <w:r w:rsidR="00633073">
        <w:t xml:space="preserve">Amennyiben a jövőben a kormányszerkezet átalakításra vagy fejlesztésre kerül, úgy szűkségessé válhat annak elhelyezése a modellbe. </w:t>
      </w:r>
    </w:p>
    <w:p w14:paraId="29F7338C" w14:textId="6ADB8A44" w:rsidR="00026F43" w:rsidRPr="008D5D4A" w:rsidRDefault="008D5D4A" w:rsidP="008D5D4A">
      <w:r>
        <w:t xml:space="preserve">A szerkesztés során főként a </w:t>
      </w:r>
      <w:proofErr w:type="spellStart"/>
      <w:r>
        <w:rPr>
          <w:i/>
          <w:iCs/>
        </w:rPr>
        <w:t>constrain</w:t>
      </w:r>
      <w:proofErr w:type="spellEnd"/>
      <w:r>
        <w:t xml:space="preserve"> parancsot használtam az elemek egymáshoz illesztéséhez. Ezen funkció használatával megadható, hogy a kiválasztott alkatrészek mely sík felületeit helyezzük egy síkba. Ezen felül ezzel a paranccsal egy pontba mozgathatunk különböző elemeket az azokon meghatározott pontok alapján, valamint mozgathatók alkatrészek oly módon, hogy azok</w:t>
      </w:r>
      <w:r w:rsidR="004C4CAD">
        <w:t xml:space="preserve"> meghatározott furatai, tengelyei egytengelyűek legyenek. Például a kerekek motor tengelyre igazításához síkba és tengelybe egyaránt egyeztetni kellett a  motort és a kereket.</w:t>
      </w:r>
      <w:r w:rsidR="00026F43">
        <w:br w:type="page"/>
      </w:r>
    </w:p>
    <w:p w14:paraId="5385DEF8" w14:textId="7F4F65B8" w:rsidR="00221738" w:rsidDel="002D54FA" w:rsidRDefault="00F43DE3">
      <w:pPr>
        <w:pStyle w:val="Cmsor1"/>
        <w:rPr>
          <w:del w:id="1562" w:author="VARGA Zoltan" w:date="2021-11-20T20:30:00Z"/>
        </w:rPr>
        <w:pPrChange w:id="1563" w:author="VARGA Zoltan" w:date="2021-11-20T20:31:00Z">
          <w:pPr>
            <w:spacing w:after="120"/>
          </w:pPr>
        </w:pPrChange>
      </w:pPr>
      <w:del w:id="1564" w:author="VARGA Zoltan" w:date="2021-11-20T20:25:00Z">
        <w:r w:rsidDel="00F84A97">
          <w:lastRenderedPageBreak/>
          <w:delText xml:space="preserve">gy gondolom, hogy </w:delText>
        </w:r>
      </w:del>
      <w:del w:id="1565" w:author="VARGA Zoltan" w:date="2021-11-20T20:24:00Z">
        <w:r w:rsidDel="00F84A97">
          <w:delText>ez az egytengelyűség</w:delText>
        </w:r>
      </w:del>
      <w:del w:id="1566" w:author="VARGA Zoltan" w:date="2021-11-20T20:25:00Z">
        <w:r w:rsidDel="00F84A97">
          <w:delText xml:space="preserve"> a két dimenziós mozgás során segít a robotot pontszerű testként kezelni</w:delText>
        </w:r>
      </w:del>
      <w:ins w:id="1567" w:author="Rudolf Krecht" w:date="2021-07-03T12:08:00Z">
        <w:del w:id="1568" w:author="VARGA Zoltan" w:date="2021-11-20T20:25:00Z">
          <w:r w:rsidR="00CF0A95" w:rsidDel="00F84A97">
            <w:delText>,</w:delText>
          </w:r>
        </w:del>
      </w:ins>
      <w:del w:id="1569" w:author="VARGA Zoltan" w:date="2021-11-20T20:25:00Z">
        <w:r w:rsidDel="00F84A97">
          <w:delText xml:space="preserve"> mivel nem lesz deviancia a mozgó pont és a pályagörbe közt ha az nem egyenes vonalon halad.</w:delText>
        </w:r>
      </w:del>
      <w:bookmarkStart w:id="1570" w:name="_Toc90682118"/>
      <w:bookmarkStart w:id="1571" w:name="_Toc90682459"/>
      <w:bookmarkStart w:id="1572" w:name="_Toc90751171"/>
      <w:bookmarkStart w:id="1573" w:name="_Toc90751226"/>
      <w:bookmarkStart w:id="1574" w:name="_Toc90751885"/>
      <w:bookmarkStart w:id="1575" w:name="_Toc90752087"/>
      <w:bookmarkStart w:id="1576" w:name="_Toc90752732"/>
      <w:bookmarkStart w:id="1577" w:name="_Toc90806514"/>
      <w:bookmarkStart w:id="1578" w:name="_Toc90824323"/>
      <w:bookmarkStart w:id="1579" w:name="_Toc90933106"/>
      <w:bookmarkStart w:id="1580" w:name="_Toc90962834"/>
      <w:bookmarkEnd w:id="1570"/>
      <w:bookmarkEnd w:id="1571"/>
      <w:bookmarkEnd w:id="1572"/>
      <w:bookmarkEnd w:id="1573"/>
      <w:bookmarkEnd w:id="1574"/>
      <w:bookmarkEnd w:id="1575"/>
      <w:bookmarkEnd w:id="1576"/>
      <w:bookmarkEnd w:id="1577"/>
      <w:bookmarkEnd w:id="1578"/>
      <w:bookmarkEnd w:id="1579"/>
      <w:bookmarkEnd w:id="1580"/>
    </w:p>
    <w:p w14:paraId="74B4A123" w14:textId="53E7C0BD" w:rsidR="00F43DE3" w:rsidRDefault="00F43DE3" w:rsidP="00026F43">
      <w:pPr>
        <w:pStyle w:val="Cmsor1"/>
        <w:rPr>
          <w:ins w:id="1581" w:author="VARGA Zoltan" w:date="2021-11-21T09:37:00Z"/>
        </w:rPr>
      </w:pPr>
      <w:bookmarkStart w:id="1582" w:name="_Toc87872675"/>
      <w:bookmarkStart w:id="1583" w:name="_Toc90962835"/>
      <w:r>
        <w:t>Szoftveres háttér</w:t>
      </w:r>
      <w:bookmarkEnd w:id="1582"/>
      <w:bookmarkEnd w:id="1583"/>
    </w:p>
    <w:p w14:paraId="7CDA01A0" w14:textId="4C606C7D" w:rsidR="00EA0AEA" w:rsidRDefault="009B661B" w:rsidP="00EA0AEA">
      <w:pPr>
        <w:spacing w:after="120"/>
      </w:pPr>
      <w:ins w:id="1584" w:author="VARGA Zoltan" w:date="2021-11-21T11:16:00Z">
        <w:r>
          <w:t xml:space="preserve">A projekt fő célja egy önvezető </w:t>
        </w:r>
      </w:ins>
      <w:ins w:id="1585" w:author="VARGA Zoltan" w:date="2021-11-21T11:20:00Z">
        <w:r w:rsidR="00163259">
          <w:t>robot jármű</w:t>
        </w:r>
      </w:ins>
      <w:ins w:id="1586" w:author="VARGA Zoltan" w:date="2021-11-21T11:16:00Z">
        <w:r>
          <w:t xml:space="preserve"> </w:t>
        </w:r>
      </w:ins>
      <w:r w:rsidR="000F176C">
        <w:t>alapjainak</w:t>
      </w:r>
      <w:ins w:id="1587" w:author="VARGA Zoltan" w:date="2021-11-21T11:18:00Z">
        <w:r w:rsidR="00163259">
          <w:t xml:space="preserve"> </w:t>
        </w:r>
      </w:ins>
      <w:ins w:id="1588" w:author="VARGA Zoltan" w:date="2021-11-21T11:20:00Z">
        <w:r w:rsidR="00163259">
          <w:t>létrehozása</w:t>
        </w:r>
      </w:ins>
      <w:ins w:id="1589" w:author="VARGA Zoltan" w:date="2021-11-21T11:17:00Z">
        <w:r>
          <w:t>,</w:t>
        </w:r>
      </w:ins>
      <w:ins w:id="1590" w:author="VARGA Zoltan" w:date="2021-11-21T11:16:00Z">
        <w:r>
          <w:t xml:space="preserve"> amely </w:t>
        </w:r>
      </w:ins>
      <w:ins w:id="1591" w:author="VARGA Zoltan" w:date="2021-11-21T11:17:00Z">
        <w:r>
          <w:t xml:space="preserve">megfelelő </w:t>
        </w:r>
      </w:ins>
      <w:ins w:id="1592" w:author="VARGA Zoltan" w:date="2021-11-21T11:19:00Z">
        <w:r w:rsidR="00163259">
          <w:t xml:space="preserve">az egyetem hallgatói számára az autonóm járműves algoritmusok </w:t>
        </w:r>
      </w:ins>
      <w:ins w:id="1593" w:author="VARGA Zoltan" w:date="2021-11-21T11:22:00Z">
        <w:r w:rsidR="00BF7A25">
          <w:t xml:space="preserve">fejlesztéséhez és teszteléséhez. </w:t>
        </w:r>
      </w:ins>
      <w:r w:rsidR="00A7494D">
        <w:t xml:space="preserve">Ehhez arra van szűkség, hogy a jármű egy olyan alap szoftverrel rendelkezzen amely vezérli az autó motorjait és </w:t>
      </w:r>
      <w:r w:rsidR="00EA388A">
        <w:t>szenzorjait</w:t>
      </w:r>
      <w:r w:rsidR="00A7494D">
        <w:t xml:space="preserve"> a felhasználói szoftver által küldött utasítások szerint, valamint megfelelő információk</w:t>
      </w:r>
      <w:r w:rsidR="00EA388A">
        <w:t>at szolgáltat a felhasználó felé.</w:t>
      </w:r>
    </w:p>
    <w:p w14:paraId="2A2EDA64" w14:textId="196359DB" w:rsidR="0084504E" w:rsidRDefault="0084504E" w:rsidP="0084504E">
      <w:pPr>
        <w:pStyle w:val="Cmsor2"/>
      </w:pPr>
      <w:bookmarkStart w:id="1594" w:name="_Toc90962836"/>
      <w:proofErr w:type="spellStart"/>
      <w:r>
        <w:t>Jetson</w:t>
      </w:r>
      <w:proofErr w:type="spellEnd"/>
      <w:r>
        <w:t xml:space="preserve"> </w:t>
      </w:r>
      <w:proofErr w:type="spellStart"/>
      <w:r>
        <w:t>Nano</w:t>
      </w:r>
      <w:bookmarkEnd w:id="1594"/>
      <w:proofErr w:type="spellEnd"/>
    </w:p>
    <w:p w14:paraId="73E139CC" w14:textId="1430514A" w:rsidR="0084504E" w:rsidRDefault="005660BB" w:rsidP="0084504E">
      <w:r>
        <w:t xml:space="preserve">Az </w:t>
      </w:r>
      <w:proofErr w:type="spellStart"/>
      <w:r>
        <w:t>Nvidia</w:t>
      </w:r>
      <w:proofErr w:type="spellEnd"/>
      <w:r>
        <w:t xml:space="preserve"> </w:t>
      </w:r>
      <w:proofErr w:type="spellStart"/>
      <w:r>
        <w:t>Jetson</w:t>
      </w:r>
      <w:proofErr w:type="spellEnd"/>
      <w:r>
        <w:t xml:space="preserve"> </w:t>
      </w:r>
      <w:proofErr w:type="spellStart"/>
      <w:r>
        <w:t>Nano</w:t>
      </w:r>
      <w:proofErr w:type="spellEnd"/>
      <w:r>
        <w:t xml:space="preserve"> fejlesztő </w:t>
      </w:r>
      <w:proofErr w:type="spellStart"/>
      <w:r>
        <w:t>board</w:t>
      </w:r>
      <w:proofErr w:type="spellEnd"/>
      <w:r>
        <w:t xml:space="preserve"> computere nem </w:t>
      </w:r>
      <w:r w:rsidR="00DC1AD7">
        <w:t xml:space="preserve">rendelkezik beépített háttértárral. Erre a célra egy </w:t>
      </w:r>
      <w:proofErr w:type="spellStart"/>
      <w:r w:rsidR="00DC1AD7">
        <w:t>MicroSD</w:t>
      </w:r>
      <w:proofErr w:type="spellEnd"/>
      <w:r w:rsidR="00DC1AD7">
        <w:t xml:space="preserve"> kártya szolgál, amelyet a modul alsó részén lévő foglaltba kell helyezni. Az operációs rendszer telepítéséhez a gyártó egy image fájlt bocsájt rendelkezésre amely letölthető a </w:t>
      </w:r>
      <w:r w:rsidR="00DC1AD7">
        <w:rPr>
          <w:i/>
          <w:iCs/>
        </w:rPr>
        <w:t xml:space="preserve">developer.nvidia.com </w:t>
      </w:r>
      <w:r w:rsidR="00DC1AD7">
        <w:t xml:space="preserve">webhelyről. </w:t>
      </w:r>
      <w:r w:rsidR="001C2708">
        <w:t xml:space="preserve">Először a </w:t>
      </w:r>
      <w:proofErr w:type="spellStart"/>
      <w:r w:rsidR="001C2708">
        <w:t>Turtlebot</w:t>
      </w:r>
      <w:proofErr w:type="spellEnd"/>
      <w:r w:rsidR="001C2708">
        <w:t xml:space="preserve"> készletben található </w:t>
      </w:r>
      <w:proofErr w:type="spellStart"/>
      <w:r w:rsidR="001C2708">
        <w:t>Rapberry</w:t>
      </w:r>
      <w:proofErr w:type="spellEnd"/>
      <w:r w:rsidR="001C2708">
        <w:t xml:space="preserve"> Pi-</w:t>
      </w:r>
      <w:proofErr w:type="spellStart"/>
      <w:r w:rsidR="001C2708">
        <w:t>hez</w:t>
      </w:r>
      <w:proofErr w:type="spellEnd"/>
      <w:r w:rsidR="001C2708">
        <w:t xml:space="preserve"> mellékelt 16 GB-os </w:t>
      </w:r>
      <w:proofErr w:type="spellStart"/>
      <w:r w:rsidR="001C2708">
        <w:t>microSD</w:t>
      </w:r>
      <w:proofErr w:type="spellEnd"/>
      <w:r w:rsidR="001C2708">
        <w:t xml:space="preserve"> kártyát használtam. Azonban ez túl kicsinek bizonyult. Az operációs rendszer és az ROS telepítése után 1 GB-nál kevesebb tárhely maradt szabadon. Így az </w:t>
      </w:r>
      <w:proofErr w:type="spellStart"/>
      <w:r w:rsidR="001C2708">
        <w:t>Nvidia</w:t>
      </w:r>
      <w:proofErr w:type="spellEnd"/>
      <w:r w:rsidR="001C2708">
        <w:t xml:space="preserve"> ajánlásának megfelelően kicseréltem egy 32 GB-os UHS-1 </w:t>
      </w:r>
      <w:proofErr w:type="spellStart"/>
      <w:r w:rsidR="001C2708">
        <w:t>microSD</w:t>
      </w:r>
      <w:proofErr w:type="spellEnd"/>
      <w:r w:rsidR="001C2708">
        <w:t xml:space="preserve"> kártyára amely már megfelelő méretűnek bizonyult. Ugyan ez a minimális méret amelyet a gyártó javasol, nem szerettem volna nagyobb kapacitású kártyát használni, mert a nagyobb méretű kártya kezelése kis mértékben lassíthatja annak kezelését. A kártya formázását az </w:t>
      </w:r>
      <w:r w:rsidR="001C2708">
        <w:rPr>
          <w:i/>
          <w:iCs/>
        </w:rPr>
        <w:t xml:space="preserve">sdcard.org </w:t>
      </w:r>
      <w:r w:rsidR="001C2708" w:rsidRPr="001C2708">
        <w:t>webhelyr</w:t>
      </w:r>
      <w:r w:rsidR="001C2708">
        <w:t>ő</w:t>
      </w:r>
      <w:r w:rsidR="001C2708" w:rsidRPr="001C2708">
        <w:t xml:space="preserve">l letölthető </w:t>
      </w:r>
      <w:r w:rsidR="001C2708">
        <w:t xml:space="preserve">alkalmazással végeztem. Azt követően </w:t>
      </w:r>
      <w:r w:rsidR="00857322">
        <w:t xml:space="preserve">a </w:t>
      </w:r>
      <w:r w:rsidR="00857322">
        <w:rPr>
          <w:i/>
          <w:iCs/>
        </w:rPr>
        <w:t>balena.io</w:t>
      </w:r>
      <w:r w:rsidR="00857322">
        <w:t xml:space="preserve"> </w:t>
      </w:r>
      <w:proofErr w:type="spellStart"/>
      <w:r w:rsidR="00857322">
        <w:t>domain</w:t>
      </w:r>
      <w:proofErr w:type="spellEnd"/>
      <w:r w:rsidR="00857322">
        <w:t xml:space="preserve"> alatt található </w:t>
      </w:r>
      <w:proofErr w:type="spellStart"/>
      <w:r w:rsidR="00857322">
        <w:t>Etcher</w:t>
      </w:r>
      <w:proofErr w:type="spellEnd"/>
      <w:r w:rsidR="00857322">
        <w:t xml:space="preserve"> alkalmazást telepítettem. Ennek segítségével az operációs rendszer image fájlját az SD kártyára töltöttem</w:t>
      </w:r>
      <w:r w:rsidR="00B0681F">
        <w:t xml:space="preserve">, amelyet az után behelyeztem a </w:t>
      </w:r>
      <w:proofErr w:type="spellStart"/>
      <w:r w:rsidR="00B0681F">
        <w:t>Jetson</w:t>
      </w:r>
      <w:proofErr w:type="spellEnd"/>
      <w:r w:rsidR="00B0681F">
        <w:t xml:space="preserve"> SD kártya foglalatba.</w:t>
      </w:r>
      <w:r w:rsidR="007F2925">
        <w:t>[5]</w:t>
      </w:r>
      <w:r w:rsidR="00A465A8">
        <w:t>[11]</w:t>
      </w:r>
    </w:p>
    <w:p w14:paraId="7180A7AB" w14:textId="1D9883A8" w:rsidR="00B0681F" w:rsidRPr="001C2708" w:rsidRDefault="00B0681F" w:rsidP="0084504E">
      <w:pPr>
        <w:rPr>
          <w:i/>
          <w:iCs/>
        </w:rPr>
      </w:pPr>
      <w:r>
        <w:lastRenderedPageBreak/>
        <w:t>Mivel rendelkezésemre állt billentyűzet, monitor</w:t>
      </w:r>
      <w:r w:rsidR="003A305E">
        <w:t xml:space="preserve">, </w:t>
      </w:r>
      <w:proofErr w:type="spellStart"/>
      <w:r w:rsidR="003A305E">
        <w:t>ethernet</w:t>
      </w:r>
      <w:proofErr w:type="spellEnd"/>
      <w:r w:rsidR="003A305E">
        <w:t xml:space="preserve"> csatlakozási lehetőség</w:t>
      </w:r>
      <w:r>
        <w:t xml:space="preserve"> valamint egér, nem volt szűkség úgynevezett </w:t>
      </w:r>
      <w:proofErr w:type="spellStart"/>
      <w:r>
        <w:t>headless</w:t>
      </w:r>
      <w:proofErr w:type="spellEnd"/>
      <w:r>
        <w:t xml:space="preserve"> módban telepítenem az operációs rendszer.</w:t>
      </w:r>
      <w:r w:rsidR="002C231C">
        <w:t xml:space="preserve"> Ezen felül így elegendő volt az </w:t>
      </w:r>
      <w:proofErr w:type="spellStart"/>
      <w:r w:rsidR="002C231C">
        <w:t>usb</w:t>
      </w:r>
      <w:proofErr w:type="spellEnd"/>
      <w:r w:rsidR="002C231C">
        <w:t xml:space="preserve"> </w:t>
      </w:r>
      <w:proofErr w:type="spellStart"/>
      <w:r w:rsidR="002C231C">
        <w:t>porton</w:t>
      </w:r>
      <w:proofErr w:type="spellEnd"/>
      <w:r w:rsidR="002C231C">
        <w:t xml:space="preserve"> keresztül egy 2 A-es tápegységet csatlakoztatni (ekkor még nem készült el a </w:t>
      </w:r>
      <w:proofErr w:type="spellStart"/>
      <w:r w:rsidR="002C231C">
        <w:t>jack</w:t>
      </w:r>
      <w:proofErr w:type="spellEnd"/>
      <w:r w:rsidR="002C231C">
        <w:t xml:space="preserve"> aljzathoz szűkséges tápkábel). Az első bekapcsolás után elindul az operációs rendszer telepítése amely pár alapbeállítással kezdődik, úgymint végfelhasználó licensz elfogadás, hálózati beállítás,</w:t>
      </w:r>
      <w:r w:rsidR="003A305E">
        <w:t xml:space="preserve"> </w:t>
      </w:r>
      <w:r w:rsidR="002C231C">
        <w:t xml:space="preserve">stb. </w:t>
      </w:r>
      <w:r w:rsidR="00B870BC">
        <w:t>A felhasználó létrehozása és</w:t>
      </w:r>
      <w:r w:rsidR="00DB009B">
        <w:t xml:space="preserve"> </w:t>
      </w:r>
      <w:r w:rsidR="00B870BC">
        <w:t xml:space="preserve">bejelentkezés után megjelenik az Ubuntu </w:t>
      </w:r>
      <w:r w:rsidR="00DB009B">
        <w:t>18.04 LTS felülete. Ez a verzió 2023-ig támogatott.</w:t>
      </w:r>
      <w:r w:rsidR="002A08ED">
        <w:t xml:space="preserve"> Mivel a </w:t>
      </w:r>
      <w:proofErr w:type="spellStart"/>
      <w:r w:rsidR="002A08ED">
        <w:t>Jetson</w:t>
      </w:r>
      <w:proofErr w:type="spellEnd"/>
      <w:r w:rsidR="002A08ED">
        <w:t xml:space="preserve"> összes </w:t>
      </w:r>
      <w:proofErr w:type="spellStart"/>
      <w:r w:rsidR="002A08ED">
        <w:t>usb</w:t>
      </w:r>
      <w:proofErr w:type="spellEnd"/>
      <w:r w:rsidR="002A08ED">
        <w:t xml:space="preserve"> </w:t>
      </w:r>
      <w:proofErr w:type="spellStart"/>
      <w:r w:rsidR="002A08ED">
        <w:t>portja</w:t>
      </w:r>
      <w:proofErr w:type="spellEnd"/>
      <w:r w:rsidR="002A08ED">
        <w:t xml:space="preserve"> foglalt (egy szabad, ha nem használunk WLAN modult), szerettem volna távoli elérést beállítani, mivel </w:t>
      </w:r>
      <w:r w:rsidR="00CD4246">
        <w:t>így a jármű teljesen összeszerelt állapotában</w:t>
      </w:r>
      <w:r w:rsidR="002A08ED">
        <w:t xml:space="preserve"> sem egeret sem pedig billentyűzetet </w:t>
      </w:r>
      <w:r w:rsidR="00CC5199">
        <w:t xml:space="preserve">nem lehet </w:t>
      </w:r>
      <w:r w:rsidR="002A08ED">
        <w:t xml:space="preserve">csatlakoztatni. Első körben a </w:t>
      </w:r>
      <w:proofErr w:type="spellStart"/>
      <w:r w:rsidR="002A08ED">
        <w:t>TeamViewer</w:t>
      </w:r>
      <w:proofErr w:type="spellEnd"/>
      <w:r w:rsidR="002A08ED">
        <w:t xml:space="preserve"> programot </w:t>
      </w:r>
      <w:r w:rsidR="00CC5199">
        <w:t>próbáltam</w:t>
      </w:r>
      <w:r w:rsidR="002A08ED">
        <w:t xml:space="preserve"> telepíteni, </w:t>
      </w:r>
      <w:r w:rsidR="00CC5199">
        <w:t xml:space="preserve">azonban több verzió (Linux, </w:t>
      </w:r>
      <w:proofErr w:type="spellStart"/>
      <w:r w:rsidR="00CC5199">
        <w:t>Raspberryy</w:t>
      </w:r>
      <w:proofErr w:type="spellEnd"/>
      <w:r w:rsidR="00CC5199">
        <w:t>) próbája után sem jártam sikerrel</w:t>
      </w:r>
      <w:r w:rsidR="002A08ED">
        <w:t xml:space="preserve">. Végül az </w:t>
      </w:r>
      <w:proofErr w:type="spellStart"/>
      <w:r w:rsidR="002A08ED">
        <w:t>OpenVPN</w:t>
      </w:r>
      <w:proofErr w:type="spellEnd"/>
      <w:r w:rsidR="002A08ED">
        <w:t xml:space="preserve"> alkalmazás installálása működött megfelelően. Távoli eléréshez, valamint más eszközökkel történő hálózati kommunikációhoz két fix IP</w:t>
      </w:r>
      <w:r w:rsidR="00DF6E89">
        <w:t>v4-es</w:t>
      </w:r>
      <w:r w:rsidR="002A08ED">
        <w:t xml:space="preserve"> címet állítottam be</w:t>
      </w:r>
      <w:r w:rsidR="00DF6E89">
        <w:t xml:space="preserve">: vezeték nélküli hálózati összeköttetéssel 192.168.0.10, míg </w:t>
      </w:r>
      <w:proofErr w:type="spellStart"/>
      <w:r w:rsidR="00DF6E89">
        <w:t>ethernet</w:t>
      </w:r>
      <w:proofErr w:type="spellEnd"/>
      <w:r w:rsidR="00153E78">
        <w:t xml:space="preserve"> kábellel történő</w:t>
      </w:r>
      <w:r w:rsidR="00DF6E89">
        <w:t xml:space="preserve"> csatlakozás esetén a 192.168.0.11-es címet.</w:t>
      </w:r>
      <w:r w:rsidR="00A465A8">
        <w:t>[11]</w:t>
      </w:r>
    </w:p>
    <w:p w14:paraId="0A01B745" w14:textId="4C27F2CF" w:rsidR="00EA388A" w:rsidRDefault="00EA388A" w:rsidP="00275C58">
      <w:pPr>
        <w:pStyle w:val="Cmsor3"/>
      </w:pPr>
      <w:bookmarkStart w:id="1595" w:name="_Toc90962837"/>
      <w:r>
        <w:t>R</w:t>
      </w:r>
      <w:r w:rsidR="007B6E21">
        <w:t xml:space="preserve">obot </w:t>
      </w:r>
      <w:proofErr w:type="spellStart"/>
      <w:r w:rsidR="007B6E21">
        <w:t>Operating</w:t>
      </w:r>
      <w:proofErr w:type="spellEnd"/>
      <w:r w:rsidR="007B6E21">
        <w:t xml:space="preserve"> System (ROS)</w:t>
      </w:r>
      <w:bookmarkEnd w:id="1595"/>
    </w:p>
    <w:p w14:paraId="0926C101" w14:textId="73810C28" w:rsidR="00EA388A" w:rsidRDefault="00E45414" w:rsidP="0004050A">
      <w:r>
        <w:t xml:space="preserve">A robotika tudománya olyan szerkezetek kutatásán alapul, melyek előre megírt algoritmusok szerint hajtanak végre feladatokat félautomata vagy automata módon. Ezért a robotika és a számítástechnika egymással szorosan egybe fonódó tudomány területek. Utóbbi egy gyorsuló tempóban fejlődő ága a mesterséges intelligencia, amely megjelenése nagy hatással volt a robotika világára. </w:t>
      </w:r>
      <w:r w:rsidR="00C63C17">
        <w:t>Ma már a tudományos munka mellett sokan foglalkoznak robotok fejlesztésével hobbi szinten is, sőt a LEGO játékgyártó vállalatnak köszönhetően a gyermekek is egészen fiatalon megismerkedhetnek a robotok építésével és programozásával.</w:t>
      </w:r>
    </w:p>
    <w:p w14:paraId="38BC50FE" w14:textId="734EC635" w:rsidR="000D1A02" w:rsidRDefault="000D1A02" w:rsidP="00EA388A">
      <w:pPr>
        <w:spacing w:after="120"/>
      </w:pPr>
      <w:r>
        <w:t xml:space="preserve">A robotika elég összetett tudomány, mivel hardveres és szoftveres ismereteket is igényel. Egy jó szoftver fejlesztő nem biztos, hogy rendelkezik megfelelő hardver ismeretekkel, esetleg ha valaki nagyon jó a gépi látás terén nem biztos, hogy </w:t>
      </w:r>
      <w:r w:rsidR="00E6026E">
        <w:t xml:space="preserve">ismeri a szervo motorok vezérélését. Ezt felismerve 2007-ben az egyesült államokbeli Stanford Egyetemen egy olyan keretrendszer </w:t>
      </w:r>
      <w:r w:rsidR="00181D35">
        <w:t>megalkotását</w:t>
      </w:r>
      <w:r w:rsidR="00E6026E">
        <w:t xml:space="preserve"> kezdték meg, amely segítséget nyújthat a szakemberek számára a robotok fejlesztése során.</w:t>
      </w:r>
      <w:r w:rsidR="008A50F8">
        <w:t xml:space="preserve"> Ennek eredményeképp született meg a Robot </w:t>
      </w:r>
      <w:proofErr w:type="spellStart"/>
      <w:r w:rsidR="008A50F8">
        <w:t>Operating</w:t>
      </w:r>
      <w:proofErr w:type="spellEnd"/>
      <w:r w:rsidR="008A50F8">
        <w:t xml:space="preserve"> </w:t>
      </w:r>
      <w:proofErr w:type="spellStart"/>
      <w:r w:rsidR="008A50F8">
        <w:t>Sysytem</w:t>
      </w:r>
      <w:proofErr w:type="spellEnd"/>
      <w:r w:rsidR="008A50F8">
        <w:t>, röviden ROS.</w:t>
      </w:r>
      <w:r w:rsidR="008120B4">
        <w:t>[12]</w:t>
      </w:r>
    </w:p>
    <w:p w14:paraId="678EBD35" w14:textId="070E3088" w:rsidR="007B6E21" w:rsidRDefault="007B6E21" w:rsidP="00EA388A">
      <w:pPr>
        <w:spacing w:after="120"/>
      </w:pPr>
      <w:r>
        <w:lastRenderedPageBreak/>
        <w:t xml:space="preserve">Az ROS </w:t>
      </w:r>
      <w:r w:rsidR="008A50F8">
        <w:t xml:space="preserve">egy összekötő kapocs a felhasználó és a hardver között, egy úgynevezett </w:t>
      </w:r>
      <w:proofErr w:type="spellStart"/>
      <w:r w:rsidR="008A50F8">
        <w:t>middleware</w:t>
      </w:r>
      <w:proofErr w:type="spellEnd"/>
      <w:r w:rsidR="008A50F8">
        <w:t xml:space="preserve">. Nem operációs rendszer, azonban nem is alkalmazás. </w:t>
      </w:r>
      <w:r w:rsidR="00287EE3">
        <w:t xml:space="preserve">Nyílt forráskódú keretrendszer, amely az egyik leg népszerűbb ilyen típusú </w:t>
      </w:r>
      <w:proofErr w:type="spellStart"/>
      <w:r w:rsidR="00287EE3">
        <w:t>middleware</w:t>
      </w:r>
      <w:proofErr w:type="spellEnd"/>
      <w:r w:rsidR="00287EE3">
        <w:t xml:space="preserve">. Ennek köszönhetően nagy közösség használja és fejleszti. Saját, jól felépített könyvtárrendszerrel rendelkezik. </w:t>
      </w:r>
      <w:r w:rsidR="004E1A9B">
        <w:t xml:space="preserve">A ROS első verziója óta már számos változat került kiadásra. 2014-ben elindult a ROS2 is, amely létrehozását </w:t>
      </w:r>
      <w:r w:rsidR="007425FD">
        <w:t xml:space="preserve">az indokolta, hogy egyes megoldások implementálásához nagy mértékben és alapjaiban véve kellene módosítani az ROS első verzióját. A projekthez én az ROS bevált és kiforrott kiadását, a </w:t>
      </w:r>
      <w:proofErr w:type="spellStart"/>
      <w:r w:rsidR="007425FD">
        <w:t>Melodic</w:t>
      </w:r>
      <w:proofErr w:type="spellEnd"/>
      <w:r w:rsidR="007425FD">
        <w:t xml:space="preserve"> </w:t>
      </w:r>
      <w:proofErr w:type="spellStart"/>
      <w:r w:rsidR="007425FD">
        <w:t>Morena</w:t>
      </w:r>
      <w:proofErr w:type="spellEnd"/>
      <w:r w:rsidR="007425FD">
        <w:t xml:space="preserve">-t választottam, mivel ez még támogatott </w:t>
      </w:r>
      <w:r w:rsidR="00ED1411">
        <w:t>(2023</w:t>
      </w:r>
      <w:r w:rsidR="00DB009B">
        <w:t xml:space="preserve">-ig akárcsak a </w:t>
      </w:r>
      <w:proofErr w:type="spellStart"/>
      <w:r w:rsidR="00DB009B">
        <w:t>Jetson</w:t>
      </w:r>
      <w:proofErr w:type="spellEnd"/>
      <w:r w:rsidR="00DB009B">
        <w:t xml:space="preserve"> operációs rendszere</w:t>
      </w:r>
      <w:r w:rsidR="00ED1411">
        <w:t xml:space="preserve">) </w:t>
      </w:r>
      <w:r w:rsidR="007425FD">
        <w:t>és stabil kiadás.</w:t>
      </w:r>
      <w:r w:rsidR="008120B4">
        <w:t>[12]</w:t>
      </w:r>
    </w:p>
    <w:p w14:paraId="5C55AA89" w14:textId="7E77977F" w:rsidR="00157891" w:rsidRDefault="00ED4EBA" w:rsidP="00275C58">
      <w:pPr>
        <w:pStyle w:val="Cmsor4"/>
      </w:pPr>
      <w:r>
        <w:t>Az ROS működése</w:t>
      </w:r>
    </w:p>
    <w:p w14:paraId="4B540147" w14:textId="2B5E20DF" w:rsidR="00ED4EBA" w:rsidRDefault="008A0AB1" w:rsidP="00ED4EBA">
      <w:r>
        <w:rPr>
          <w:noProof/>
        </w:rPr>
        <mc:AlternateContent>
          <mc:Choice Requires="wps">
            <w:drawing>
              <wp:anchor distT="0" distB="0" distL="114300" distR="114300" simplePos="0" relativeHeight="251615232" behindDoc="0" locked="0" layoutInCell="1" allowOverlap="1" wp14:anchorId="37D43822" wp14:editId="499905DD">
                <wp:simplePos x="0" y="0"/>
                <wp:positionH relativeFrom="column">
                  <wp:posOffset>1437005</wp:posOffset>
                </wp:positionH>
                <wp:positionV relativeFrom="paragraph">
                  <wp:posOffset>3802380</wp:posOffset>
                </wp:positionV>
                <wp:extent cx="2699385" cy="635"/>
                <wp:effectExtent l="0" t="0" r="0" b="0"/>
                <wp:wrapTopAndBottom/>
                <wp:docPr id="53" name="Szövegdoboz 53"/>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4904878B" w14:textId="4CFD39CF" w:rsidR="00965F9D" w:rsidRPr="00EF2ED3" w:rsidRDefault="00965F9D" w:rsidP="008A0AB1">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596" w:name="_Toc90933887"/>
                            <w:r>
                              <w:rPr>
                                <w:noProof/>
                              </w:rPr>
                              <w:t>15</w:t>
                            </w:r>
                            <w:r>
                              <w:rPr>
                                <w:noProof/>
                              </w:rPr>
                              <w:fldChar w:fldCharType="end"/>
                            </w:r>
                            <w:r>
                              <w:t xml:space="preserve">. ábra A </w:t>
                            </w:r>
                            <w:proofErr w:type="spellStart"/>
                            <w:r>
                              <w:t>workspace</w:t>
                            </w:r>
                            <w:proofErr w:type="spellEnd"/>
                            <w:r>
                              <w:t xml:space="preserve"> felépítése</w:t>
                            </w:r>
                            <w:bookmarkEnd w:id="1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43822" id="Szövegdoboz 53" o:spid="_x0000_s1048" type="#_x0000_t202" style="position:absolute;left:0;text-align:left;margin-left:113.15pt;margin-top:299.4pt;width:212.5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" stroked="f">
                <v:textbox style="mso-fit-shape-to-text:t" inset="0,0,0,0">
                  <w:txbxContent>
                    <w:p w14:paraId="4904878B" w14:textId="4CFD39CF" w:rsidR="00965F9D" w:rsidRPr="00EF2ED3" w:rsidRDefault="00965F9D" w:rsidP="008A0AB1">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597" w:name="_Toc90933887"/>
                      <w:r>
                        <w:rPr>
                          <w:noProof/>
                        </w:rPr>
                        <w:t>15</w:t>
                      </w:r>
                      <w:r>
                        <w:rPr>
                          <w:noProof/>
                        </w:rPr>
                        <w:fldChar w:fldCharType="end"/>
                      </w:r>
                      <w:r>
                        <w:t xml:space="preserve">. ábra A </w:t>
                      </w:r>
                      <w:proofErr w:type="spellStart"/>
                      <w:r>
                        <w:t>workspace</w:t>
                      </w:r>
                      <w:proofErr w:type="spellEnd"/>
                      <w:r>
                        <w:t xml:space="preserve"> felépítése</w:t>
                      </w:r>
                      <w:bookmarkEnd w:id="1597"/>
                    </w:p>
                  </w:txbxContent>
                </v:textbox>
                <w10:wrap type="topAndBottom"/>
              </v:shape>
            </w:pict>
          </mc:Fallback>
        </mc:AlternateContent>
      </w:r>
      <w:r>
        <w:rPr>
          <w:noProof/>
        </w:rPr>
        <w:drawing>
          <wp:anchor distT="360045" distB="360045" distL="114300" distR="114300" simplePos="0" relativeHeight="251612160" behindDoc="0" locked="0" layoutInCell="1" allowOverlap="1" wp14:anchorId="3DEA2105" wp14:editId="2BBD5742">
            <wp:simplePos x="0" y="0"/>
            <wp:positionH relativeFrom="margin">
              <wp:align>center</wp:align>
            </wp:positionH>
            <wp:positionV relativeFrom="paragraph">
              <wp:posOffset>1600835</wp:posOffset>
            </wp:positionV>
            <wp:extent cx="2700000" cy="2145600"/>
            <wp:effectExtent l="0" t="0" r="5715" b="7620"/>
            <wp:wrapTopAndBottom/>
            <wp:docPr id="52" name="Kép 5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látható&#10;&#10;Automatikusan generált leírás"/>
                    <pic:cNvPicPr/>
                  </pic:nvPicPr>
                  <pic:blipFill>
                    <a:blip r:embed="rId39">
                      <a:extLst>
                        <a:ext uri="{28A0092B-C50C-407E-A947-70E740481C1C}">
                          <a14:useLocalDpi xmlns:a14="http://schemas.microsoft.com/office/drawing/2010/main" val="0"/>
                        </a:ext>
                      </a:extLst>
                    </a:blip>
                    <a:stretch>
                      <a:fillRect/>
                    </a:stretch>
                  </pic:blipFill>
                  <pic:spPr>
                    <a:xfrm>
                      <a:off x="0" y="0"/>
                      <a:ext cx="2700000" cy="2145600"/>
                    </a:xfrm>
                    <a:prstGeom prst="rect">
                      <a:avLst/>
                    </a:prstGeom>
                  </pic:spPr>
                </pic:pic>
              </a:graphicData>
            </a:graphic>
            <wp14:sizeRelH relativeFrom="margin">
              <wp14:pctWidth>0</wp14:pctWidth>
            </wp14:sizeRelH>
            <wp14:sizeRelV relativeFrom="margin">
              <wp14:pctHeight>0</wp14:pctHeight>
            </wp14:sizeRelV>
          </wp:anchor>
        </w:drawing>
      </w:r>
      <w:r w:rsidR="00157891">
        <w:t>Az ROS működése úgynevezett csomópontok egymás közti információ cseréjén alapul.</w:t>
      </w:r>
      <w:r w:rsidR="001B52A0">
        <w:t xml:space="preserve"> Ezen csomópontok mindegyike egy jól meghatározott feladatot ellátó folyamat. Valójában ezek mindegyike egy forrásfájl amelyet csomópontként, úgynevezett </w:t>
      </w:r>
      <w:proofErr w:type="spellStart"/>
      <w:r w:rsidR="001B52A0">
        <w:rPr>
          <w:i/>
          <w:iCs/>
        </w:rPr>
        <w:t>node</w:t>
      </w:r>
      <w:proofErr w:type="spellEnd"/>
      <w:r w:rsidR="001B52A0">
        <w:t xml:space="preserve">-ként kell az ROS rendszer </w:t>
      </w:r>
      <w:r w:rsidR="00C10289">
        <w:t xml:space="preserve">munka </w:t>
      </w:r>
      <w:r w:rsidR="001B52A0">
        <w:t>könyvtár</w:t>
      </w:r>
      <w:r w:rsidR="00C10289">
        <w:t>ában</w:t>
      </w:r>
      <w:r w:rsidR="001B52A0">
        <w:t xml:space="preserve">, a </w:t>
      </w:r>
      <w:proofErr w:type="spellStart"/>
      <w:r w:rsidR="001B52A0">
        <w:rPr>
          <w:i/>
          <w:iCs/>
        </w:rPr>
        <w:t>workspace</w:t>
      </w:r>
      <w:proofErr w:type="spellEnd"/>
      <w:r w:rsidR="001B52A0">
        <w:t xml:space="preserve">-ben </w:t>
      </w:r>
      <w:r w:rsidR="00C10289">
        <w:t>definiálni</w:t>
      </w:r>
      <w:r w:rsidR="001B52A0">
        <w:t>.</w:t>
      </w:r>
      <w:r w:rsidR="00C10289">
        <w:t xml:space="preserve"> </w:t>
      </w:r>
      <w:r w:rsidR="00310173">
        <w:t>A könyvtár szerkezete kötött.</w:t>
      </w:r>
    </w:p>
    <w:p w14:paraId="3797516B" w14:textId="0B0A96F6" w:rsidR="00D468CE" w:rsidRDefault="00891E40" w:rsidP="00ED4EBA">
      <w:r>
        <w:t xml:space="preserve">A </w:t>
      </w:r>
      <w:proofErr w:type="spellStart"/>
      <w:r>
        <w:t>workspace</w:t>
      </w:r>
      <w:proofErr w:type="spellEnd"/>
      <w:r>
        <w:t xml:space="preserve"> négy almappát tartalmaz: </w:t>
      </w:r>
      <w:proofErr w:type="spellStart"/>
      <w:r>
        <w:rPr>
          <w:i/>
          <w:iCs/>
        </w:rPr>
        <w:t>src</w:t>
      </w:r>
      <w:proofErr w:type="spellEnd"/>
      <w:r>
        <w:rPr>
          <w:i/>
          <w:iCs/>
        </w:rPr>
        <w:t xml:space="preserve">, </w:t>
      </w:r>
      <w:proofErr w:type="spellStart"/>
      <w:r>
        <w:rPr>
          <w:i/>
          <w:iCs/>
        </w:rPr>
        <w:t>build</w:t>
      </w:r>
      <w:proofErr w:type="spellEnd"/>
      <w:r>
        <w:rPr>
          <w:i/>
          <w:iCs/>
        </w:rPr>
        <w:t xml:space="preserve">, </w:t>
      </w:r>
      <w:proofErr w:type="spellStart"/>
      <w:r>
        <w:rPr>
          <w:i/>
          <w:iCs/>
        </w:rPr>
        <w:t>devel</w:t>
      </w:r>
      <w:proofErr w:type="spellEnd"/>
      <w:r>
        <w:rPr>
          <w:i/>
          <w:iCs/>
        </w:rPr>
        <w:t xml:space="preserve">, </w:t>
      </w:r>
      <w:proofErr w:type="spellStart"/>
      <w:r>
        <w:rPr>
          <w:i/>
          <w:iCs/>
        </w:rPr>
        <w:t>install</w:t>
      </w:r>
      <w:proofErr w:type="spellEnd"/>
      <w:r>
        <w:rPr>
          <w:i/>
          <w:iCs/>
        </w:rPr>
        <w:t>.</w:t>
      </w:r>
      <w:r>
        <w:t xml:space="preserve"> Az </w:t>
      </w:r>
      <w:proofErr w:type="spellStart"/>
      <w:r>
        <w:t>source</w:t>
      </w:r>
      <w:proofErr w:type="spellEnd"/>
      <w:r>
        <w:t xml:space="preserve"> (</w:t>
      </w:r>
      <w:proofErr w:type="spellStart"/>
      <w:r>
        <w:t>src</w:t>
      </w:r>
      <w:proofErr w:type="spellEnd"/>
      <w:r>
        <w:t>) mappában kell definiálni a különböző csomagokat (</w:t>
      </w:r>
      <w:proofErr w:type="spellStart"/>
      <w:r w:rsidRPr="0084504E">
        <w:rPr>
          <w:i/>
          <w:iCs/>
        </w:rPr>
        <w:t>package</w:t>
      </w:r>
      <w:proofErr w:type="spellEnd"/>
      <w:r>
        <w:t>)</w:t>
      </w:r>
      <w:r w:rsidR="00665D25">
        <w:t xml:space="preserve">. Csomagból létrehozható több is, attól függően hogyan szeretnénk strukturálni a </w:t>
      </w:r>
      <w:proofErr w:type="spellStart"/>
      <w:r w:rsidR="00665D25">
        <w:t>workspace</w:t>
      </w:r>
      <w:proofErr w:type="spellEnd"/>
      <w:r w:rsidR="00665D25">
        <w:t xml:space="preserve">-t. A csomag létrehozásakor generálunk egy </w:t>
      </w:r>
      <w:r w:rsidR="00AA5EA1">
        <w:t xml:space="preserve">a csomagon belüli </w:t>
      </w:r>
      <w:proofErr w:type="spellStart"/>
      <w:r w:rsidR="00AA5EA1">
        <w:t>source</w:t>
      </w:r>
      <w:proofErr w:type="spellEnd"/>
      <w:r w:rsidR="00AA5EA1">
        <w:t xml:space="preserve"> fájlt, amelybe a </w:t>
      </w:r>
      <w:proofErr w:type="spellStart"/>
      <w:r w:rsidR="00AA5EA1">
        <w:t>node</w:t>
      </w:r>
      <w:proofErr w:type="spellEnd"/>
      <w:r w:rsidR="00AA5EA1">
        <w:t xml:space="preserve"> forráskódja kerül.</w:t>
      </w:r>
      <w:r w:rsidR="00F949EF">
        <w:t xml:space="preserve"> </w:t>
      </w:r>
      <w:r w:rsidR="008120B4">
        <w:t xml:space="preserve">Minden csomag létrehozásakor keletkezik egy leíró file, a CMakeLists.txt. Ebben a szöveg fájlban a csomaghoz tartozó konfigurációs beállítások tárolódnak. </w:t>
      </w:r>
      <w:r w:rsidR="00AB122E">
        <w:t xml:space="preserve">Ha egy forrásfájlból csomópontot szeretnék létrehozni, ebben a </w:t>
      </w:r>
      <w:proofErr w:type="spellStart"/>
      <w:r w:rsidR="00AB122E">
        <w:t>txt</w:t>
      </w:r>
      <w:proofErr w:type="spellEnd"/>
      <w:r w:rsidR="00AB122E">
        <w:t xml:space="preserve"> állományban kell regisztrálni. </w:t>
      </w:r>
      <w:r w:rsidR="00F949EF">
        <w:t xml:space="preserve">A </w:t>
      </w:r>
      <w:proofErr w:type="spellStart"/>
      <w:r w:rsidR="00F949EF">
        <w:t>node</w:t>
      </w:r>
      <w:proofErr w:type="spellEnd"/>
      <w:r w:rsidR="00F949EF">
        <w:t xml:space="preserve">-ok működése attól függ, hogy milyen funkciót tölt be. Egyes csomópontok információt közölnek, míg </w:t>
      </w:r>
      <w:r w:rsidR="00A77838">
        <w:t xml:space="preserve">mások </w:t>
      </w:r>
      <w:r w:rsidR="00F949EF">
        <w:t>információt gyűjtenek.</w:t>
      </w:r>
      <w:r w:rsidR="00A77838">
        <w:t xml:space="preserve"> Az információ csere </w:t>
      </w:r>
      <w:proofErr w:type="spellStart"/>
      <w:r w:rsidR="00A77838">
        <w:t>node</w:t>
      </w:r>
      <w:proofErr w:type="spellEnd"/>
      <w:r w:rsidR="00A77838">
        <w:t xml:space="preserve">-ok között két eltérő módon </w:t>
      </w:r>
      <w:r w:rsidR="00A77838">
        <w:lastRenderedPageBreak/>
        <w:t xml:space="preserve">történhet attól függően, hogy milyen jellegű a csomópontok közti kapcsolat. </w:t>
      </w:r>
      <w:r w:rsidR="00D468CE">
        <w:t xml:space="preserve">Nagy több-több egy irányú üzenet közlés esetén célszerű a ROS </w:t>
      </w:r>
      <w:r w:rsidR="00D468CE">
        <w:rPr>
          <w:i/>
          <w:iCs/>
        </w:rPr>
        <w:t>service</w:t>
      </w:r>
      <w:r w:rsidR="00D468CE">
        <w:t xml:space="preserve"> szolgáltatást használni. Egy-egy vagy egy-több kapcsolatú </w:t>
      </w:r>
      <w:proofErr w:type="spellStart"/>
      <w:r w:rsidR="00D468CE">
        <w:t>node</w:t>
      </w:r>
      <w:proofErr w:type="spellEnd"/>
      <w:r w:rsidR="00D468CE">
        <w:t xml:space="preserve">-ok között rugalmasabb és célravezetőbb a </w:t>
      </w:r>
      <w:proofErr w:type="spellStart"/>
      <w:r w:rsidR="00D468CE">
        <w:rPr>
          <w:i/>
          <w:iCs/>
        </w:rPr>
        <w:t>publish</w:t>
      </w:r>
      <w:proofErr w:type="spellEnd"/>
      <w:r w:rsidR="00D468CE">
        <w:rPr>
          <w:i/>
          <w:iCs/>
        </w:rPr>
        <w:t>/</w:t>
      </w:r>
      <w:proofErr w:type="spellStart"/>
      <w:r w:rsidR="00D468CE">
        <w:rPr>
          <w:i/>
          <w:iCs/>
        </w:rPr>
        <w:t>subscrice</w:t>
      </w:r>
      <w:proofErr w:type="spellEnd"/>
      <w:r w:rsidR="00D468CE">
        <w:rPr>
          <w:i/>
          <w:iCs/>
        </w:rPr>
        <w:t xml:space="preserve"> </w:t>
      </w:r>
      <w:r w:rsidR="00D468CE">
        <w:t>eljárást alkalmazni. Ebben a projektben is ez a módszer került implementálásra.</w:t>
      </w:r>
      <w:r w:rsidR="00AB122E">
        <w:t>[13][14]</w:t>
      </w:r>
    </w:p>
    <w:p w14:paraId="52636F97" w14:textId="4FDB0642" w:rsidR="00DB009B" w:rsidRDefault="00D468CE" w:rsidP="00ED4EBA">
      <w:pPr>
        <w:rPr>
          <w:ins w:id="1598" w:author="VARGA Zoltan" w:date="2021-12-13T19:32:00Z"/>
        </w:rPr>
      </w:pPr>
      <w:r>
        <w:t xml:space="preserve">Azt a </w:t>
      </w:r>
      <w:proofErr w:type="spellStart"/>
      <w:r>
        <w:t>node</w:t>
      </w:r>
      <w:proofErr w:type="spellEnd"/>
      <w:r>
        <w:t>-ot amely meghatározott metódus szerint (</w:t>
      </w:r>
      <w:r w:rsidR="00A914C6">
        <w:t>meghatározott</w:t>
      </w:r>
      <w:r>
        <w:t xml:space="preserve"> frekvenc</w:t>
      </w:r>
      <w:r w:rsidR="004562F6">
        <w:t>iával</w:t>
      </w:r>
      <w:r>
        <w:t>,</w:t>
      </w:r>
      <w:r w:rsidR="004562F6">
        <w:t xml:space="preserve"> vagy csak</w:t>
      </w:r>
      <w:r>
        <w:t xml:space="preserve"> ha az adat változik, </w:t>
      </w:r>
      <w:proofErr w:type="spellStart"/>
      <w:r>
        <w:t>stb</w:t>
      </w:r>
      <w:proofErr w:type="spellEnd"/>
      <w:r>
        <w:t xml:space="preserve">) </w:t>
      </w:r>
      <w:r w:rsidR="00F736D4">
        <w:t>adatot</w:t>
      </w:r>
      <w:r>
        <w:t xml:space="preserve"> közöl, </w:t>
      </w:r>
      <w:proofErr w:type="spellStart"/>
      <w:r>
        <w:rPr>
          <w:i/>
          <w:iCs/>
        </w:rPr>
        <w:t>publish</w:t>
      </w:r>
      <w:proofErr w:type="spellEnd"/>
      <w:r>
        <w:t xml:space="preserve"> típusúnak nevezzük. Az</w:t>
      </w:r>
      <w:r w:rsidR="00F736D4">
        <w:t xml:space="preserve"> adatot</w:t>
      </w:r>
      <w:r w:rsidR="0041565C">
        <w:t xml:space="preserve"> fogadó </w:t>
      </w:r>
      <w:r w:rsidR="00A914C6">
        <w:t xml:space="preserve">(valójában kiolvasó) </w:t>
      </w:r>
      <w:r w:rsidR="0041565C">
        <w:t xml:space="preserve">pedig a </w:t>
      </w:r>
      <w:proofErr w:type="spellStart"/>
      <w:r w:rsidR="0041565C">
        <w:rPr>
          <w:i/>
          <w:iCs/>
        </w:rPr>
        <w:t>subscriber</w:t>
      </w:r>
      <w:proofErr w:type="spellEnd"/>
      <w:r w:rsidR="0041565C">
        <w:t xml:space="preserve"> típusú. </w:t>
      </w:r>
      <w:r w:rsidR="004562F6">
        <w:t>Az elnevezés abból adódik, hogy a csomópontok között nem közvetlen adatcsere valósul meg</w:t>
      </w:r>
      <w:r w:rsidR="00A914C6">
        <w:t xml:space="preserve"> mint a service használatánál</w:t>
      </w:r>
      <w:r w:rsidR="004562F6">
        <w:t xml:space="preserve">. A </w:t>
      </w:r>
      <w:proofErr w:type="spellStart"/>
      <w:r w:rsidR="004562F6">
        <w:t>publish</w:t>
      </w:r>
      <w:proofErr w:type="spellEnd"/>
      <w:r w:rsidR="004562F6">
        <w:t xml:space="preserve"> </w:t>
      </w:r>
      <w:proofErr w:type="spellStart"/>
      <w:r w:rsidR="004562F6">
        <w:t>node</w:t>
      </w:r>
      <w:proofErr w:type="spellEnd"/>
      <w:r w:rsidR="004562F6">
        <w:t xml:space="preserve"> egy úgynevezett </w:t>
      </w:r>
      <w:proofErr w:type="spellStart"/>
      <w:r w:rsidR="004562F6">
        <w:rPr>
          <w:i/>
          <w:iCs/>
        </w:rPr>
        <w:t>topic</w:t>
      </w:r>
      <w:r w:rsidR="004562F6">
        <w:t>-ba</w:t>
      </w:r>
      <w:proofErr w:type="spellEnd"/>
      <w:r w:rsidR="004562F6">
        <w:t xml:space="preserve"> küldi a közölni kívánt adatot, amelyből bármely más </w:t>
      </w:r>
      <w:proofErr w:type="spellStart"/>
      <w:r w:rsidR="004562F6">
        <w:t>subscriber</w:t>
      </w:r>
      <w:proofErr w:type="spellEnd"/>
      <w:r w:rsidR="004562F6">
        <w:t xml:space="preserve"> típusú </w:t>
      </w:r>
      <w:proofErr w:type="spellStart"/>
      <w:r w:rsidR="004562F6">
        <w:t>node</w:t>
      </w:r>
      <w:proofErr w:type="spellEnd"/>
      <w:r w:rsidR="004562F6">
        <w:t xml:space="preserve"> olvashatja azt</w:t>
      </w:r>
      <w:r w:rsidR="00A914C6">
        <w:t xml:space="preserve">, amelyik úgymond feliratkozik az adott </w:t>
      </w:r>
      <w:proofErr w:type="spellStart"/>
      <w:r w:rsidR="00A914C6">
        <w:t>topic-ra</w:t>
      </w:r>
      <w:proofErr w:type="spellEnd"/>
      <w:r w:rsidR="004562F6">
        <w:t>. Ez egy közlő-feliratkozó</w:t>
      </w:r>
      <w:r w:rsidR="00A914C6">
        <w:t>(k)</w:t>
      </w:r>
      <w:r w:rsidR="004562F6">
        <w:t xml:space="preserve"> kapcsolat.</w:t>
      </w:r>
      <w:r w:rsidR="003A6E0A">
        <w:t xml:space="preserve"> Az üzenetek részben kötött formátummal rendelkeznek. Az ROS</w:t>
      </w:r>
      <w:r w:rsidR="00A914C6">
        <w:t xml:space="preserve"> egy egyszerűsített leíró nyelvet használ az üzenetek azaz a </w:t>
      </w:r>
      <w:proofErr w:type="spellStart"/>
      <w:r w:rsidR="00A914C6">
        <w:rPr>
          <w:i/>
          <w:iCs/>
        </w:rPr>
        <w:t>message</w:t>
      </w:r>
      <w:proofErr w:type="spellEnd"/>
      <w:r w:rsidR="00A914C6">
        <w:t>-ek leírására. Ezen üzenet leíró fájlok .</w:t>
      </w:r>
      <w:proofErr w:type="spellStart"/>
      <w:r w:rsidR="00A914C6">
        <w:t>msg</w:t>
      </w:r>
      <w:proofErr w:type="spellEnd"/>
      <w:r w:rsidR="00A914C6">
        <w:t xml:space="preserve"> kiterjesztéssel rendelkeznek és az ROS csomag </w:t>
      </w:r>
      <w:proofErr w:type="spellStart"/>
      <w:r w:rsidR="00A914C6">
        <w:t>msg</w:t>
      </w:r>
      <w:proofErr w:type="spellEnd"/>
      <w:r w:rsidR="00A914C6">
        <w:t xml:space="preserve"> alkönyvtárában találhatóak. A </w:t>
      </w:r>
      <w:proofErr w:type="spellStart"/>
      <w:r w:rsidR="00A914C6">
        <w:t>message</w:t>
      </w:r>
      <w:proofErr w:type="spellEnd"/>
      <w:r w:rsidR="00A914C6">
        <w:t xml:space="preserve"> leír</w:t>
      </w:r>
      <w:r w:rsidR="0024341C">
        <w:t>ó</w:t>
      </w:r>
      <w:r w:rsidR="00A914C6">
        <w:t xml:space="preserve"> fájlnak két része van: a mezők és az állandók. </w:t>
      </w:r>
      <w:r w:rsidR="0024341C">
        <w:t xml:space="preserve">A mezők az üzenetben elküldött adatok, amely </w:t>
      </w:r>
      <w:r w:rsidR="0024341C">
        <w:rPr>
          <w:i/>
          <w:iCs/>
        </w:rPr>
        <w:t xml:space="preserve">mező típus – mező név </w:t>
      </w:r>
      <w:r w:rsidR="0024341C">
        <w:t xml:space="preserve">szerkezetűek, például </w:t>
      </w:r>
      <w:r w:rsidR="0024341C">
        <w:rPr>
          <w:i/>
          <w:iCs/>
        </w:rPr>
        <w:t xml:space="preserve">int32 </w:t>
      </w:r>
      <w:proofErr w:type="spellStart"/>
      <w:r w:rsidR="0024341C">
        <w:rPr>
          <w:i/>
          <w:iCs/>
        </w:rPr>
        <w:t>x.</w:t>
      </w:r>
      <w:proofErr w:type="spellEnd"/>
      <w:r w:rsidR="0024341C">
        <w:t xml:space="preserve"> Az ROS telepítésével kapunk </w:t>
      </w:r>
      <w:r w:rsidR="00B2273D">
        <w:t xml:space="preserve">számos, előre definiált </w:t>
      </w:r>
      <w:r w:rsidR="00C0744E">
        <w:t xml:space="preserve">üzenet csomagot. </w:t>
      </w:r>
      <w:r w:rsidR="00B2273D">
        <w:t>Az</w:t>
      </w:r>
      <w:r w:rsidR="00C0744E">
        <w:t xml:space="preserve"> alapvető (</w:t>
      </w:r>
      <w:proofErr w:type="spellStart"/>
      <w:r w:rsidR="00C0744E">
        <w:rPr>
          <w:i/>
          <w:iCs/>
        </w:rPr>
        <w:t>empty</w:t>
      </w:r>
      <w:proofErr w:type="spellEnd"/>
      <w:r w:rsidR="00C0744E">
        <w:t xml:space="preserve">, </w:t>
      </w:r>
      <w:proofErr w:type="spellStart"/>
      <w:r w:rsidR="00C0744E">
        <w:rPr>
          <w:i/>
          <w:iCs/>
        </w:rPr>
        <w:t>string</w:t>
      </w:r>
      <w:proofErr w:type="spellEnd"/>
      <w:r w:rsidR="00C0744E">
        <w:rPr>
          <w:i/>
          <w:iCs/>
        </w:rPr>
        <w:t xml:space="preserve">, </w:t>
      </w:r>
      <w:proofErr w:type="spellStart"/>
      <w:r w:rsidR="00C0744E">
        <w:rPr>
          <w:i/>
          <w:iCs/>
        </w:rPr>
        <w:t>stb</w:t>
      </w:r>
      <w:proofErr w:type="spellEnd"/>
      <w:r w:rsidR="00C0744E">
        <w:t xml:space="preserve">) </w:t>
      </w:r>
      <w:r w:rsidR="00B2273D">
        <w:t xml:space="preserve">üzenet típusokat az </w:t>
      </w:r>
      <w:proofErr w:type="spellStart"/>
      <w:r w:rsidR="00B2273D" w:rsidRPr="009735D0">
        <w:rPr>
          <w:i/>
          <w:iCs/>
        </w:rPr>
        <w:t>std_msgs</w:t>
      </w:r>
      <w:proofErr w:type="spellEnd"/>
      <w:r w:rsidR="00B2273D">
        <w:t xml:space="preserve"> tartalmazza, míg például a gyakori általános </w:t>
      </w:r>
      <w:r w:rsidR="009735D0">
        <w:t xml:space="preserve">robot specifikus üzeneteket a </w:t>
      </w:r>
      <w:proofErr w:type="spellStart"/>
      <w:r w:rsidR="009735D0" w:rsidRPr="009735D0">
        <w:rPr>
          <w:i/>
          <w:iCs/>
        </w:rPr>
        <w:t>common_msgs</w:t>
      </w:r>
      <w:proofErr w:type="spellEnd"/>
      <w:r w:rsidR="009735D0">
        <w:rPr>
          <w:i/>
          <w:iCs/>
        </w:rPr>
        <w:t xml:space="preserve"> (</w:t>
      </w:r>
      <w:proofErr w:type="spellStart"/>
      <w:r w:rsidR="009735D0">
        <w:rPr>
          <w:i/>
          <w:iCs/>
        </w:rPr>
        <w:t>geometry_msgs</w:t>
      </w:r>
      <w:proofErr w:type="spellEnd"/>
      <w:r w:rsidR="009735D0">
        <w:rPr>
          <w:i/>
          <w:iCs/>
        </w:rPr>
        <w:t>/Twist)</w:t>
      </w:r>
      <w:r w:rsidR="009735D0">
        <w:t>.</w:t>
      </w:r>
      <w:r w:rsidR="00AB122E">
        <w:t>[15]</w:t>
      </w:r>
    </w:p>
    <w:p w14:paraId="7F210652" w14:textId="283383B5" w:rsidR="00A141B5" w:rsidRPr="00C0744E" w:rsidRDefault="00A141B5">
      <w:pPr>
        <w:pStyle w:val="Cmsor4"/>
        <w:pPrChange w:id="1599" w:author="VARGA Zoltan" w:date="2021-12-13T19:34:00Z">
          <w:pPr/>
        </w:pPrChange>
      </w:pPr>
      <w:ins w:id="1600" w:author="VARGA Zoltan" w:date="2021-12-13T19:32:00Z">
        <w:r>
          <w:t xml:space="preserve">A ROS </w:t>
        </w:r>
      </w:ins>
      <w:ins w:id="1601" w:author="VARGA Zoltan" w:date="2021-12-13T19:34:00Z">
        <w:r>
          <w:t>főbb elemei</w:t>
        </w:r>
      </w:ins>
    </w:p>
    <w:p w14:paraId="6A72F80E" w14:textId="0B07FCB3" w:rsidR="00ED1411" w:rsidRDefault="00BE45CD" w:rsidP="00EA388A">
      <w:pPr>
        <w:spacing w:after="120"/>
      </w:pPr>
      <w:r>
        <w:t>Az ROS f</w:t>
      </w:r>
      <w:r w:rsidR="0004050A">
        <w:t xml:space="preserve">unkciói közé tartozik például a folyamatok </w:t>
      </w:r>
      <w:r w:rsidR="009E4B07">
        <w:t xml:space="preserve">(csomópontok) </w:t>
      </w:r>
      <w:r w:rsidR="0004050A">
        <w:t xml:space="preserve">kezelése, az azok közötti kommunikáció megvalósítása, alacsony szintű eszköz vezérlés és az adatok rögzítése, valamint megjelenítése. </w:t>
      </w:r>
      <w:r w:rsidR="0040216D">
        <w:t>A</w:t>
      </w:r>
      <w:r w:rsidR="0004050A">
        <w:t>z ROS ezeket a funkciókat különböző eszközök segítségével valósítja meg. A projekt során ezek közül főként az alábbiakat használtam:</w:t>
      </w:r>
    </w:p>
    <w:p w14:paraId="401485A1" w14:textId="0BAA6DAF" w:rsidR="00812F6F" w:rsidRPr="00812F6F" w:rsidRDefault="00812F6F" w:rsidP="005E636F">
      <w:pPr>
        <w:pStyle w:val="Listaszerbekezds"/>
        <w:numPr>
          <w:ilvl w:val="0"/>
          <w:numId w:val="29"/>
        </w:numPr>
        <w:spacing w:after="120"/>
      </w:pPr>
      <w:proofErr w:type="spellStart"/>
      <w:r>
        <w:rPr>
          <w:i/>
          <w:iCs/>
        </w:rPr>
        <w:t>catkin</w:t>
      </w:r>
      <w:proofErr w:type="spellEnd"/>
      <w:r>
        <w:t xml:space="preserve"> – ROS infrastruktúra és </w:t>
      </w:r>
      <w:proofErr w:type="spellStart"/>
      <w:r>
        <w:t>build</w:t>
      </w:r>
      <w:proofErr w:type="spellEnd"/>
      <w:r>
        <w:t xml:space="preserve"> rendszer. A robot jármű projektben a szűkséges </w:t>
      </w:r>
      <w:r w:rsidR="000C3E6F">
        <w:t>csomag</w:t>
      </w:r>
      <w:r>
        <w:t xml:space="preserve">ok egy </w:t>
      </w:r>
      <w:proofErr w:type="spellStart"/>
      <w:r>
        <w:t>catkin</w:t>
      </w:r>
      <w:proofErr w:type="spellEnd"/>
      <w:r>
        <w:t xml:space="preserve"> </w:t>
      </w:r>
      <w:proofErr w:type="spellStart"/>
      <w:r>
        <w:t>workspace</w:t>
      </w:r>
      <w:proofErr w:type="spellEnd"/>
      <w:r>
        <w:t xml:space="preserve">-ben </w:t>
      </w:r>
      <w:r w:rsidR="000C3E6F">
        <w:t>lettek implementálva</w:t>
      </w:r>
      <w:r>
        <w:t>.</w:t>
      </w:r>
      <w:r w:rsidR="00951801">
        <w:t xml:space="preserve"> Különböző szolgáltatásokat nyújt, például a </w:t>
      </w:r>
      <w:proofErr w:type="spellStart"/>
      <w:r w:rsidR="00951801">
        <w:rPr>
          <w:i/>
          <w:iCs/>
        </w:rPr>
        <w:t>catkin_make</w:t>
      </w:r>
      <w:proofErr w:type="spellEnd"/>
      <w:r w:rsidR="00951801">
        <w:t>-kel ’</w:t>
      </w:r>
      <w:proofErr w:type="spellStart"/>
      <w:r w:rsidR="00951801">
        <w:t>build</w:t>
      </w:r>
      <w:proofErr w:type="spellEnd"/>
      <w:r w:rsidR="00951801">
        <w:t>’-</w:t>
      </w:r>
      <w:proofErr w:type="spellStart"/>
      <w:r w:rsidR="00951801">
        <w:t>elhetjük</w:t>
      </w:r>
      <w:proofErr w:type="spellEnd"/>
      <w:r w:rsidR="00951801">
        <w:t xml:space="preserve"> a </w:t>
      </w:r>
      <w:proofErr w:type="spellStart"/>
      <w:r w:rsidR="00951801">
        <w:t>workspace</w:t>
      </w:r>
      <w:proofErr w:type="spellEnd"/>
      <w:r w:rsidR="00951801">
        <w:t>-t egyszerűen.</w:t>
      </w:r>
    </w:p>
    <w:p w14:paraId="37BA6317" w14:textId="6052E992" w:rsidR="005E636F" w:rsidRDefault="00BE45CD" w:rsidP="00AB122E">
      <w:pPr>
        <w:pStyle w:val="Listaszerbekezds"/>
        <w:numPr>
          <w:ilvl w:val="0"/>
          <w:numId w:val="29"/>
        </w:numPr>
        <w:spacing w:after="120"/>
        <w:pPrChange w:id="1602" w:author="VARGA Zoltan" w:date="2021-12-13T19:34:00Z">
          <w:pPr>
            <w:pStyle w:val="Listaszerbekezds"/>
            <w:numPr>
              <w:numId w:val="29"/>
            </w:numPr>
            <w:spacing w:after="120"/>
            <w:ind w:hanging="360"/>
          </w:pPr>
        </w:pPrChange>
      </w:pPr>
      <w:proofErr w:type="spellStart"/>
      <w:r w:rsidRPr="0007706B">
        <w:rPr>
          <w:i/>
          <w:iCs/>
          <w:u w:val="single"/>
        </w:rPr>
        <w:t>roslaunch</w:t>
      </w:r>
      <w:proofErr w:type="spellEnd"/>
      <w:r>
        <w:t xml:space="preserve"> </w:t>
      </w:r>
      <w:r w:rsidR="0007706B">
        <w:t>–</w:t>
      </w:r>
      <w:r>
        <w:t xml:space="preserve"> </w:t>
      </w:r>
      <w:r w:rsidR="0007706B">
        <w:t xml:space="preserve">egy ROS eszköz amely segítségével egyszerűen indíthatók csomópontok. Ahhoz, hogy megfelelően működjön, a </w:t>
      </w:r>
      <w:proofErr w:type="spellStart"/>
      <w:r w:rsidR="0007706B">
        <w:t>node.hoz</w:t>
      </w:r>
      <w:proofErr w:type="spellEnd"/>
      <w:r w:rsidR="0007706B">
        <w:t xml:space="preserve"> legalább egy </w:t>
      </w:r>
      <w:proofErr w:type="spellStart"/>
      <w:r w:rsidR="0007706B">
        <w:t>xml</w:t>
      </w:r>
      <w:proofErr w:type="spellEnd"/>
      <w:r w:rsidR="0007706B">
        <w:t xml:space="preserve"> formátumú konfigurációs fájlnak kell tartoznia amely </w:t>
      </w:r>
      <w:r w:rsidR="0007706B">
        <w:rPr>
          <w:i/>
          <w:iCs/>
        </w:rPr>
        <w:t>.</w:t>
      </w:r>
      <w:proofErr w:type="spellStart"/>
      <w:r w:rsidR="0007706B">
        <w:rPr>
          <w:i/>
          <w:iCs/>
        </w:rPr>
        <w:t>launch</w:t>
      </w:r>
      <w:proofErr w:type="spellEnd"/>
      <w:r w:rsidR="0007706B">
        <w:t xml:space="preserve"> kiterjesztésű. Ezen </w:t>
      </w:r>
      <w:r w:rsidR="0007706B">
        <w:lastRenderedPageBreak/>
        <w:t>fájlok tartalma meghatározza az adott csomópont megfelelő futásához szűkséges beállítandó paramétereket.</w:t>
      </w:r>
    </w:p>
    <w:p w14:paraId="71323B47" w14:textId="5EDE23B0" w:rsidR="0007706B" w:rsidRDefault="0007706B" w:rsidP="005E636F">
      <w:pPr>
        <w:pStyle w:val="Listaszerbekezds"/>
        <w:numPr>
          <w:ilvl w:val="0"/>
          <w:numId w:val="29"/>
        </w:numPr>
        <w:spacing w:after="120"/>
      </w:pPr>
      <w:proofErr w:type="spellStart"/>
      <w:r>
        <w:rPr>
          <w:i/>
          <w:iCs/>
          <w:u w:val="single"/>
        </w:rPr>
        <w:lastRenderedPageBreak/>
        <w:t>roscore</w:t>
      </w:r>
      <w:proofErr w:type="spellEnd"/>
      <w:r>
        <w:rPr>
          <w:i/>
          <w:iCs/>
          <w:u w:val="single"/>
        </w:rPr>
        <w:t xml:space="preserve"> </w:t>
      </w:r>
      <w:r>
        <w:t xml:space="preserve">– tulajdonképpen a </w:t>
      </w:r>
      <w:proofErr w:type="spellStart"/>
      <w:r>
        <w:t>roscore</w:t>
      </w:r>
      <w:proofErr w:type="spellEnd"/>
      <w:r>
        <w:t xml:space="preserve"> is egy </w:t>
      </w:r>
      <w:proofErr w:type="spellStart"/>
      <w:r>
        <w:t>roslaunch</w:t>
      </w:r>
      <w:proofErr w:type="spellEnd"/>
      <w:r>
        <w:t xml:space="preserve"> eszköz</w:t>
      </w:r>
      <w:r w:rsidR="006A23F4">
        <w:t xml:space="preserve">. A </w:t>
      </w:r>
      <w:proofErr w:type="spellStart"/>
      <w:r w:rsidR="006A23F4">
        <w:t>roscore</w:t>
      </w:r>
      <w:proofErr w:type="spellEnd"/>
      <w:r w:rsidR="006A23F4">
        <w:t xml:space="preserve"> parancsot futtatva előre definiált folyamatok indulnak el. </w:t>
      </w:r>
      <w:r w:rsidR="00EF33CF">
        <w:t xml:space="preserve">Ezen alapvető folyamatok az ROS rendszer működéséhez szűkségesek, mint például a </w:t>
      </w:r>
      <w:proofErr w:type="spellStart"/>
      <w:r w:rsidR="00EF33CF">
        <w:t>node</w:t>
      </w:r>
      <w:proofErr w:type="spellEnd"/>
      <w:r w:rsidR="00EF33CF">
        <w:t>-ok futtatása és a köztük megvalósított kommunikáció.</w:t>
      </w:r>
    </w:p>
    <w:p w14:paraId="0B0C0490" w14:textId="6253EA7C" w:rsidR="00EF33CF" w:rsidRDefault="00EF33CF" w:rsidP="005E636F">
      <w:pPr>
        <w:pStyle w:val="Listaszerbekezds"/>
        <w:numPr>
          <w:ilvl w:val="0"/>
          <w:numId w:val="29"/>
        </w:numPr>
        <w:spacing w:after="120"/>
      </w:pPr>
      <w:proofErr w:type="spellStart"/>
      <w:r>
        <w:rPr>
          <w:i/>
          <w:iCs/>
          <w:u w:val="single"/>
        </w:rPr>
        <w:t>rosbash</w:t>
      </w:r>
      <w:proofErr w:type="spellEnd"/>
      <w:r>
        <w:t xml:space="preserve"> – egy </w:t>
      </w:r>
      <w:r w:rsidR="00250BE2">
        <w:t xml:space="preserve">olyan </w:t>
      </w:r>
      <w:r w:rsidR="004818E5">
        <w:t>csomagokból</w:t>
      </w:r>
      <w:r w:rsidR="00336AB9">
        <w:t xml:space="preserve"> álló</w:t>
      </w:r>
      <w:r w:rsidR="004818E5">
        <w:t xml:space="preserve"> gyűjtemény, </w:t>
      </w:r>
      <w:r w:rsidR="00336AB9">
        <w:t>amely megkönnyíti a</w:t>
      </w:r>
      <w:r w:rsidR="0086772F">
        <w:t>z ROS</w:t>
      </w:r>
      <w:r w:rsidR="00336AB9">
        <w:t xml:space="preserve"> konzolban történő </w:t>
      </w:r>
      <w:r w:rsidR="0086772F">
        <w:t xml:space="preserve">használatát. Egy ilyen eleme a </w:t>
      </w:r>
      <w:proofErr w:type="spellStart"/>
      <w:r w:rsidR="00812F6F">
        <w:rPr>
          <w:i/>
          <w:iCs/>
        </w:rPr>
        <w:t>rosrun</w:t>
      </w:r>
      <w:proofErr w:type="spellEnd"/>
      <w:r w:rsidR="00812F6F">
        <w:t xml:space="preserve"> amellyel úgy indíthatók futtathatók a </w:t>
      </w:r>
      <w:proofErr w:type="spellStart"/>
      <w:r w:rsidR="00812F6F">
        <w:t>node</w:t>
      </w:r>
      <w:proofErr w:type="spellEnd"/>
      <w:r w:rsidR="00812F6F">
        <w:t xml:space="preserve">-ok, hogy elegendő csak az adott csomag és </w:t>
      </w:r>
      <w:proofErr w:type="spellStart"/>
      <w:r w:rsidR="00812F6F">
        <w:t>node</w:t>
      </w:r>
      <w:proofErr w:type="spellEnd"/>
      <w:r w:rsidR="00812F6F">
        <w:t xml:space="preserve"> nevét megadni az elérési útja helyett.</w:t>
      </w:r>
      <w:r w:rsidR="00AB122E">
        <w:t>[14]</w:t>
      </w:r>
    </w:p>
    <w:p w14:paraId="2E4F5657" w14:textId="631D8508" w:rsidR="00333498" w:rsidRDefault="00333498" w:rsidP="00333498">
      <w:pPr>
        <w:pStyle w:val="Cmsor3"/>
      </w:pPr>
      <w:bookmarkStart w:id="1603" w:name="_Toc90962838"/>
      <w:r>
        <w:t>Csomópontok</w:t>
      </w:r>
      <w:bookmarkEnd w:id="1603"/>
    </w:p>
    <w:p w14:paraId="7E855C65" w14:textId="5A267FAF" w:rsidR="006E0A1C" w:rsidRDefault="00940132" w:rsidP="006E0A1C">
      <w:r>
        <w:t>Ahhoz, hogy a robot jármű hibátlanul működjön</w:t>
      </w:r>
      <w:r w:rsidR="00FE3998">
        <w:t xml:space="preserve"> és igény szerint fejleszthető legyen</w:t>
      </w:r>
      <w:r>
        <w:t xml:space="preserve">, létre kell hozni egy </w:t>
      </w:r>
      <w:r w:rsidR="006D646B">
        <w:t xml:space="preserve">stabil </w:t>
      </w:r>
      <w:r>
        <w:t>ala</w:t>
      </w:r>
      <w:r w:rsidR="006D646B">
        <w:t>p szoftver környezetet</w:t>
      </w:r>
      <w:r w:rsidR="00FE3998">
        <w:t xml:space="preserve">. Ehhez az ROS-ben úgy kell kialakítani a </w:t>
      </w:r>
      <w:proofErr w:type="spellStart"/>
      <w:r w:rsidR="00FE3998">
        <w:t>node</w:t>
      </w:r>
      <w:proofErr w:type="spellEnd"/>
      <w:r w:rsidR="00FE3998">
        <w:t>-okat és kommunikációj</w:t>
      </w:r>
      <w:r w:rsidR="00703AE4">
        <w:t>uka</w:t>
      </w:r>
      <w:r w:rsidR="00FE3998">
        <w:t xml:space="preserve">t, hogy azok felépítése és egymás közti kapcsolata logikus és átlátható legyen. </w:t>
      </w:r>
      <w:r w:rsidR="00703AE4">
        <w:t>A projekt esetében több csomópontra van szűkség</w:t>
      </w:r>
      <w:r w:rsidR="00997560">
        <w:t>.</w:t>
      </w:r>
    </w:p>
    <w:p w14:paraId="0D3A6223" w14:textId="5D367C63" w:rsidR="00333498" w:rsidRDefault="00333498" w:rsidP="00333498">
      <w:pPr>
        <w:pStyle w:val="Cmsor4"/>
      </w:pPr>
      <w:r>
        <w:t xml:space="preserve">Mozgás vezérlő </w:t>
      </w:r>
      <w:proofErr w:type="spellStart"/>
      <w:r>
        <w:t>node</w:t>
      </w:r>
      <w:proofErr w:type="spellEnd"/>
    </w:p>
    <w:p w14:paraId="4CC3EA61" w14:textId="77777777" w:rsidR="00307550" w:rsidRDefault="00997560" w:rsidP="00997560">
      <w:r>
        <w:t>A jármű fő feladata a helyváltoztatás a felhasználói szoftver utasításainak megfelelően. Ehhez szűkség van egy csomópontra</w:t>
      </w:r>
      <w:r w:rsidR="005B5C68">
        <w:t>,</w:t>
      </w:r>
      <w:r>
        <w:t xml:space="preserve"> amely a</w:t>
      </w:r>
      <w:r w:rsidR="005B5C68">
        <w:t xml:space="preserve"> megfelelő sebesség és irány eléréséhez szűkséges adatokat továbbítja a robot vezérlő szoftverének amely közvetlenül a motorokat mozgatja. Ennek megfelelően ez egy </w:t>
      </w:r>
      <w:proofErr w:type="spellStart"/>
      <w:r w:rsidR="005B5C68">
        <w:t>publisher</w:t>
      </w:r>
      <w:proofErr w:type="spellEnd"/>
      <w:r w:rsidR="005B5C68">
        <w:t xml:space="preserve">, azaz adat közlő </w:t>
      </w:r>
      <w:proofErr w:type="spellStart"/>
      <w:r w:rsidR="005B5C68">
        <w:t>node</w:t>
      </w:r>
      <w:proofErr w:type="spellEnd"/>
      <w:r w:rsidR="005B5C68">
        <w:t xml:space="preserve">. </w:t>
      </w:r>
      <w:r w:rsidR="00B27AE1">
        <w:t xml:space="preserve">A csomópont elnevezése </w:t>
      </w:r>
      <w:proofErr w:type="spellStart"/>
      <w:r w:rsidR="00B27AE1">
        <w:rPr>
          <w:i/>
          <w:iCs/>
        </w:rPr>
        <w:t>motordriver_</w:t>
      </w:r>
      <w:r w:rsidR="00B27AE1" w:rsidRPr="00B27AE1">
        <w:rPr>
          <w:i/>
          <w:iCs/>
        </w:rPr>
        <w:t>pub</w:t>
      </w:r>
      <w:proofErr w:type="spellEnd"/>
      <w:r w:rsidR="00B27AE1">
        <w:t xml:space="preserve">, amely utal a funkciójára és típusára. </w:t>
      </w:r>
      <w:r w:rsidR="005B5C68" w:rsidRPr="00B27AE1">
        <w:t>Két</w:t>
      </w:r>
      <w:r w:rsidR="005B5C68">
        <w:t xml:space="preserve"> fő információt továbbít amely a mozgáshoz szűkséges: az egyik a jármű szűkséges sebessége, míg a másik nem egyen</w:t>
      </w:r>
      <w:r w:rsidR="00B27AE1">
        <w:t>es</w:t>
      </w:r>
      <w:r w:rsidR="005B5C68">
        <w:t xml:space="preserve"> vonalú mozgás esetén</w:t>
      </w:r>
      <w:r w:rsidR="00B27AE1">
        <w:t xml:space="preserve"> fellépő szög</w:t>
      </w:r>
      <w:r w:rsidR="000F6392">
        <w:t>sebesség</w:t>
      </w:r>
      <w:r w:rsidR="00B27AE1">
        <w:t xml:space="preserve">. A vezérlő szoftver a sebességi adatot m/s-ban, míg a szögelfordulást </w:t>
      </w:r>
      <w:proofErr w:type="spellStart"/>
      <w:r w:rsidR="00B27AE1">
        <w:t>rad</w:t>
      </w:r>
      <w:proofErr w:type="spellEnd"/>
      <w:r w:rsidR="00B27AE1">
        <w:t xml:space="preserve">/s-ban várja bemeneti </w:t>
      </w:r>
      <w:r w:rsidR="002634E8">
        <w:t>információként</w:t>
      </w:r>
      <w:r w:rsidR="00B27AE1">
        <w:t>.</w:t>
      </w:r>
      <w:r w:rsidR="000F6392">
        <w:t xml:space="preserve"> Mivel az ROS-ben </w:t>
      </w:r>
      <w:proofErr w:type="spellStart"/>
      <w:r w:rsidR="000F6392">
        <w:t>topic</w:t>
      </w:r>
      <w:proofErr w:type="spellEnd"/>
      <w:r w:rsidR="000F6392">
        <w:t xml:space="preserve">-okba küldött üzenetekkel történik a </w:t>
      </w:r>
      <w:proofErr w:type="spellStart"/>
      <w:r w:rsidR="000F6392">
        <w:t>node</w:t>
      </w:r>
      <w:proofErr w:type="spellEnd"/>
      <w:r w:rsidR="000F6392">
        <w:t xml:space="preserve">-ok közti kommunikáció, ebben az esetben is ilyen formában került megvalósításra. A sebességi és szögsebesség adatok </w:t>
      </w:r>
      <w:r w:rsidR="00BB361E">
        <w:t>a</w:t>
      </w:r>
      <w:r w:rsidR="000F6392">
        <w:t xml:space="preserve"> </w:t>
      </w:r>
      <w:proofErr w:type="spellStart"/>
      <w:r w:rsidR="00BB361E" w:rsidRPr="00BB361E">
        <w:rPr>
          <w:i/>
          <w:iCs/>
        </w:rPr>
        <w:t>geometry_msgs</w:t>
      </w:r>
      <w:proofErr w:type="spellEnd"/>
      <w:r w:rsidR="00BB361E">
        <w:t xml:space="preserve"> üzenetcsomag </w:t>
      </w:r>
      <w:r w:rsidR="00BB361E" w:rsidRPr="00BB361E">
        <w:rPr>
          <w:i/>
          <w:iCs/>
        </w:rPr>
        <w:t xml:space="preserve">Twist </w:t>
      </w:r>
      <w:proofErr w:type="spellStart"/>
      <w:r w:rsidR="00BB361E" w:rsidRPr="00BB361E">
        <w:rPr>
          <w:i/>
          <w:iCs/>
        </w:rPr>
        <w:t>msg</w:t>
      </w:r>
      <w:proofErr w:type="spellEnd"/>
      <w:r w:rsidR="00BB361E">
        <w:t xml:space="preserve"> üzenetével kerülnek közlésre. Ez az üzenet csomag pontok, vektorok és pozíciók egységes formátumú közlését szolgálja. A Twist </w:t>
      </w:r>
      <w:proofErr w:type="spellStart"/>
      <w:r w:rsidR="00BB361E">
        <w:t>msg</w:t>
      </w:r>
      <w:proofErr w:type="spellEnd"/>
      <w:r w:rsidR="00BB361E">
        <w:t xml:space="preserve"> üzenet felépítése szerint két részre bontható. Egyrészt három dimenziós egyenes vonalú sebességi adatok közölhetőek az alábbi formában: </w:t>
      </w:r>
      <w:proofErr w:type="spellStart"/>
      <w:r w:rsidR="00BB361E">
        <w:t>linear.x</w:t>
      </w:r>
      <w:proofErr w:type="spellEnd"/>
      <w:r w:rsidR="00BB361E">
        <w:t xml:space="preserve">, </w:t>
      </w:r>
      <w:proofErr w:type="spellStart"/>
      <w:r w:rsidR="00BB361E">
        <w:t>linear.y</w:t>
      </w:r>
      <w:proofErr w:type="spellEnd"/>
      <w:r w:rsidR="00BB361E">
        <w:t xml:space="preserve"> és </w:t>
      </w:r>
      <w:proofErr w:type="spellStart"/>
      <w:r w:rsidR="00BB361E">
        <w:t>linear.z</w:t>
      </w:r>
      <w:proofErr w:type="spellEnd"/>
      <w:r w:rsidR="00BB361E">
        <w:t xml:space="preserve">. Az </w:t>
      </w:r>
      <w:proofErr w:type="spellStart"/>
      <w:r w:rsidR="00BB361E">
        <w:t>x,y</w:t>
      </w:r>
      <w:proofErr w:type="spellEnd"/>
      <w:r w:rsidR="00BB361E">
        <w:t xml:space="preserve"> és z betűjelek a mozgás irányát jelölik. Mindegyik adat float64 típusú. Másrészt ezen irányok körüli </w:t>
      </w:r>
      <w:r w:rsidR="004C4B3A">
        <w:t xml:space="preserve">elfordulás Euler szögsebessége adható meg: </w:t>
      </w:r>
      <w:proofErr w:type="spellStart"/>
      <w:r w:rsidR="004C4B3A">
        <w:t>angilar.x</w:t>
      </w:r>
      <w:proofErr w:type="spellEnd"/>
      <w:r w:rsidR="004C4B3A">
        <w:t xml:space="preserve">, </w:t>
      </w:r>
      <w:proofErr w:type="spellStart"/>
      <w:r w:rsidR="004C4B3A">
        <w:t>angular.y</w:t>
      </w:r>
      <w:proofErr w:type="spellEnd"/>
      <w:r w:rsidR="004C4B3A">
        <w:t xml:space="preserve"> és </w:t>
      </w:r>
      <w:proofErr w:type="spellStart"/>
      <w:r w:rsidR="004C4B3A">
        <w:t>angular.z</w:t>
      </w:r>
      <w:proofErr w:type="spellEnd"/>
      <w:r w:rsidR="004C4B3A">
        <w:t xml:space="preserve">. Ezen adatok szintén float64 típusúak. Mivel az autó csak két dimenzióban mozog, a vezérlő szoftver csak egy irányú – az autó hossztengelye mentén értendő – sebességi adatot vár. Ezt az üzenet </w:t>
      </w:r>
      <w:proofErr w:type="spellStart"/>
      <w:r w:rsidR="004C4B3A">
        <w:t>linear.x</w:t>
      </w:r>
      <w:proofErr w:type="spellEnd"/>
      <w:r w:rsidR="004C4B3A">
        <w:t xml:space="preserve"> változójában közli a </w:t>
      </w:r>
      <w:proofErr w:type="spellStart"/>
      <w:r w:rsidR="004C4B3A">
        <w:t>node</w:t>
      </w:r>
      <w:proofErr w:type="spellEnd"/>
      <w:r w:rsidR="004C4B3A">
        <w:t xml:space="preserve">. A másik adat amelyet továbbítani kell, az autó függőleges tengelye körüli elfordulás szögsebessége, amely az </w:t>
      </w:r>
      <w:proofErr w:type="spellStart"/>
      <w:r w:rsidR="004C4B3A">
        <w:t>angular.z</w:t>
      </w:r>
      <w:proofErr w:type="spellEnd"/>
      <w:r w:rsidR="004C4B3A">
        <w:t xml:space="preserve"> változóba kerül.</w:t>
      </w:r>
      <w:r w:rsidR="007C6A62">
        <w:t xml:space="preserve"> A </w:t>
      </w:r>
      <w:proofErr w:type="spellStart"/>
      <w:r w:rsidR="007C6A62">
        <w:t>node</w:t>
      </w:r>
      <w:proofErr w:type="spellEnd"/>
      <w:r w:rsidR="007C6A62">
        <w:t xml:space="preserve"> </w:t>
      </w:r>
      <w:r w:rsidR="00307550">
        <w:t xml:space="preserve">deklarál egy </w:t>
      </w:r>
      <w:r w:rsidR="00307550">
        <w:rPr>
          <w:i/>
          <w:iCs/>
        </w:rPr>
        <w:t>vel</w:t>
      </w:r>
      <w:r w:rsidR="00307550">
        <w:t xml:space="preserve"> és egy </w:t>
      </w:r>
      <w:proofErr w:type="spellStart"/>
      <w:r w:rsidR="00307550">
        <w:rPr>
          <w:i/>
          <w:iCs/>
        </w:rPr>
        <w:t>avel</w:t>
      </w:r>
      <w:proofErr w:type="spellEnd"/>
      <w:r w:rsidR="00307550">
        <w:t xml:space="preserve">, azaz </w:t>
      </w:r>
      <w:proofErr w:type="spellStart"/>
      <w:r w:rsidR="00307550">
        <w:t>velocity</w:t>
      </w:r>
      <w:proofErr w:type="spellEnd"/>
      <w:r w:rsidR="00307550">
        <w:t xml:space="preserve"> és </w:t>
      </w:r>
      <w:proofErr w:type="spellStart"/>
      <w:r w:rsidR="00307550">
        <w:t>angular</w:t>
      </w:r>
      <w:proofErr w:type="spellEnd"/>
      <w:r w:rsidR="00307550">
        <w:t xml:space="preserve"> </w:t>
      </w:r>
      <w:proofErr w:type="spellStart"/>
      <w:r w:rsidR="00307550">
        <w:t>velocity</w:t>
      </w:r>
      <w:proofErr w:type="spellEnd"/>
      <w:r w:rsidR="00307550">
        <w:t xml:space="preserve"> változókat:</w:t>
      </w:r>
    </w:p>
    <w:p w14:paraId="69B7CCDB" w14:textId="77777777" w:rsidR="00307550" w:rsidRPr="00307550" w:rsidRDefault="00307550" w:rsidP="00307550">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307550">
        <w:rPr>
          <w:rFonts w:ascii="Consolas" w:hAnsi="Consolas" w:cs="Courier New"/>
          <w:color w:val="8000FF"/>
          <w:sz w:val="20"/>
          <w:szCs w:val="20"/>
          <w:lang w:eastAsia="ja-JP"/>
        </w:rPr>
        <w:t>extern</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8000FF"/>
          <w:sz w:val="20"/>
          <w:szCs w:val="20"/>
          <w:lang w:eastAsia="ja-JP"/>
        </w:rPr>
        <w:t>float</w:t>
      </w:r>
      <w:proofErr w:type="spellEnd"/>
      <w:r w:rsidRPr="00307550">
        <w:rPr>
          <w:rFonts w:ascii="Consolas" w:hAnsi="Consolas" w:cs="Courier New"/>
          <w:color w:val="000000"/>
          <w:sz w:val="20"/>
          <w:szCs w:val="20"/>
          <w:lang w:eastAsia="ja-JP"/>
        </w:rPr>
        <w:t xml:space="preserve"> vel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p>
    <w:p w14:paraId="4B3AD5C9" w14:textId="77777777" w:rsidR="00307550" w:rsidRPr="00307550" w:rsidRDefault="00307550" w:rsidP="00307550">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307550">
        <w:rPr>
          <w:rFonts w:ascii="Consolas" w:hAnsi="Consolas" w:cs="Courier New"/>
          <w:color w:val="8000FF"/>
          <w:sz w:val="20"/>
          <w:szCs w:val="20"/>
          <w:lang w:eastAsia="ja-JP"/>
        </w:rPr>
        <w:t>extern</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8000FF"/>
          <w:sz w:val="20"/>
          <w:szCs w:val="20"/>
          <w:lang w:eastAsia="ja-JP"/>
        </w:rPr>
        <w:t>float</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avel</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p>
    <w:p w14:paraId="65306B62" w14:textId="47A6D51D" w:rsidR="00B27AE1" w:rsidRDefault="00B27AE1" w:rsidP="00997560"/>
    <w:p w14:paraId="57E4EF3D" w14:textId="0265360C" w:rsidR="00EC3F6E" w:rsidRPr="00EC3F6E" w:rsidRDefault="0057075A" w:rsidP="00997560">
      <w:r>
        <w:t>Ezeket a változókat kell de</w:t>
      </w:r>
      <w:r w:rsidR="00737E2F">
        <w:t>klarálni</w:t>
      </w:r>
      <w:r>
        <w:t xml:space="preserve"> a felhasználói szoftverben a sebesség és szögsebesség adatok meghatározásához.</w:t>
      </w:r>
      <w:r w:rsidR="002A7237">
        <w:t xml:space="preserve"> Az </w:t>
      </w:r>
      <w:proofErr w:type="spellStart"/>
      <w:r w:rsidR="00EC3F6E">
        <w:rPr>
          <w:i/>
          <w:iCs/>
        </w:rPr>
        <w:t>advertise</w:t>
      </w:r>
      <w:proofErr w:type="spellEnd"/>
      <w:r w:rsidR="00EC3F6E">
        <w:rPr>
          <w:i/>
          <w:iCs/>
        </w:rPr>
        <w:t>()</w:t>
      </w:r>
      <w:r w:rsidR="00EC3F6E">
        <w:t xml:space="preserve"> függvény segítségével megadható, hogy mely </w:t>
      </w:r>
      <w:proofErr w:type="spellStart"/>
      <w:r w:rsidR="00EC3F6E">
        <w:t>topic-ba</w:t>
      </w:r>
      <w:proofErr w:type="spellEnd"/>
      <w:r w:rsidR="00EC3F6E">
        <w:t xml:space="preserve"> </w:t>
      </w:r>
      <w:proofErr w:type="spellStart"/>
      <w:r w:rsidR="00EC3F6E">
        <w:t>szertne</w:t>
      </w:r>
      <w:proofErr w:type="spellEnd"/>
      <w:r w:rsidR="00EC3F6E">
        <w:t xml:space="preserve"> a </w:t>
      </w:r>
      <w:proofErr w:type="spellStart"/>
      <w:r w:rsidR="00EC3F6E">
        <w:t>node</w:t>
      </w:r>
      <w:proofErr w:type="spellEnd"/>
      <w:r w:rsidR="00EC3F6E">
        <w:t xml:space="preserve"> üzenetet küldeni. Ez a függvény meghívja a </w:t>
      </w:r>
      <w:proofErr w:type="spellStart"/>
      <w:r w:rsidR="00EC3F6E">
        <w:t>master</w:t>
      </w:r>
      <w:proofErr w:type="spellEnd"/>
      <w:r w:rsidR="00EC3F6E">
        <w:t xml:space="preserve"> </w:t>
      </w:r>
      <w:proofErr w:type="spellStart"/>
      <w:r w:rsidR="00EC3F6E">
        <w:t>node</w:t>
      </w:r>
      <w:proofErr w:type="spellEnd"/>
      <w:r w:rsidR="00EC3F6E">
        <w:t xml:space="preserve">-ot is, amely </w:t>
      </w:r>
      <w:proofErr w:type="spellStart"/>
      <w:r w:rsidR="00EC3F6E">
        <w:t>nyílvántartást</w:t>
      </w:r>
      <w:proofErr w:type="spellEnd"/>
      <w:r w:rsidR="00EC3F6E">
        <w:t xml:space="preserve"> vezet arról, hogy mely csomópontok feliratkozók és melyek közlők. A függvény lefutása után a </w:t>
      </w:r>
      <w:proofErr w:type="spellStart"/>
      <w:r w:rsidR="00EC3F6E">
        <w:t>master</w:t>
      </w:r>
      <w:proofErr w:type="spellEnd"/>
      <w:r w:rsidR="00EC3F6E">
        <w:t xml:space="preserve"> </w:t>
      </w:r>
      <w:proofErr w:type="spellStart"/>
      <w:r w:rsidR="00EC3F6E">
        <w:t>node</w:t>
      </w:r>
      <w:proofErr w:type="spellEnd"/>
      <w:r w:rsidR="00EC3F6E">
        <w:t xml:space="preserve"> értesíti az összes csomópontot amely az adott témára feliratkozó, valamint létrehoz köztük egy </w:t>
      </w:r>
      <w:proofErr w:type="spellStart"/>
      <w:r w:rsidR="00EC3F6E">
        <w:t>peer-to-peer</w:t>
      </w:r>
      <w:proofErr w:type="spellEnd"/>
      <w:r w:rsidR="00EC3F6E">
        <w:t xml:space="preserve"> kapcsolatot. Az </w:t>
      </w:r>
      <w:proofErr w:type="spellStart"/>
      <w:r w:rsidR="00EC3F6E">
        <w:t>advertise</w:t>
      </w:r>
      <w:proofErr w:type="spellEnd"/>
      <w:r w:rsidR="00EC3F6E">
        <w:t xml:space="preserve">() függvény egy </w:t>
      </w:r>
      <w:proofErr w:type="spellStart"/>
      <w:r w:rsidR="00EC3F6E">
        <w:rPr>
          <w:i/>
          <w:iCs/>
        </w:rPr>
        <w:t>publish</w:t>
      </w:r>
      <w:proofErr w:type="spellEnd"/>
      <w:r w:rsidR="00EC3F6E">
        <w:rPr>
          <w:i/>
          <w:iCs/>
        </w:rPr>
        <w:t>()</w:t>
      </w:r>
      <w:r w:rsidR="00EC3F6E">
        <w:t xml:space="preserve"> függvényt ad vissza, amely meghívásával lehetővé válik az adott </w:t>
      </w:r>
      <w:proofErr w:type="spellStart"/>
      <w:r w:rsidR="00EC3F6E">
        <w:t>topic-ba</w:t>
      </w:r>
      <w:proofErr w:type="spellEnd"/>
      <w:r w:rsidR="00EC3F6E">
        <w:t xml:space="preserve"> történő üzenet küldés. </w:t>
      </w:r>
      <w:r w:rsidR="00A53DE4">
        <w:t xml:space="preserve">Az </w:t>
      </w:r>
      <w:proofErr w:type="spellStart"/>
      <w:r w:rsidR="00A53DE4">
        <w:t>advertise</w:t>
      </w:r>
      <w:proofErr w:type="spellEnd"/>
      <w:r w:rsidR="00A53DE4">
        <w:t>() függvény másik paramétere az üzenet közzétételéhez használt üzenetsor mérete. Amennyiben az üzenet közzététele gyorsabb mint amennyit el lehet küldeni, ez az érték adja meg, hogy hány üzenetet kell pufferelni.</w:t>
      </w:r>
      <w:r w:rsidR="00C906E6">
        <w:t>[16]</w:t>
      </w:r>
    </w:p>
    <w:p w14:paraId="744D47D1" w14:textId="137F5B44" w:rsidR="00EC3F6E" w:rsidRPr="00A53DE4" w:rsidRDefault="00EC3F6E" w:rsidP="00EC3F6E">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A53DE4">
        <w:rPr>
          <w:rFonts w:ascii="Consolas" w:hAnsi="Consolas" w:cs="Courier New"/>
          <w:color w:val="000000"/>
          <w:sz w:val="20"/>
          <w:szCs w:val="20"/>
          <w:lang w:eastAsia="ja-JP"/>
        </w:rPr>
        <w:t>ros</w:t>
      </w:r>
      <w:proofErr w:type="spellEnd"/>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Publisher </w:t>
      </w:r>
      <w:proofErr w:type="spellStart"/>
      <w:r w:rsidRPr="00A53DE4">
        <w:rPr>
          <w:rFonts w:ascii="Consolas" w:hAnsi="Consolas" w:cs="Courier New"/>
          <w:color w:val="000000"/>
          <w:sz w:val="20"/>
          <w:szCs w:val="20"/>
          <w:lang w:eastAsia="ja-JP"/>
        </w:rPr>
        <w:t>motordriver_pub</w:t>
      </w:r>
      <w:proofErr w:type="spellEnd"/>
      <w:r w:rsidRPr="00A53DE4">
        <w:rPr>
          <w:rFonts w:ascii="Consolas" w:hAnsi="Consolas" w:cs="Courier New"/>
          <w:color w:val="000000"/>
          <w:sz w:val="20"/>
          <w:szCs w:val="20"/>
          <w:lang w:eastAsia="ja-JP"/>
        </w:rPr>
        <w:t xml:space="preserve"> </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w:t>
      </w:r>
      <w:proofErr w:type="spellStart"/>
      <w:r w:rsidRPr="00A53DE4">
        <w:rPr>
          <w:rFonts w:ascii="Consolas" w:hAnsi="Consolas" w:cs="Courier New"/>
          <w:color w:val="000000"/>
          <w:sz w:val="20"/>
          <w:szCs w:val="20"/>
          <w:lang w:eastAsia="ja-JP"/>
        </w:rPr>
        <w:t>n</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advertise</w:t>
      </w:r>
      <w:proofErr w:type="spellEnd"/>
      <w:r w:rsidRPr="00A53DE4">
        <w:rPr>
          <w:rFonts w:ascii="Consolas" w:hAnsi="Consolas" w:cs="Courier New"/>
          <w:b/>
          <w:bCs/>
          <w:color w:val="000080"/>
          <w:sz w:val="20"/>
          <w:szCs w:val="20"/>
          <w:lang w:eastAsia="ja-JP"/>
        </w:rPr>
        <w:t>&lt;</w:t>
      </w:r>
      <w:proofErr w:type="spellStart"/>
      <w:r w:rsidRPr="00A53DE4">
        <w:rPr>
          <w:rFonts w:ascii="Consolas" w:hAnsi="Consolas" w:cs="Courier New"/>
          <w:color w:val="000000"/>
          <w:sz w:val="20"/>
          <w:szCs w:val="20"/>
          <w:lang w:eastAsia="ja-JP"/>
        </w:rPr>
        <w:t>geometry_msgs</w:t>
      </w:r>
      <w:proofErr w:type="spellEnd"/>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Twist</w:t>
      </w:r>
      <w:r w:rsidRPr="00A53DE4">
        <w:rPr>
          <w:rFonts w:ascii="Consolas" w:hAnsi="Consolas" w:cs="Courier New"/>
          <w:b/>
          <w:bCs/>
          <w:color w:val="000080"/>
          <w:sz w:val="20"/>
          <w:szCs w:val="20"/>
          <w:lang w:eastAsia="ja-JP"/>
        </w:rPr>
        <w:t>&gt;(</w:t>
      </w:r>
      <w:r w:rsidRPr="00A53DE4">
        <w:rPr>
          <w:rFonts w:ascii="Consolas" w:hAnsi="Consolas" w:cs="Courier New"/>
          <w:color w:val="808080"/>
          <w:sz w:val="20"/>
          <w:szCs w:val="20"/>
          <w:lang w:eastAsia="ja-JP"/>
        </w:rPr>
        <w:t>"</w:t>
      </w:r>
      <w:proofErr w:type="spellStart"/>
      <w:r w:rsidRPr="00A53DE4">
        <w:rPr>
          <w:rFonts w:ascii="Consolas" w:hAnsi="Consolas" w:cs="Courier New"/>
          <w:color w:val="808080"/>
          <w:sz w:val="20"/>
          <w:szCs w:val="20"/>
          <w:lang w:eastAsia="ja-JP"/>
        </w:rPr>
        <w:t>cmd_vel</w:t>
      </w:r>
      <w:proofErr w:type="spellEnd"/>
      <w:r w:rsidRPr="00A53DE4">
        <w:rPr>
          <w:rFonts w:ascii="Consolas" w:hAnsi="Consolas" w:cs="Courier New"/>
          <w:color w:val="808080"/>
          <w:sz w:val="20"/>
          <w:szCs w:val="20"/>
          <w:lang w:eastAsia="ja-JP"/>
        </w:rPr>
        <w:t>"</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w:t>
      </w:r>
      <w:r w:rsidRPr="00A53DE4">
        <w:rPr>
          <w:rFonts w:ascii="Consolas" w:hAnsi="Consolas" w:cs="Courier New"/>
          <w:color w:val="FF8000"/>
          <w:sz w:val="20"/>
          <w:szCs w:val="20"/>
          <w:lang w:eastAsia="ja-JP"/>
        </w:rPr>
        <w:t>1000</w:t>
      </w:r>
      <w:r w:rsidRPr="00A53DE4">
        <w:rPr>
          <w:rFonts w:ascii="Consolas" w:hAnsi="Consolas" w:cs="Courier New"/>
          <w:b/>
          <w:bCs/>
          <w:color w:val="000080"/>
          <w:sz w:val="20"/>
          <w:szCs w:val="20"/>
          <w:lang w:eastAsia="ja-JP"/>
        </w:rPr>
        <w:t>);</w:t>
      </w:r>
    </w:p>
    <w:p w14:paraId="664A92C6" w14:textId="17DD0251" w:rsidR="0057075A" w:rsidRDefault="0057075A" w:rsidP="00997560"/>
    <w:p w14:paraId="14AEA343" w14:textId="1CB63109" w:rsidR="00EC3F6E" w:rsidRDefault="00EC3F6E" w:rsidP="00997560">
      <w:r>
        <w:t xml:space="preserve">A motor </w:t>
      </w:r>
      <w:proofErr w:type="spellStart"/>
      <w:r>
        <w:t>motordriver_pub</w:t>
      </w:r>
      <w:proofErr w:type="spellEnd"/>
      <w:r>
        <w:t xml:space="preserve"> csomópont esetében az üzenet a </w:t>
      </w:r>
      <w:proofErr w:type="spellStart"/>
      <w:r>
        <w:rPr>
          <w:i/>
          <w:iCs/>
        </w:rPr>
        <w:t>cmd_vel</w:t>
      </w:r>
      <w:proofErr w:type="spellEnd"/>
      <w:r>
        <w:t xml:space="preserve"> </w:t>
      </w:r>
      <w:proofErr w:type="spellStart"/>
      <w:r>
        <w:t>topicba</w:t>
      </w:r>
      <w:proofErr w:type="spellEnd"/>
      <w:r>
        <w:t xml:space="preserve"> kerül kiküldésre. </w:t>
      </w:r>
      <w:r w:rsidR="00A53DE4">
        <w:t>A felhasználói szoftvertől kapott sebesség értékek átkerülnek egy-egy átmeneti változóba, majd az üzenet megfelelő elemei ezen változók értéki alapján kerülnek módosításra. Azt követően az üzenet elküldésre kerül:</w:t>
      </w:r>
    </w:p>
    <w:p w14:paraId="1A4D444D" w14:textId="5FD87048"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A53DE4">
        <w:rPr>
          <w:rFonts w:ascii="Consolas" w:hAnsi="Consolas" w:cs="Courier New"/>
          <w:color w:val="000000"/>
          <w:sz w:val="20"/>
          <w:szCs w:val="20"/>
          <w:lang w:eastAsia="ja-JP"/>
        </w:rPr>
        <w:t>velocity</w:t>
      </w:r>
      <w:proofErr w:type="spellEnd"/>
      <w:r w:rsidRPr="00A53DE4">
        <w:rPr>
          <w:rFonts w:ascii="Consolas" w:hAnsi="Consolas" w:cs="Courier New"/>
          <w:color w:val="000000"/>
          <w:sz w:val="20"/>
          <w:szCs w:val="20"/>
          <w:lang w:eastAsia="ja-JP"/>
        </w:rPr>
        <w:t xml:space="preserve"> </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vel</w:t>
      </w:r>
      <w:r w:rsidRPr="00A53DE4">
        <w:rPr>
          <w:rFonts w:ascii="Consolas" w:hAnsi="Consolas" w:cs="Courier New"/>
          <w:b/>
          <w:bCs/>
          <w:color w:val="000080"/>
          <w:sz w:val="20"/>
          <w:szCs w:val="20"/>
          <w:lang w:eastAsia="ja-JP"/>
        </w:rPr>
        <w:t>;</w:t>
      </w:r>
    </w:p>
    <w:p w14:paraId="21420887" w14:textId="2A1DBFDE"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A53DE4">
        <w:rPr>
          <w:rFonts w:ascii="Consolas" w:hAnsi="Consolas" w:cs="Courier New"/>
          <w:color w:val="000000"/>
          <w:sz w:val="20"/>
          <w:szCs w:val="20"/>
          <w:lang w:eastAsia="ja-JP"/>
        </w:rPr>
        <w:t>avelocity</w:t>
      </w:r>
      <w:proofErr w:type="spellEnd"/>
      <w:r w:rsidRPr="00A53DE4">
        <w:rPr>
          <w:rFonts w:ascii="Consolas" w:hAnsi="Consolas" w:cs="Courier New"/>
          <w:color w:val="000000"/>
          <w:sz w:val="20"/>
          <w:szCs w:val="20"/>
          <w:lang w:eastAsia="ja-JP"/>
        </w:rPr>
        <w:t xml:space="preserve"> </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w:t>
      </w:r>
      <w:proofErr w:type="spellStart"/>
      <w:r w:rsidRPr="00A53DE4">
        <w:rPr>
          <w:rFonts w:ascii="Consolas" w:hAnsi="Consolas" w:cs="Courier New"/>
          <w:color w:val="000000"/>
          <w:sz w:val="20"/>
          <w:szCs w:val="20"/>
          <w:lang w:eastAsia="ja-JP"/>
        </w:rPr>
        <w:t>avel</w:t>
      </w:r>
      <w:proofErr w:type="spellEnd"/>
      <w:r w:rsidRPr="00A53DE4">
        <w:rPr>
          <w:rFonts w:ascii="Consolas" w:hAnsi="Consolas" w:cs="Courier New"/>
          <w:b/>
          <w:bCs/>
          <w:color w:val="000080"/>
          <w:sz w:val="20"/>
          <w:szCs w:val="20"/>
          <w:lang w:eastAsia="ja-JP"/>
        </w:rPr>
        <w:t>;</w:t>
      </w:r>
    </w:p>
    <w:p w14:paraId="7D4DF29D" w14:textId="77777777"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A53DE4">
        <w:rPr>
          <w:rFonts w:ascii="Consolas" w:hAnsi="Consolas" w:cs="Courier New"/>
          <w:color w:val="000000"/>
          <w:sz w:val="20"/>
          <w:szCs w:val="20"/>
          <w:lang w:eastAsia="ja-JP"/>
        </w:rPr>
        <w:t xml:space="preserve">        </w:t>
      </w:r>
    </w:p>
    <w:p w14:paraId="32616D7E" w14:textId="3CBD135B"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A53DE4">
        <w:rPr>
          <w:rFonts w:ascii="Consolas" w:hAnsi="Consolas" w:cs="Courier New"/>
          <w:color w:val="000000"/>
          <w:sz w:val="20"/>
          <w:szCs w:val="20"/>
          <w:lang w:eastAsia="ja-JP"/>
        </w:rPr>
        <w:t>geometry_msgs</w:t>
      </w:r>
      <w:proofErr w:type="spellEnd"/>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Twist </w:t>
      </w:r>
      <w:proofErr w:type="spellStart"/>
      <w:r w:rsidRPr="00A53DE4">
        <w:rPr>
          <w:rFonts w:ascii="Consolas" w:hAnsi="Consolas" w:cs="Courier New"/>
          <w:color w:val="000000"/>
          <w:sz w:val="20"/>
          <w:szCs w:val="20"/>
          <w:lang w:eastAsia="ja-JP"/>
        </w:rPr>
        <w:t>msg</w:t>
      </w:r>
      <w:proofErr w:type="spellEnd"/>
      <w:r w:rsidRPr="00A53DE4">
        <w:rPr>
          <w:rFonts w:ascii="Consolas" w:hAnsi="Consolas" w:cs="Courier New"/>
          <w:b/>
          <w:bCs/>
          <w:color w:val="000080"/>
          <w:sz w:val="20"/>
          <w:szCs w:val="20"/>
          <w:lang w:eastAsia="ja-JP"/>
        </w:rPr>
        <w:t>;</w:t>
      </w:r>
    </w:p>
    <w:p w14:paraId="5EB2495F" w14:textId="6BA926F3"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A53DE4">
        <w:rPr>
          <w:rFonts w:ascii="Consolas" w:hAnsi="Consolas" w:cs="Courier New"/>
          <w:color w:val="000000"/>
          <w:sz w:val="20"/>
          <w:szCs w:val="20"/>
          <w:lang w:eastAsia="ja-JP"/>
        </w:rPr>
        <w:t>msg</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linear</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x</w:t>
      </w:r>
      <w:proofErr w:type="spellEnd"/>
      <w:r w:rsidRPr="00A53DE4">
        <w:rPr>
          <w:rFonts w:ascii="Consolas" w:hAnsi="Consolas" w:cs="Courier New"/>
          <w:color w:val="000000"/>
          <w:sz w:val="20"/>
          <w:szCs w:val="20"/>
          <w:lang w:eastAsia="ja-JP"/>
        </w:rPr>
        <w:t xml:space="preserve"> </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w:t>
      </w:r>
      <w:proofErr w:type="spellStart"/>
      <w:r w:rsidRPr="00A53DE4">
        <w:rPr>
          <w:rFonts w:ascii="Consolas" w:hAnsi="Consolas" w:cs="Courier New"/>
          <w:color w:val="000000"/>
          <w:sz w:val="20"/>
          <w:szCs w:val="20"/>
          <w:lang w:eastAsia="ja-JP"/>
        </w:rPr>
        <w:t>velocity</w:t>
      </w:r>
      <w:proofErr w:type="spellEnd"/>
      <w:r w:rsidRPr="00A53DE4">
        <w:rPr>
          <w:rFonts w:ascii="Consolas" w:hAnsi="Consolas" w:cs="Courier New"/>
          <w:b/>
          <w:bCs/>
          <w:color w:val="000080"/>
          <w:sz w:val="20"/>
          <w:szCs w:val="20"/>
          <w:lang w:eastAsia="ja-JP"/>
        </w:rPr>
        <w:t>;</w:t>
      </w:r>
    </w:p>
    <w:p w14:paraId="78B5B01A" w14:textId="02015971"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A53DE4">
        <w:rPr>
          <w:rFonts w:ascii="Consolas" w:hAnsi="Consolas" w:cs="Courier New"/>
          <w:color w:val="000000"/>
          <w:sz w:val="20"/>
          <w:szCs w:val="20"/>
          <w:lang w:eastAsia="ja-JP"/>
        </w:rPr>
        <w:t>msg</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angular</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z</w:t>
      </w:r>
      <w:proofErr w:type="spellEnd"/>
      <w:r w:rsidRPr="00A53DE4">
        <w:rPr>
          <w:rFonts w:ascii="Consolas" w:hAnsi="Consolas" w:cs="Courier New"/>
          <w:color w:val="000000"/>
          <w:sz w:val="20"/>
          <w:szCs w:val="20"/>
          <w:lang w:eastAsia="ja-JP"/>
        </w:rPr>
        <w:t xml:space="preserve"> </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 xml:space="preserve"> </w:t>
      </w:r>
      <w:proofErr w:type="spellStart"/>
      <w:r w:rsidRPr="00A53DE4">
        <w:rPr>
          <w:rFonts w:ascii="Consolas" w:hAnsi="Consolas" w:cs="Courier New"/>
          <w:color w:val="000000"/>
          <w:sz w:val="20"/>
          <w:szCs w:val="20"/>
          <w:lang w:eastAsia="ja-JP"/>
        </w:rPr>
        <w:t>avelocity</w:t>
      </w:r>
      <w:proofErr w:type="spellEnd"/>
      <w:r w:rsidRPr="00A53DE4">
        <w:rPr>
          <w:rFonts w:ascii="Consolas" w:hAnsi="Consolas" w:cs="Courier New"/>
          <w:b/>
          <w:bCs/>
          <w:color w:val="000080"/>
          <w:sz w:val="20"/>
          <w:szCs w:val="20"/>
          <w:lang w:eastAsia="ja-JP"/>
        </w:rPr>
        <w:t>;</w:t>
      </w:r>
    </w:p>
    <w:p w14:paraId="6D31D98B" w14:textId="77777777"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A53DE4">
        <w:rPr>
          <w:rFonts w:ascii="Consolas" w:hAnsi="Consolas" w:cs="Courier New"/>
          <w:color w:val="000000"/>
          <w:sz w:val="20"/>
          <w:szCs w:val="20"/>
          <w:lang w:eastAsia="ja-JP"/>
        </w:rPr>
        <w:t xml:space="preserve">        </w:t>
      </w:r>
    </w:p>
    <w:p w14:paraId="2C738C54" w14:textId="12675F3A" w:rsidR="00A53DE4" w:rsidRPr="00A53DE4" w:rsidRDefault="00A53DE4" w:rsidP="00A53DE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A53DE4">
        <w:rPr>
          <w:rFonts w:ascii="Consolas" w:hAnsi="Consolas" w:cs="Courier New"/>
          <w:color w:val="000000"/>
          <w:sz w:val="20"/>
          <w:szCs w:val="20"/>
          <w:lang w:eastAsia="ja-JP"/>
        </w:rPr>
        <w:t>motordriver_pub</w:t>
      </w:r>
      <w:r w:rsidRPr="00A53DE4">
        <w:rPr>
          <w:rFonts w:ascii="Consolas" w:hAnsi="Consolas" w:cs="Courier New"/>
          <w:b/>
          <w:bCs/>
          <w:color w:val="000080"/>
          <w:sz w:val="20"/>
          <w:szCs w:val="20"/>
          <w:lang w:eastAsia="ja-JP"/>
        </w:rPr>
        <w:t>.</w:t>
      </w:r>
      <w:r w:rsidRPr="00A53DE4">
        <w:rPr>
          <w:rFonts w:ascii="Consolas" w:hAnsi="Consolas" w:cs="Courier New"/>
          <w:color w:val="000000"/>
          <w:sz w:val="20"/>
          <w:szCs w:val="20"/>
          <w:lang w:eastAsia="ja-JP"/>
        </w:rPr>
        <w:t>publish</w:t>
      </w:r>
      <w:proofErr w:type="spellEnd"/>
      <w:r w:rsidRPr="00A53DE4">
        <w:rPr>
          <w:rFonts w:ascii="Consolas" w:hAnsi="Consolas" w:cs="Courier New"/>
          <w:b/>
          <w:bCs/>
          <w:color w:val="000080"/>
          <w:sz w:val="20"/>
          <w:szCs w:val="20"/>
          <w:lang w:eastAsia="ja-JP"/>
        </w:rPr>
        <w:t>(</w:t>
      </w:r>
      <w:proofErr w:type="spellStart"/>
      <w:r w:rsidRPr="00A53DE4">
        <w:rPr>
          <w:rFonts w:ascii="Consolas" w:hAnsi="Consolas" w:cs="Courier New"/>
          <w:color w:val="000000"/>
          <w:sz w:val="20"/>
          <w:szCs w:val="20"/>
          <w:lang w:eastAsia="ja-JP"/>
        </w:rPr>
        <w:t>msg</w:t>
      </w:r>
      <w:proofErr w:type="spellEnd"/>
      <w:r w:rsidRPr="00A53DE4">
        <w:rPr>
          <w:rFonts w:ascii="Consolas" w:hAnsi="Consolas" w:cs="Courier New"/>
          <w:b/>
          <w:bCs/>
          <w:color w:val="000080"/>
          <w:sz w:val="20"/>
          <w:szCs w:val="20"/>
          <w:lang w:eastAsia="ja-JP"/>
        </w:rPr>
        <w:t>);</w:t>
      </w:r>
    </w:p>
    <w:p w14:paraId="1483F612" w14:textId="77777777" w:rsidR="00A53DE4" w:rsidRPr="00EC3F6E" w:rsidRDefault="00A53DE4" w:rsidP="00997560"/>
    <w:p w14:paraId="5DDC5315" w14:textId="0D06ECE9" w:rsidR="002634E8" w:rsidRDefault="002634E8" w:rsidP="00997560">
      <w:r>
        <w:t xml:space="preserve">A </w:t>
      </w:r>
      <w:proofErr w:type="spellStart"/>
      <w:r>
        <w:t>node</w:t>
      </w:r>
      <w:proofErr w:type="spellEnd"/>
      <w:r>
        <w:t xml:space="preserve"> fizikailag az </w:t>
      </w:r>
      <w:proofErr w:type="spellStart"/>
      <w:r>
        <w:t>Jetson</w:t>
      </w:r>
      <w:proofErr w:type="spellEnd"/>
      <w:r>
        <w:t xml:space="preserve"> </w:t>
      </w:r>
      <w:proofErr w:type="spellStart"/>
      <w:r>
        <w:t>Nano</w:t>
      </w:r>
      <w:proofErr w:type="spellEnd"/>
      <w:r>
        <w:t xml:space="preserve">-n helyezkedik el, a motorokat vezérlő szoftver rész pedig az </w:t>
      </w:r>
      <w:proofErr w:type="spellStart"/>
      <w:r>
        <w:t>OpenCR</w:t>
      </w:r>
      <w:proofErr w:type="spellEnd"/>
      <w:r>
        <w:t xml:space="preserve"> modulon, két panelt pedig </w:t>
      </w:r>
      <w:proofErr w:type="spellStart"/>
      <w:r>
        <w:t>usb</w:t>
      </w:r>
      <w:proofErr w:type="spellEnd"/>
      <w:r>
        <w:t xml:space="preserve"> kapcsolat köti össze. Ennek megfelelően a csomópontnak kezelnie kell ezt a soros szabványos átviteli módot. Ehhez szűkség van a </w:t>
      </w:r>
      <w:proofErr w:type="spellStart"/>
      <w:r w:rsidRPr="002634E8">
        <w:rPr>
          <w:i/>
          <w:iCs/>
        </w:rPr>
        <w:t>serial.h</w:t>
      </w:r>
      <w:proofErr w:type="spellEnd"/>
      <w:r>
        <w:t xml:space="preserve"> </w:t>
      </w:r>
      <w:proofErr w:type="spellStart"/>
      <w:r>
        <w:t>header</w:t>
      </w:r>
      <w:proofErr w:type="spellEnd"/>
      <w:r>
        <w:t xml:space="preserve"> fájl betöltéséhez. </w:t>
      </w:r>
      <w:r w:rsidR="000F6392">
        <w:t>Ha ez megtörtént, a csomópont törzsében meg kell nyitni a port kapcsolatot, hogy a kommunikáció a két modul között létre jöhessen. Ehhez az alábbi kódsorokra van szűkség:</w:t>
      </w:r>
    </w:p>
    <w:p w14:paraId="7FD33DC9"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b/>
          <w:bCs/>
          <w:color w:val="0000FF"/>
          <w:sz w:val="20"/>
          <w:szCs w:val="20"/>
          <w:lang w:eastAsia="ja-JP"/>
        </w:rPr>
        <w:t>try</w:t>
      </w:r>
      <w:proofErr w:type="spellEnd"/>
      <w:r w:rsidRPr="004C4B3A">
        <w:rPr>
          <w:rFonts w:ascii="Consolas" w:hAnsi="Consolas" w:cs="Courier New"/>
          <w:b/>
          <w:bCs/>
          <w:color w:val="000080"/>
          <w:sz w:val="20"/>
          <w:szCs w:val="20"/>
          <w:lang w:eastAsia="ja-JP"/>
        </w:rPr>
        <w:t>{</w:t>
      </w:r>
    </w:p>
    <w:p w14:paraId="65F641ED"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setPort</w:t>
      </w:r>
      <w:proofErr w:type="spellEnd"/>
      <w:r w:rsidRPr="004C4B3A">
        <w:rPr>
          <w:rFonts w:ascii="Consolas" w:hAnsi="Consolas" w:cs="Courier New"/>
          <w:b/>
          <w:bCs/>
          <w:color w:val="000080"/>
          <w:sz w:val="20"/>
          <w:szCs w:val="20"/>
          <w:lang w:eastAsia="ja-JP"/>
        </w:rPr>
        <w:t>(</w:t>
      </w:r>
      <w:r w:rsidRPr="004C4B3A">
        <w:rPr>
          <w:rFonts w:ascii="Consolas" w:hAnsi="Consolas" w:cs="Courier New"/>
          <w:color w:val="808080"/>
          <w:sz w:val="20"/>
          <w:szCs w:val="20"/>
          <w:lang w:eastAsia="ja-JP"/>
        </w:rPr>
        <w:t>"/</w:t>
      </w:r>
      <w:proofErr w:type="spellStart"/>
      <w:r w:rsidRPr="004C4B3A">
        <w:rPr>
          <w:rFonts w:ascii="Consolas" w:hAnsi="Consolas" w:cs="Courier New"/>
          <w:color w:val="808080"/>
          <w:sz w:val="20"/>
          <w:szCs w:val="20"/>
          <w:lang w:eastAsia="ja-JP"/>
        </w:rPr>
        <w:t>dev</w:t>
      </w:r>
      <w:proofErr w:type="spellEnd"/>
      <w:r w:rsidRPr="004C4B3A">
        <w:rPr>
          <w:rFonts w:ascii="Consolas" w:hAnsi="Consolas" w:cs="Courier New"/>
          <w:color w:val="808080"/>
          <w:sz w:val="20"/>
          <w:szCs w:val="20"/>
          <w:lang w:eastAsia="ja-JP"/>
        </w:rPr>
        <w:t>/ttyACM0"</w:t>
      </w:r>
      <w:r w:rsidRPr="004C4B3A">
        <w:rPr>
          <w:rFonts w:ascii="Consolas" w:hAnsi="Consolas" w:cs="Courier New"/>
          <w:b/>
          <w:bCs/>
          <w:color w:val="000080"/>
          <w:sz w:val="20"/>
          <w:szCs w:val="20"/>
          <w:lang w:eastAsia="ja-JP"/>
        </w:rPr>
        <w:t>);</w:t>
      </w:r>
    </w:p>
    <w:p w14:paraId="334C0F51"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setBaudrate</w:t>
      </w:r>
      <w:proofErr w:type="spellEnd"/>
      <w:r w:rsidRPr="004C4B3A">
        <w:rPr>
          <w:rFonts w:ascii="Consolas" w:hAnsi="Consolas" w:cs="Courier New"/>
          <w:b/>
          <w:bCs/>
          <w:color w:val="000080"/>
          <w:sz w:val="20"/>
          <w:szCs w:val="20"/>
          <w:lang w:eastAsia="ja-JP"/>
        </w:rPr>
        <w:t>(</w:t>
      </w:r>
      <w:r w:rsidRPr="004C4B3A">
        <w:rPr>
          <w:rFonts w:ascii="Consolas" w:hAnsi="Consolas" w:cs="Courier New"/>
          <w:color w:val="FF8000"/>
          <w:sz w:val="20"/>
          <w:szCs w:val="20"/>
          <w:lang w:eastAsia="ja-JP"/>
        </w:rPr>
        <w:t>115200</w:t>
      </w:r>
      <w:r w:rsidRPr="004C4B3A">
        <w:rPr>
          <w:rFonts w:ascii="Consolas" w:hAnsi="Consolas" w:cs="Courier New"/>
          <w:b/>
          <w:bCs/>
          <w:color w:val="000080"/>
          <w:sz w:val="20"/>
          <w:szCs w:val="20"/>
          <w:lang w:eastAsia="ja-JP"/>
        </w:rPr>
        <w:t>);</w:t>
      </w:r>
    </w:p>
    <w:p w14:paraId="07F477B0"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serial</w:t>
      </w:r>
      <w:proofErr w:type="spellEnd"/>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 xml:space="preserve">Timeout </w:t>
      </w:r>
      <w:proofErr w:type="spellStart"/>
      <w:r w:rsidRPr="004C4B3A">
        <w:rPr>
          <w:rFonts w:ascii="Consolas" w:hAnsi="Consolas" w:cs="Courier New"/>
          <w:color w:val="000000"/>
          <w:sz w:val="20"/>
          <w:szCs w:val="20"/>
          <w:lang w:eastAsia="ja-JP"/>
        </w:rPr>
        <w:t>to</w:t>
      </w:r>
      <w:proofErr w:type="spellEnd"/>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serial</w:t>
      </w:r>
      <w:proofErr w:type="spellEnd"/>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Timeout</w:t>
      </w:r>
      <w:r w:rsidRPr="004C4B3A">
        <w:rPr>
          <w:rFonts w:ascii="Consolas" w:hAnsi="Consolas" w:cs="Courier New"/>
          <w:b/>
          <w:bCs/>
          <w:color w:val="000080"/>
          <w:sz w:val="20"/>
          <w:szCs w:val="20"/>
          <w:lang w:eastAsia="ja-JP"/>
        </w:rPr>
        <w:t>::</w:t>
      </w:r>
      <w:proofErr w:type="spellStart"/>
      <w:r w:rsidRPr="004C4B3A">
        <w:rPr>
          <w:rFonts w:ascii="Consolas" w:hAnsi="Consolas" w:cs="Courier New"/>
          <w:color w:val="000000"/>
          <w:sz w:val="20"/>
          <w:szCs w:val="20"/>
          <w:lang w:eastAsia="ja-JP"/>
        </w:rPr>
        <w:t>simpleTimeout</w:t>
      </w:r>
      <w:proofErr w:type="spellEnd"/>
      <w:r w:rsidRPr="004C4B3A">
        <w:rPr>
          <w:rFonts w:ascii="Consolas" w:hAnsi="Consolas" w:cs="Courier New"/>
          <w:b/>
          <w:bCs/>
          <w:color w:val="000080"/>
          <w:sz w:val="20"/>
          <w:szCs w:val="20"/>
          <w:lang w:eastAsia="ja-JP"/>
        </w:rPr>
        <w:t>(</w:t>
      </w:r>
      <w:r w:rsidRPr="004C4B3A">
        <w:rPr>
          <w:rFonts w:ascii="Consolas" w:hAnsi="Consolas" w:cs="Courier New"/>
          <w:color w:val="FF8000"/>
          <w:sz w:val="20"/>
          <w:szCs w:val="20"/>
          <w:lang w:eastAsia="ja-JP"/>
        </w:rPr>
        <w:t>2000</w:t>
      </w:r>
      <w:r w:rsidRPr="004C4B3A">
        <w:rPr>
          <w:rFonts w:ascii="Consolas" w:hAnsi="Consolas" w:cs="Courier New"/>
          <w:b/>
          <w:bCs/>
          <w:color w:val="000080"/>
          <w:sz w:val="20"/>
          <w:szCs w:val="20"/>
          <w:lang w:eastAsia="ja-JP"/>
        </w:rPr>
        <w:t>);</w:t>
      </w:r>
    </w:p>
    <w:p w14:paraId="48A04592"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setTimeout</w:t>
      </w:r>
      <w:proofErr w:type="spellEnd"/>
      <w:r w:rsidRPr="004C4B3A">
        <w:rPr>
          <w:rFonts w:ascii="Consolas" w:hAnsi="Consolas" w:cs="Courier New"/>
          <w:b/>
          <w:bCs/>
          <w:color w:val="000080"/>
          <w:sz w:val="20"/>
          <w:szCs w:val="20"/>
          <w:lang w:eastAsia="ja-JP"/>
        </w:rPr>
        <w:t>(</w:t>
      </w:r>
      <w:proofErr w:type="spellStart"/>
      <w:r w:rsidRPr="004C4B3A">
        <w:rPr>
          <w:rFonts w:ascii="Consolas" w:hAnsi="Consolas" w:cs="Courier New"/>
          <w:color w:val="000000"/>
          <w:sz w:val="20"/>
          <w:szCs w:val="20"/>
          <w:lang w:eastAsia="ja-JP"/>
        </w:rPr>
        <w:t>to</w:t>
      </w:r>
      <w:proofErr w:type="spellEnd"/>
      <w:r w:rsidRPr="004C4B3A">
        <w:rPr>
          <w:rFonts w:ascii="Consolas" w:hAnsi="Consolas" w:cs="Courier New"/>
          <w:b/>
          <w:bCs/>
          <w:color w:val="000080"/>
          <w:sz w:val="20"/>
          <w:szCs w:val="20"/>
          <w:lang w:eastAsia="ja-JP"/>
        </w:rPr>
        <w:t>);</w:t>
      </w:r>
    </w:p>
    <w:p w14:paraId="4799D971"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color w:val="000000"/>
          <w:sz w:val="20"/>
          <w:szCs w:val="20"/>
          <w:lang w:eastAsia="ja-JP"/>
        </w:rPr>
        <w:t>ser</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open</w:t>
      </w:r>
      <w:proofErr w:type="spellEnd"/>
      <w:r w:rsidRPr="004C4B3A">
        <w:rPr>
          <w:rFonts w:ascii="Consolas" w:hAnsi="Consolas" w:cs="Courier New"/>
          <w:b/>
          <w:bCs/>
          <w:color w:val="000080"/>
          <w:sz w:val="20"/>
          <w:szCs w:val="20"/>
          <w:lang w:eastAsia="ja-JP"/>
        </w:rPr>
        <w:t>();</w:t>
      </w:r>
    </w:p>
    <w:p w14:paraId="74379100"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p>
    <w:p w14:paraId="12C29BBF"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
    <w:p w14:paraId="4EDDB3D8"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b/>
          <w:bCs/>
          <w:color w:val="0000FF"/>
          <w:sz w:val="20"/>
          <w:szCs w:val="20"/>
          <w:lang w:eastAsia="ja-JP"/>
        </w:rPr>
        <w:t>catch</w:t>
      </w:r>
      <w:proofErr w:type="spellEnd"/>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proofErr w:type="spellStart"/>
      <w:r w:rsidRPr="004C4B3A">
        <w:rPr>
          <w:rFonts w:ascii="Consolas" w:hAnsi="Consolas" w:cs="Courier New"/>
          <w:color w:val="000000"/>
          <w:sz w:val="20"/>
          <w:szCs w:val="20"/>
          <w:lang w:eastAsia="ja-JP"/>
        </w:rPr>
        <w:t>serial</w:t>
      </w:r>
      <w:proofErr w:type="spellEnd"/>
      <w:r w:rsidRPr="004C4B3A">
        <w:rPr>
          <w:rFonts w:ascii="Consolas" w:hAnsi="Consolas" w:cs="Courier New"/>
          <w:b/>
          <w:bCs/>
          <w:color w:val="000080"/>
          <w:sz w:val="20"/>
          <w:szCs w:val="20"/>
          <w:lang w:eastAsia="ja-JP"/>
        </w:rPr>
        <w:t>::</w:t>
      </w:r>
      <w:proofErr w:type="spellStart"/>
      <w:r w:rsidRPr="004C4B3A">
        <w:rPr>
          <w:rFonts w:ascii="Consolas" w:hAnsi="Consolas" w:cs="Courier New"/>
          <w:color w:val="000000"/>
          <w:sz w:val="20"/>
          <w:szCs w:val="20"/>
          <w:lang w:eastAsia="ja-JP"/>
        </w:rPr>
        <w:t>IOException</w:t>
      </w:r>
      <w:proofErr w:type="spellEnd"/>
      <w:r w:rsidRPr="004C4B3A">
        <w:rPr>
          <w:rFonts w:ascii="Consolas" w:hAnsi="Consolas" w:cs="Courier New"/>
          <w:b/>
          <w:bCs/>
          <w:color w:val="000080"/>
          <w:sz w:val="20"/>
          <w:szCs w:val="20"/>
          <w:lang w:eastAsia="ja-JP"/>
        </w:rPr>
        <w:t>&amp;</w:t>
      </w:r>
      <w:r w:rsidRPr="004C4B3A">
        <w:rPr>
          <w:rFonts w:ascii="Consolas" w:hAnsi="Consolas" w:cs="Courier New"/>
          <w:color w:val="000000"/>
          <w:sz w:val="20"/>
          <w:szCs w:val="20"/>
          <w:lang w:eastAsia="ja-JP"/>
        </w:rPr>
        <w:t xml:space="preserve"> e</w:t>
      </w:r>
      <w:r w:rsidRPr="004C4B3A">
        <w:rPr>
          <w:rFonts w:ascii="Consolas" w:hAnsi="Consolas" w:cs="Courier New"/>
          <w:b/>
          <w:bCs/>
          <w:color w:val="000080"/>
          <w:sz w:val="20"/>
          <w:szCs w:val="20"/>
          <w:lang w:eastAsia="ja-JP"/>
        </w:rPr>
        <w:t>){</w:t>
      </w:r>
    </w:p>
    <w:p w14:paraId="2A494DEC"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ROS_ERROR_STREAM</w:t>
      </w:r>
      <w:r w:rsidRPr="004C4B3A">
        <w:rPr>
          <w:rFonts w:ascii="Consolas" w:hAnsi="Consolas" w:cs="Courier New"/>
          <w:b/>
          <w:bCs/>
          <w:color w:val="000080"/>
          <w:sz w:val="20"/>
          <w:szCs w:val="20"/>
          <w:lang w:eastAsia="ja-JP"/>
        </w:rPr>
        <w:t>(</w:t>
      </w:r>
      <w:r w:rsidRPr="004C4B3A">
        <w:rPr>
          <w:rFonts w:ascii="Consolas" w:hAnsi="Consolas" w:cs="Courier New"/>
          <w:color w:val="808080"/>
          <w:sz w:val="20"/>
          <w:szCs w:val="20"/>
          <w:lang w:eastAsia="ja-JP"/>
        </w:rPr>
        <w:t>"</w:t>
      </w:r>
      <w:proofErr w:type="spellStart"/>
      <w:r w:rsidRPr="004C4B3A">
        <w:rPr>
          <w:rFonts w:ascii="Consolas" w:hAnsi="Consolas" w:cs="Courier New"/>
          <w:color w:val="808080"/>
          <w:sz w:val="20"/>
          <w:szCs w:val="20"/>
          <w:lang w:eastAsia="ja-JP"/>
        </w:rPr>
        <w:t>Unable</w:t>
      </w:r>
      <w:proofErr w:type="spellEnd"/>
      <w:r w:rsidRPr="004C4B3A">
        <w:rPr>
          <w:rFonts w:ascii="Consolas" w:hAnsi="Consolas" w:cs="Courier New"/>
          <w:color w:val="808080"/>
          <w:sz w:val="20"/>
          <w:szCs w:val="20"/>
          <w:lang w:eastAsia="ja-JP"/>
        </w:rPr>
        <w:t xml:space="preserve"> </w:t>
      </w:r>
      <w:proofErr w:type="spellStart"/>
      <w:r w:rsidRPr="004C4B3A">
        <w:rPr>
          <w:rFonts w:ascii="Consolas" w:hAnsi="Consolas" w:cs="Courier New"/>
          <w:color w:val="808080"/>
          <w:sz w:val="20"/>
          <w:szCs w:val="20"/>
          <w:lang w:eastAsia="ja-JP"/>
        </w:rPr>
        <w:t>to</w:t>
      </w:r>
      <w:proofErr w:type="spellEnd"/>
      <w:r w:rsidRPr="004C4B3A">
        <w:rPr>
          <w:rFonts w:ascii="Consolas" w:hAnsi="Consolas" w:cs="Courier New"/>
          <w:color w:val="808080"/>
          <w:sz w:val="20"/>
          <w:szCs w:val="20"/>
          <w:lang w:eastAsia="ja-JP"/>
        </w:rPr>
        <w:t xml:space="preserve"> </w:t>
      </w:r>
      <w:proofErr w:type="spellStart"/>
      <w:r w:rsidRPr="004C4B3A">
        <w:rPr>
          <w:rFonts w:ascii="Consolas" w:hAnsi="Consolas" w:cs="Courier New"/>
          <w:color w:val="808080"/>
          <w:sz w:val="20"/>
          <w:szCs w:val="20"/>
          <w:lang w:eastAsia="ja-JP"/>
        </w:rPr>
        <w:t>open</w:t>
      </w:r>
      <w:proofErr w:type="spellEnd"/>
      <w:r w:rsidRPr="004C4B3A">
        <w:rPr>
          <w:rFonts w:ascii="Consolas" w:hAnsi="Consolas" w:cs="Courier New"/>
          <w:color w:val="808080"/>
          <w:sz w:val="20"/>
          <w:szCs w:val="20"/>
          <w:lang w:eastAsia="ja-JP"/>
        </w:rPr>
        <w:t xml:space="preserve"> port "</w:t>
      </w:r>
      <w:r w:rsidRPr="004C4B3A">
        <w:rPr>
          <w:rFonts w:ascii="Consolas" w:hAnsi="Consolas" w:cs="Courier New"/>
          <w:b/>
          <w:bCs/>
          <w:color w:val="000080"/>
          <w:sz w:val="20"/>
          <w:szCs w:val="20"/>
          <w:lang w:eastAsia="ja-JP"/>
        </w:rPr>
        <w:t>);</w:t>
      </w:r>
    </w:p>
    <w:p w14:paraId="593F1227"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b/>
          <w:bCs/>
          <w:color w:val="0000FF"/>
          <w:sz w:val="20"/>
          <w:szCs w:val="20"/>
          <w:lang w:eastAsia="ja-JP"/>
        </w:rPr>
        <w:t>return</w:t>
      </w:r>
      <w:proofErr w:type="spellEnd"/>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r w:rsidRPr="004C4B3A">
        <w:rPr>
          <w:rFonts w:ascii="Consolas" w:hAnsi="Consolas" w:cs="Courier New"/>
          <w:color w:val="FF8000"/>
          <w:sz w:val="20"/>
          <w:szCs w:val="20"/>
          <w:lang w:eastAsia="ja-JP"/>
        </w:rPr>
        <w:t>1</w:t>
      </w:r>
      <w:r w:rsidRPr="004C4B3A">
        <w:rPr>
          <w:rFonts w:ascii="Consolas" w:hAnsi="Consolas" w:cs="Courier New"/>
          <w:b/>
          <w:bCs/>
          <w:color w:val="000080"/>
          <w:sz w:val="20"/>
          <w:szCs w:val="20"/>
          <w:lang w:eastAsia="ja-JP"/>
        </w:rPr>
        <w:t>;</w:t>
      </w:r>
    </w:p>
    <w:p w14:paraId="63A83D94"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p>
    <w:p w14:paraId="484F47AF"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
    <w:p w14:paraId="247DD426"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b/>
          <w:bCs/>
          <w:color w:val="0000FF"/>
          <w:sz w:val="20"/>
          <w:szCs w:val="20"/>
          <w:lang w:eastAsia="ja-JP"/>
        </w:rPr>
        <w:t>if</w:t>
      </w:r>
      <w:proofErr w:type="spellEnd"/>
      <w:r w:rsidRPr="004C4B3A">
        <w:rPr>
          <w:rFonts w:ascii="Consolas" w:hAnsi="Consolas" w:cs="Courier New"/>
          <w:b/>
          <w:bCs/>
          <w:color w:val="000080"/>
          <w:sz w:val="20"/>
          <w:szCs w:val="20"/>
          <w:lang w:eastAsia="ja-JP"/>
        </w:rPr>
        <w:t>(</w:t>
      </w:r>
      <w:proofErr w:type="spellStart"/>
      <w:r w:rsidRPr="004C4B3A">
        <w:rPr>
          <w:rFonts w:ascii="Consolas" w:hAnsi="Consolas" w:cs="Courier New"/>
          <w:color w:val="000000"/>
          <w:sz w:val="20"/>
          <w:szCs w:val="20"/>
          <w:lang w:eastAsia="ja-JP"/>
        </w:rPr>
        <w:t>ser</w:t>
      </w:r>
      <w:r w:rsidRPr="004C4B3A">
        <w:rPr>
          <w:rFonts w:ascii="Consolas" w:hAnsi="Consolas" w:cs="Courier New"/>
          <w:b/>
          <w:bCs/>
          <w:color w:val="000080"/>
          <w:sz w:val="20"/>
          <w:szCs w:val="20"/>
          <w:lang w:eastAsia="ja-JP"/>
        </w:rPr>
        <w:t>.</w:t>
      </w:r>
      <w:r w:rsidRPr="004C4B3A">
        <w:rPr>
          <w:rFonts w:ascii="Consolas" w:hAnsi="Consolas" w:cs="Courier New"/>
          <w:color w:val="000000"/>
          <w:sz w:val="20"/>
          <w:szCs w:val="20"/>
          <w:lang w:eastAsia="ja-JP"/>
        </w:rPr>
        <w:t>isOpen</w:t>
      </w:r>
      <w:proofErr w:type="spellEnd"/>
      <w:r w:rsidRPr="004C4B3A">
        <w:rPr>
          <w:rFonts w:ascii="Consolas" w:hAnsi="Consolas" w:cs="Courier New"/>
          <w:b/>
          <w:bCs/>
          <w:color w:val="000080"/>
          <w:sz w:val="20"/>
          <w:szCs w:val="20"/>
          <w:lang w:eastAsia="ja-JP"/>
        </w:rPr>
        <w:t>()){</w:t>
      </w:r>
    </w:p>
    <w:p w14:paraId="0A408BE7"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ROS_INFO_STREAM</w:t>
      </w:r>
      <w:r w:rsidRPr="004C4B3A">
        <w:rPr>
          <w:rFonts w:ascii="Consolas" w:hAnsi="Consolas" w:cs="Courier New"/>
          <w:b/>
          <w:bCs/>
          <w:color w:val="000080"/>
          <w:sz w:val="20"/>
          <w:szCs w:val="20"/>
          <w:lang w:eastAsia="ja-JP"/>
        </w:rPr>
        <w:t>(</w:t>
      </w:r>
      <w:r w:rsidRPr="004C4B3A">
        <w:rPr>
          <w:rFonts w:ascii="Consolas" w:hAnsi="Consolas" w:cs="Courier New"/>
          <w:color w:val="808080"/>
          <w:sz w:val="20"/>
          <w:szCs w:val="20"/>
          <w:lang w:eastAsia="ja-JP"/>
        </w:rPr>
        <w:t>"</w:t>
      </w:r>
      <w:proofErr w:type="spellStart"/>
      <w:r w:rsidRPr="004C4B3A">
        <w:rPr>
          <w:rFonts w:ascii="Consolas" w:hAnsi="Consolas" w:cs="Courier New"/>
          <w:color w:val="808080"/>
          <w:sz w:val="20"/>
          <w:szCs w:val="20"/>
          <w:lang w:eastAsia="ja-JP"/>
        </w:rPr>
        <w:t>Serial</w:t>
      </w:r>
      <w:proofErr w:type="spellEnd"/>
      <w:r w:rsidRPr="004C4B3A">
        <w:rPr>
          <w:rFonts w:ascii="Consolas" w:hAnsi="Consolas" w:cs="Courier New"/>
          <w:color w:val="808080"/>
          <w:sz w:val="20"/>
          <w:szCs w:val="20"/>
          <w:lang w:eastAsia="ja-JP"/>
        </w:rPr>
        <w:t xml:space="preserve"> Port </w:t>
      </w:r>
      <w:proofErr w:type="spellStart"/>
      <w:r w:rsidRPr="004C4B3A">
        <w:rPr>
          <w:rFonts w:ascii="Consolas" w:hAnsi="Consolas" w:cs="Courier New"/>
          <w:color w:val="808080"/>
          <w:sz w:val="20"/>
          <w:szCs w:val="20"/>
          <w:lang w:eastAsia="ja-JP"/>
        </w:rPr>
        <w:t>initialized</w:t>
      </w:r>
      <w:proofErr w:type="spellEnd"/>
      <w:r w:rsidRPr="004C4B3A">
        <w:rPr>
          <w:rFonts w:ascii="Consolas" w:hAnsi="Consolas" w:cs="Courier New"/>
          <w:color w:val="808080"/>
          <w:sz w:val="20"/>
          <w:szCs w:val="20"/>
          <w:lang w:eastAsia="ja-JP"/>
        </w:rPr>
        <w:t>"</w:t>
      </w:r>
      <w:r w:rsidRPr="004C4B3A">
        <w:rPr>
          <w:rFonts w:ascii="Consolas" w:hAnsi="Consolas" w:cs="Courier New"/>
          <w:b/>
          <w:bCs/>
          <w:color w:val="000080"/>
          <w:sz w:val="20"/>
          <w:szCs w:val="20"/>
          <w:lang w:eastAsia="ja-JP"/>
        </w:rPr>
        <w:t>);</w:t>
      </w:r>
    </w:p>
    <w:p w14:paraId="6943C514"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proofErr w:type="spellStart"/>
      <w:r w:rsidRPr="004C4B3A">
        <w:rPr>
          <w:rFonts w:ascii="Consolas" w:hAnsi="Consolas" w:cs="Courier New"/>
          <w:b/>
          <w:bCs/>
          <w:color w:val="0000FF"/>
          <w:sz w:val="20"/>
          <w:szCs w:val="20"/>
          <w:lang w:eastAsia="ja-JP"/>
        </w:rPr>
        <w:t>else</w:t>
      </w:r>
      <w:proofErr w:type="spellEnd"/>
      <w:r w:rsidRPr="004C4B3A">
        <w:rPr>
          <w:rFonts w:ascii="Consolas" w:hAnsi="Consolas" w:cs="Courier New"/>
          <w:b/>
          <w:bCs/>
          <w:color w:val="000080"/>
          <w:sz w:val="20"/>
          <w:szCs w:val="20"/>
          <w:lang w:eastAsia="ja-JP"/>
        </w:rPr>
        <w:t>{</w:t>
      </w:r>
    </w:p>
    <w:p w14:paraId="67EC77E4" w14:textId="77777777" w:rsidR="004C4B3A" w:rsidRPr="004C4B3A"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4C4B3A">
        <w:rPr>
          <w:rFonts w:ascii="Consolas" w:hAnsi="Consolas" w:cs="Courier New"/>
          <w:color w:val="000000"/>
          <w:sz w:val="20"/>
          <w:szCs w:val="20"/>
          <w:lang w:eastAsia="ja-JP"/>
        </w:rPr>
        <w:t xml:space="preserve">        </w:t>
      </w:r>
      <w:proofErr w:type="spellStart"/>
      <w:r w:rsidRPr="004C4B3A">
        <w:rPr>
          <w:rFonts w:ascii="Consolas" w:hAnsi="Consolas" w:cs="Courier New"/>
          <w:b/>
          <w:bCs/>
          <w:color w:val="0000FF"/>
          <w:sz w:val="20"/>
          <w:szCs w:val="20"/>
          <w:lang w:eastAsia="ja-JP"/>
        </w:rPr>
        <w:t>return</w:t>
      </w:r>
      <w:proofErr w:type="spellEnd"/>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r w:rsidRPr="004C4B3A">
        <w:rPr>
          <w:rFonts w:ascii="Consolas" w:hAnsi="Consolas" w:cs="Courier New"/>
          <w:color w:val="FF8000"/>
          <w:sz w:val="20"/>
          <w:szCs w:val="20"/>
          <w:lang w:eastAsia="ja-JP"/>
        </w:rPr>
        <w:t>1</w:t>
      </w:r>
      <w:r w:rsidRPr="004C4B3A">
        <w:rPr>
          <w:rFonts w:ascii="Consolas" w:hAnsi="Consolas" w:cs="Courier New"/>
          <w:b/>
          <w:bCs/>
          <w:color w:val="000080"/>
          <w:sz w:val="20"/>
          <w:szCs w:val="20"/>
          <w:lang w:eastAsia="ja-JP"/>
        </w:rPr>
        <w:t>;</w:t>
      </w:r>
    </w:p>
    <w:p w14:paraId="5DBB5DA4" w14:textId="26A1F66E" w:rsidR="004C4B3A" w:rsidRPr="00307550"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4C4B3A">
        <w:rPr>
          <w:rFonts w:ascii="Consolas" w:hAnsi="Consolas" w:cs="Courier New"/>
          <w:color w:val="000000"/>
          <w:sz w:val="20"/>
          <w:szCs w:val="20"/>
          <w:lang w:eastAsia="ja-JP"/>
        </w:rPr>
        <w:t xml:space="preserve">    </w:t>
      </w:r>
      <w:r w:rsidRPr="004C4B3A">
        <w:rPr>
          <w:rFonts w:ascii="Consolas" w:hAnsi="Consolas" w:cs="Courier New"/>
          <w:b/>
          <w:bCs/>
          <w:color w:val="000080"/>
          <w:sz w:val="20"/>
          <w:szCs w:val="20"/>
          <w:lang w:eastAsia="ja-JP"/>
        </w:rPr>
        <w:t>}</w:t>
      </w:r>
    </w:p>
    <w:p w14:paraId="6BDB9F73" w14:textId="65FF3DB9" w:rsidR="00BB622A" w:rsidRDefault="00BB622A" w:rsidP="002A7237">
      <w:pPr>
        <w:spacing w:after="0" w:line="240" w:lineRule="auto"/>
        <w:jc w:val="left"/>
      </w:pPr>
    </w:p>
    <w:p w14:paraId="413A7A50" w14:textId="77777777" w:rsidR="00BF1584" w:rsidRDefault="00BF1584" w:rsidP="00333498">
      <w:pPr>
        <w:pStyle w:val="Cmsor4"/>
      </w:pPr>
      <w:r>
        <w:t>LIDAR kezelés</w:t>
      </w:r>
    </w:p>
    <w:p w14:paraId="7B7328D3" w14:textId="1A992F1B" w:rsidR="00BF1584" w:rsidRDefault="00BF1584" w:rsidP="00BF1584">
      <w:r>
        <w:t>A robot autonóm működésének tovább fejlesztéséhez elengedhetetlen, hogy valamilyen módon feltérképezhető legyen annak közvetlen környezete. Erre a célra több féle érzékelési eljárás elérhető. A SLAM (</w:t>
      </w:r>
      <w:proofErr w:type="spellStart"/>
      <w:r>
        <w:t>Simultaneous</w:t>
      </w:r>
      <w:proofErr w:type="spellEnd"/>
      <w:r>
        <w:t xml:space="preserve"> </w:t>
      </w:r>
      <w:proofErr w:type="spellStart"/>
      <w:r>
        <w:t>Localization</w:t>
      </w:r>
      <w:proofErr w:type="spellEnd"/>
      <w:r>
        <w:t xml:space="preserve"> And </w:t>
      </w:r>
      <w:proofErr w:type="spellStart"/>
      <w:r>
        <w:t>Mapping</w:t>
      </w:r>
      <w:proofErr w:type="spellEnd"/>
      <w:r>
        <w:t xml:space="preserve">) egy technológia amely egyidejű lokalizációt és leképzést jelent. Egy olyan folyamat, amely során a robot szenzorok segítségével felméri környezetét, arról egy térképet készít és képes abban elhelyezni magát. Ezért az alapja a folyamatos mérés, különösen a robot mozgása közben. Minél gyorsabban mozog, annál nagyobb gyakorisággal szűkséges a környezet felmérése. </w:t>
      </w:r>
      <w:r w:rsidR="00BC4786">
        <w:t>[17]</w:t>
      </w:r>
    </w:p>
    <w:p w14:paraId="0BF217B9" w14:textId="1BC8CE53" w:rsidR="00BF1584" w:rsidRDefault="00BF1584" w:rsidP="00BF1584">
      <w:r>
        <w:t>A jármű jelenleg egy egycsatornás LIDAR-</w:t>
      </w:r>
      <w:proofErr w:type="spellStart"/>
      <w:r>
        <w:t>ral</w:t>
      </w:r>
      <w:proofErr w:type="spellEnd"/>
      <w:r>
        <w:t xml:space="preserve"> van felszerelve, amely képes 25m-en belül feltérképezni a környező objektumokat. Ez a típusú szenzor másodpercenként 16000 pont felvételét teszi lehetővé. Mivel az autó mozgási sebessége kicsi (kisebb mint 1km/h), ez a mintavételezési érték és hatótáv előre láthatólag megfelelőnek bizonyul. A projekt egyik követelménye a jármű ROS kompatibilis működése. Fontos, hogy a különböző érzékelők által szolgáltatott adatok is kezelhetők legyenek az ROS-en belül. A beépített RPLIDAR A3 teljes mértékben megfelel ezen elvárásnak. Az ROS rendszerben a csomópontok szolgáltatásokon keresztül is kommunikálhatnak egymással közvetlenül. A robot autó</w:t>
      </w:r>
      <w:r w:rsidR="00612C01">
        <w:t xml:space="preserve"> </w:t>
      </w:r>
      <w:r>
        <w:t xml:space="preserve">projektben ezzel ellentétben </w:t>
      </w:r>
      <w:proofErr w:type="spellStart"/>
      <w:r>
        <w:t>topic</w:t>
      </w:r>
      <w:proofErr w:type="spellEnd"/>
      <w:r>
        <w:t xml:space="preserve">-oka küldött üzenetek útján valósul meg a </w:t>
      </w:r>
      <w:proofErr w:type="spellStart"/>
      <w:r>
        <w:t>node</w:t>
      </w:r>
      <w:proofErr w:type="spellEnd"/>
      <w:r>
        <w:t>-ok közti adatközlés.</w:t>
      </w:r>
      <w:r w:rsidR="00BC4786">
        <w:t>[8]</w:t>
      </w:r>
    </w:p>
    <w:p w14:paraId="6184CB6D" w14:textId="77777777" w:rsidR="00BF1584" w:rsidRDefault="00BF1584" w:rsidP="00BF1584">
      <w:r>
        <w:lastRenderedPageBreak/>
        <w:t xml:space="preserve">Ahhoz, hogy a LIDAR adatok elérhetővé váljanak a felhasználó számára, létre kell hozni egy csomópontot amely megadott </w:t>
      </w:r>
      <w:proofErr w:type="spellStart"/>
      <w:r>
        <w:t>topic-ba</w:t>
      </w:r>
      <w:proofErr w:type="spellEnd"/>
      <w:r>
        <w:t xml:space="preserve"> küldi üzenet formájában a szenzor által generált pontokat és az azokhoz tartozó adatokat. Így egy feliratkozó típusú csomópont létrehozásával könnyen olvasható a ponthalmaz. Ezen bemeneti információk elengedhetetlenek egy későbbi trajektória tervező algoritmus működéséhez.</w:t>
      </w:r>
    </w:p>
    <w:p w14:paraId="3E7D0FC8" w14:textId="28EA015B" w:rsidR="00BF1584" w:rsidRDefault="00BF1584" w:rsidP="00BF1584">
      <w:r>
        <w:t xml:space="preserve">A </w:t>
      </w:r>
      <w:proofErr w:type="spellStart"/>
      <w:r>
        <w:t>Slamtec</w:t>
      </w:r>
      <w:proofErr w:type="spellEnd"/>
      <w:r>
        <w:t xml:space="preserve"> terméktámogatása nagyon jól működik. A LIDAR </w:t>
      </w:r>
      <w:proofErr w:type="spellStart"/>
      <w:r>
        <w:t>publisher</w:t>
      </w:r>
      <w:proofErr w:type="spellEnd"/>
      <w:r>
        <w:t xml:space="preserve"> </w:t>
      </w:r>
      <w:proofErr w:type="spellStart"/>
      <w:r>
        <w:t>node</w:t>
      </w:r>
      <w:proofErr w:type="spellEnd"/>
      <w:r>
        <w:t xml:space="preserve">-ját nem szűkséges külön elkészíteni. A Github.com webhelyen elérhető a vállalat egy </w:t>
      </w:r>
      <w:proofErr w:type="spellStart"/>
      <w:r>
        <w:t>repository</w:t>
      </w:r>
      <w:proofErr w:type="spellEnd"/>
      <w:r>
        <w:t xml:space="preserve">-ja amelyet klónozva a csomópont könnyen létrehozható. Ehhez </w:t>
      </w:r>
      <w:proofErr w:type="spellStart"/>
      <w:r w:rsidRPr="00E37909">
        <w:rPr>
          <w:i/>
          <w:iCs/>
        </w:rPr>
        <w:t>ctrl+T</w:t>
      </w:r>
      <w:proofErr w:type="spellEnd"/>
      <w:r>
        <w:t xml:space="preserve"> billentyűzetkombinációval nyitnunk kell egy terminál ablakot. A </w:t>
      </w:r>
      <w:r w:rsidRPr="00E37909">
        <w:rPr>
          <w:i/>
          <w:iCs/>
        </w:rPr>
        <w:t>cd ~/</w:t>
      </w:r>
      <w:proofErr w:type="spellStart"/>
      <w:r w:rsidRPr="00E37909">
        <w:rPr>
          <w:i/>
          <w:iCs/>
        </w:rPr>
        <w:t>catkin_ws</w:t>
      </w:r>
      <w:proofErr w:type="spellEnd"/>
      <w:r w:rsidRPr="00E37909">
        <w:rPr>
          <w:i/>
          <w:iCs/>
        </w:rPr>
        <w:t>/</w:t>
      </w:r>
      <w:proofErr w:type="spellStart"/>
      <w:r w:rsidRPr="00E37909">
        <w:rPr>
          <w:i/>
          <w:iCs/>
        </w:rPr>
        <w:t>src</w:t>
      </w:r>
      <w:proofErr w:type="spellEnd"/>
      <w:r>
        <w:t xml:space="preserve"> paranccsal az ROS </w:t>
      </w:r>
      <w:proofErr w:type="spellStart"/>
      <w:r>
        <w:t>workspace</w:t>
      </w:r>
      <w:proofErr w:type="spellEnd"/>
      <w:r>
        <w:t xml:space="preserve"> </w:t>
      </w:r>
      <w:proofErr w:type="spellStart"/>
      <w:r>
        <w:t>source</w:t>
      </w:r>
      <w:proofErr w:type="spellEnd"/>
      <w:r>
        <w:t xml:space="preserve"> könyvtára megnyitásra kerül. A </w:t>
      </w:r>
      <w:proofErr w:type="spellStart"/>
      <w:r w:rsidRPr="00E37909">
        <w:rPr>
          <w:i/>
          <w:iCs/>
        </w:rPr>
        <w:t>git</w:t>
      </w:r>
      <w:proofErr w:type="spellEnd"/>
      <w:r w:rsidRPr="00E37909">
        <w:rPr>
          <w:i/>
          <w:iCs/>
        </w:rPr>
        <w:t xml:space="preserve"> </w:t>
      </w:r>
      <w:proofErr w:type="spellStart"/>
      <w:r w:rsidRPr="00E37909">
        <w:rPr>
          <w:i/>
          <w:iCs/>
        </w:rPr>
        <w:t>clone</w:t>
      </w:r>
      <w:proofErr w:type="spellEnd"/>
      <w:r>
        <w:t xml:space="preserve"> paranccsal egy </w:t>
      </w:r>
      <w:proofErr w:type="spellStart"/>
      <w:r>
        <w:t>git</w:t>
      </w:r>
      <w:proofErr w:type="spellEnd"/>
      <w:r>
        <w:t xml:space="preserve"> verziókövető által kezelt </w:t>
      </w:r>
      <w:proofErr w:type="spellStart"/>
      <w:r>
        <w:t>repository</w:t>
      </w:r>
      <w:proofErr w:type="spellEnd"/>
      <w:r>
        <w:t xml:space="preserve">-t lehet klónozni, vagyis a </w:t>
      </w:r>
      <w:proofErr w:type="spellStart"/>
      <w:r>
        <w:t>repository</w:t>
      </w:r>
      <w:proofErr w:type="spellEnd"/>
      <w:r>
        <w:t xml:space="preserve">-ban szereplő könyvtár és fájlrendszert lemásolni, ezzel egy klónt létrehozni. A megnyitott terminál ablakba a </w:t>
      </w:r>
      <w:proofErr w:type="spellStart"/>
      <w:r>
        <w:rPr>
          <w:i/>
          <w:iCs/>
        </w:rPr>
        <w:t>git</w:t>
      </w:r>
      <w:proofErr w:type="spellEnd"/>
      <w:r>
        <w:rPr>
          <w:i/>
          <w:iCs/>
        </w:rPr>
        <w:t xml:space="preserve"> </w:t>
      </w:r>
      <w:proofErr w:type="spellStart"/>
      <w:r>
        <w:rPr>
          <w:i/>
          <w:iCs/>
        </w:rPr>
        <w:t>clone</w:t>
      </w:r>
      <w:proofErr w:type="spellEnd"/>
      <w:r>
        <w:rPr>
          <w:i/>
          <w:iCs/>
        </w:rPr>
        <w:t xml:space="preserve"> </w:t>
      </w:r>
      <w:r w:rsidRPr="00E37909">
        <w:rPr>
          <w:i/>
          <w:iCs/>
        </w:rPr>
        <w:t>https://github.com/Slamtec/rplidar_ros.git</w:t>
      </w:r>
      <w:r>
        <w:rPr>
          <w:i/>
          <w:iCs/>
        </w:rPr>
        <w:t xml:space="preserve"> </w:t>
      </w:r>
      <w:r w:rsidRPr="00BE2A6A">
        <w:t>parancsot beírva</w:t>
      </w:r>
      <w:r>
        <w:t xml:space="preserve">, a </w:t>
      </w:r>
      <w:proofErr w:type="spellStart"/>
      <w:r>
        <w:t>catkin</w:t>
      </w:r>
      <w:proofErr w:type="spellEnd"/>
      <w:r>
        <w:t xml:space="preserve"> </w:t>
      </w:r>
      <w:proofErr w:type="spellStart"/>
      <w:r>
        <w:t>workspace</w:t>
      </w:r>
      <w:proofErr w:type="spellEnd"/>
      <w:r>
        <w:t xml:space="preserve"> </w:t>
      </w:r>
      <w:proofErr w:type="spellStart"/>
      <w:r>
        <w:t>source</w:t>
      </w:r>
      <w:proofErr w:type="spellEnd"/>
      <w:r>
        <w:t xml:space="preserve"> könyvtárába létre hozunk egy </w:t>
      </w:r>
      <w:proofErr w:type="spellStart"/>
      <w:r>
        <w:rPr>
          <w:i/>
          <w:iCs/>
        </w:rPr>
        <w:t>rplidar_ros</w:t>
      </w:r>
      <w:proofErr w:type="spellEnd"/>
      <w:r>
        <w:t xml:space="preserve"> nevű csomagot. A csomag felépítése lehetővé teszi az azonnali használatot. Az ROS-ben a </w:t>
      </w:r>
      <w:proofErr w:type="spellStart"/>
      <w:r>
        <w:t>node</w:t>
      </w:r>
      <w:proofErr w:type="spellEnd"/>
      <w:r>
        <w:t xml:space="preserve">-ok </w:t>
      </w:r>
      <w:proofErr w:type="spellStart"/>
      <w:r>
        <w:t>különbőző</w:t>
      </w:r>
      <w:proofErr w:type="spellEnd"/>
      <w:r>
        <w:t xml:space="preserve"> módon futtathatók. Létre hozhatunk úgynevezett </w:t>
      </w:r>
      <w:proofErr w:type="spellStart"/>
      <w:r w:rsidRPr="00024685">
        <w:rPr>
          <w:i/>
          <w:iCs/>
        </w:rPr>
        <w:t>launch</w:t>
      </w:r>
      <w:proofErr w:type="spellEnd"/>
      <w:r>
        <w:t xml:space="preserve"> fájlokat amelyek segítségével több csomópont és szolgáltatás indítható egyidőben. A </w:t>
      </w:r>
      <w:proofErr w:type="spellStart"/>
      <w:r>
        <w:t>launch</w:t>
      </w:r>
      <w:proofErr w:type="spellEnd"/>
      <w:r>
        <w:t xml:space="preserve"> fájlok </w:t>
      </w:r>
      <w:proofErr w:type="spellStart"/>
      <w:r>
        <w:t>xml</w:t>
      </w:r>
      <w:proofErr w:type="spellEnd"/>
      <w:r>
        <w:t xml:space="preserve"> formátumúak és </w:t>
      </w:r>
      <w:r>
        <w:rPr>
          <w:i/>
          <w:iCs/>
        </w:rPr>
        <w:t>.</w:t>
      </w:r>
      <w:proofErr w:type="spellStart"/>
      <w:r>
        <w:rPr>
          <w:i/>
          <w:iCs/>
        </w:rPr>
        <w:t>launch</w:t>
      </w:r>
      <w:proofErr w:type="spellEnd"/>
      <w:r>
        <w:t xml:space="preserve"> kiterjesztésűek. Különböző paraméter beállításokat és </w:t>
      </w:r>
      <w:proofErr w:type="spellStart"/>
      <w:r>
        <w:t>node</w:t>
      </w:r>
      <w:proofErr w:type="spellEnd"/>
      <w:r>
        <w:t xml:space="preserve"> indítási műveleteket definiálnak.</w:t>
      </w:r>
      <w:r w:rsidR="00BC4786">
        <w:t>[18]</w:t>
      </w:r>
    </w:p>
    <w:p w14:paraId="5ED336CF" w14:textId="2DB971BB" w:rsidR="00BF1584" w:rsidRPr="00BC4786" w:rsidRDefault="00BF1584" w:rsidP="00BF1584">
      <w:r>
        <w:t xml:space="preserve">A LIDAR megfelelő működéséhez, első használat előtt be kell állítani pár paramétert. Mivel a LIDAR </w:t>
      </w:r>
      <w:proofErr w:type="spellStart"/>
      <w:r>
        <w:t>usb</w:t>
      </w:r>
      <w:proofErr w:type="spellEnd"/>
      <w:r>
        <w:t xml:space="preserve"> </w:t>
      </w:r>
      <w:proofErr w:type="spellStart"/>
      <w:r>
        <w:t>porton</w:t>
      </w:r>
      <w:proofErr w:type="spellEnd"/>
      <w:r>
        <w:t xml:space="preserve"> keresztül kap elektromos tápellátást, valamint </w:t>
      </w:r>
      <w:proofErr w:type="spellStart"/>
      <w:r>
        <w:t>usb</w:t>
      </w:r>
      <w:proofErr w:type="spellEnd"/>
      <w:r>
        <w:t xml:space="preserve"> </w:t>
      </w:r>
      <w:proofErr w:type="spellStart"/>
      <w:r>
        <w:t>porton</w:t>
      </w:r>
      <w:proofErr w:type="spellEnd"/>
      <w:r>
        <w:t xml:space="preserve"> keresztül valósítja meg az SBC-vel történő kommunikációt is, szűkséges a port használatát engedélyezni az eszköz számára. A port engedélyezés és írás engedélyezés az alábbi </w:t>
      </w:r>
      <w:proofErr w:type="spellStart"/>
      <w:r>
        <w:t>bash</w:t>
      </w:r>
      <w:proofErr w:type="spellEnd"/>
      <w:r>
        <w:t xml:space="preserve"> parancsok segítségével adható meg: </w:t>
      </w:r>
      <w:proofErr w:type="spellStart"/>
      <w:r>
        <w:rPr>
          <w:i/>
          <w:iCs/>
        </w:rPr>
        <w:t>sudo</w:t>
      </w:r>
      <w:proofErr w:type="spellEnd"/>
      <w:r>
        <w:rPr>
          <w:i/>
          <w:iCs/>
        </w:rPr>
        <w:t xml:space="preserve"> </w:t>
      </w:r>
      <w:proofErr w:type="spellStart"/>
      <w:r>
        <w:rPr>
          <w:i/>
          <w:iCs/>
        </w:rPr>
        <w:t>chmod</w:t>
      </w:r>
      <w:proofErr w:type="spellEnd"/>
      <w:r>
        <w:rPr>
          <w:i/>
          <w:iCs/>
        </w:rPr>
        <w:t xml:space="preserve"> 666 /</w:t>
      </w:r>
      <w:proofErr w:type="spellStart"/>
      <w:r>
        <w:rPr>
          <w:i/>
          <w:iCs/>
        </w:rPr>
        <w:t>dev</w:t>
      </w:r>
      <w:proofErr w:type="spellEnd"/>
      <w:r>
        <w:rPr>
          <w:i/>
          <w:iCs/>
        </w:rPr>
        <w:t xml:space="preserve">/ttyUSB0. </w:t>
      </w:r>
      <w:proofErr w:type="spellStart"/>
      <w:r>
        <w:t>Ellenörizzük</w:t>
      </w:r>
      <w:proofErr w:type="spellEnd"/>
      <w:r>
        <w:t xml:space="preserve">, hogy a LIDAR csatlakoztatva van-e a parancs kiadásának időpontjában, ellenkező esetben a művelet hibát eredményezhet. Ha nem várható a szenzor más </w:t>
      </w:r>
      <w:proofErr w:type="spellStart"/>
      <w:r>
        <w:t>porthoz</w:t>
      </w:r>
      <w:proofErr w:type="spellEnd"/>
      <w:r>
        <w:t xml:space="preserve"> történő csatlakoztatása, akkor az </w:t>
      </w:r>
      <w:proofErr w:type="spellStart"/>
      <w:r>
        <w:t>usb</w:t>
      </w:r>
      <w:proofErr w:type="spellEnd"/>
      <w:r>
        <w:t xml:space="preserve"> port kiosztást rögzíthetjük a </w:t>
      </w:r>
      <w:r>
        <w:rPr>
          <w:i/>
          <w:iCs/>
        </w:rPr>
        <w:t xml:space="preserve">./scripts/create_udev_rules.sh </w:t>
      </w:r>
      <w:r w:rsidR="00E506F4">
        <w:rPr>
          <w:noProof/>
        </w:rPr>
        <mc:AlternateContent>
          <mc:Choice Requires="wps">
            <w:drawing>
              <wp:anchor distT="0" distB="0" distL="114300" distR="114300" simplePos="0" relativeHeight="251886592" behindDoc="0" locked="0" layoutInCell="1" allowOverlap="1" wp14:anchorId="39ABB8F7" wp14:editId="3E4CD46C">
                <wp:simplePos x="0" y="0"/>
                <wp:positionH relativeFrom="margin">
                  <wp:align>center</wp:align>
                </wp:positionH>
                <wp:positionV relativeFrom="paragraph">
                  <wp:posOffset>2891790</wp:posOffset>
                </wp:positionV>
                <wp:extent cx="3599815" cy="464820"/>
                <wp:effectExtent l="0" t="0" r="635" b="0"/>
                <wp:wrapTopAndBottom/>
                <wp:docPr id="202" name="Szövegdoboz 202"/>
                <wp:cNvGraphicFramePr/>
                <a:graphic xmlns:a="http://schemas.openxmlformats.org/drawingml/2006/main">
                  <a:graphicData uri="http://schemas.microsoft.com/office/word/2010/wordprocessingShape">
                    <wps:wsp>
                      <wps:cNvSpPr txBox="1"/>
                      <wps:spPr>
                        <a:xfrm>
                          <a:off x="0" y="0"/>
                          <a:ext cx="3599815" cy="464820"/>
                        </a:xfrm>
                        <a:prstGeom prst="rect">
                          <a:avLst/>
                        </a:prstGeom>
                        <a:solidFill>
                          <a:prstClr val="white"/>
                        </a:solidFill>
                        <a:ln>
                          <a:noFill/>
                        </a:ln>
                      </wps:spPr>
                      <wps:txbx>
                        <w:txbxContent>
                          <w:p w14:paraId="5CE387DE" w14:textId="77777777" w:rsidR="00965F9D" w:rsidRPr="00735B51"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04" w:name="_Toc90933888"/>
                            <w:r>
                              <w:rPr>
                                <w:noProof/>
                              </w:rPr>
                              <w:t>16</w:t>
                            </w:r>
                            <w:r>
                              <w:rPr>
                                <w:noProof/>
                              </w:rPr>
                              <w:fldChar w:fldCharType="end"/>
                            </w:r>
                            <w:r>
                              <w:t xml:space="preserve">. ábra A </w:t>
                            </w:r>
                            <w:proofErr w:type="spellStart"/>
                            <w:r>
                              <w:t>launch</w:t>
                            </w:r>
                            <w:proofErr w:type="spellEnd"/>
                            <w:r>
                              <w:t xml:space="preserve"> fájl indításának és a "</w:t>
                            </w:r>
                            <w:proofErr w:type="spellStart"/>
                            <w:r>
                              <w:t>rostopic</w:t>
                            </w:r>
                            <w:proofErr w:type="spellEnd"/>
                            <w:r>
                              <w:t xml:space="preserve"> </w:t>
                            </w:r>
                            <w:proofErr w:type="spellStart"/>
                            <w:r>
                              <w:t>echo</w:t>
                            </w:r>
                            <w:proofErr w:type="spellEnd"/>
                            <w:r>
                              <w:t xml:space="preserve"> </w:t>
                            </w:r>
                            <w:proofErr w:type="spellStart"/>
                            <w:r>
                              <w:t>scan</w:t>
                            </w:r>
                            <w:proofErr w:type="spellEnd"/>
                            <w:r>
                              <w:t>" parancs futtatásának eredménye</w:t>
                            </w:r>
                            <w:bookmarkEnd w:id="16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ABB8F7" id="Szövegdoboz 202" o:spid="_x0000_s1049" type="#_x0000_t202" style="position:absolute;left:0;text-align:left;margin-left:0;margin-top:227.7pt;width:283.45pt;height:36.6pt;z-index:2518865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" stroked="f">
                <v:textbox inset="0,0,0,0">
                  <w:txbxContent>
                    <w:p w14:paraId="5CE387DE" w14:textId="77777777" w:rsidR="00965F9D" w:rsidRPr="00735B51"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05" w:name="_Toc90933888"/>
                      <w:r>
                        <w:rPr>
                          <w:noProof/>
                        </w:rPr>
                        <w:t>16</w:t>
                      </w:r>
                      <w:r>
                        <w:rPr>
                          <w:noProof/>
                        </w:rPr>
                        <w:fldChar w:fldCharType="end"/>
                      </w:r>
                      <w:r>
                        <w:t xml:space="preserve">. ábra A </w:t>
                      </w:r>
                      <w:proofErr w:type="spellStart"/>
                      <w:r>
                        <w:t>launch</w:t>
                      </w:r>
                      <w:proofErr w:type="spellEnd"/>
                      <w:r>
                        <w:t xml:space="preserve"> fájl indításának és a "</w:t>
                      </w:r>
                      <w:proofErr w:type="spellStart"/>
                      <w:r>
                        <w:t>rostopic</w:t>
                      </w:r>
                      <w:proofErr w:type="spellEnd"/>
                      <w:r>
                        <w:t xml:space="preserve"> </w:t>
                      </w:r>
                      <w:proofErr w:type="spellStart"/>
                      <w:r>
                        <w:t>echo</w:t>
                      </w:r>
                      <w:proofErr w:type="spellEnd"/>
                      <w:r>
                        <w:t xml:space="preserve"> </w:t>
                      </w:r>
                      <w:proofErr w:type="spellStart"/>
                      <w:r>
                        <w:t>scan</w:t>
                      </w:r>
                      <w:proofErr w:type="spellEnd"/>
                      <w:r>
                        <w:t>" parancs futtatásának eredménye</w:t>
                      </w:r>
                      <w:bookmarkEnd w:id="1605"/>
                    </w:p>
                  </w:txbxContent>
                </v:textbox>
                <w10:wrap type="topAndBottom" anchorx="margin"/>
              </v:shape>
            </w:pict>
          </mc:Fallback>
        </mc:AlternateContent>
      </w:r>
      <w:r w:rsidR="00E506F4">
        <w:rPr>
          <w:noProof/>
        </w:rPr>
        <w:drawing>
          <wp:anchor distT="360045" distB="360045" distL="114300" distR="114300" simplePos="0" relativeHeight="251885568" behindDoc="0" locked="0" layoutInCell="1" allowOverlap="1" wp14:anchorId="3AA808FA" wp14:editId="2104050D">
            <wp:simplePos x="0" y="0"/>
            <wp:positionH relativeFrom="margin">
              <wp:align>center</wp:align>
            </wp:positionH>
            <wp:positionV relativeFrom="paragraph">
              <wp:posOffset>806450</wp:posOffset>
            </wp:positionV>
            <wp:extent cx="3599815" cy="2062480"/>
            <wp:effectExtent l="0" t="0" r="635" b="0"/>
            <wp:wrapTopAndBottom/>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ép 5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9815" cy="2062480"/>
                    </a:xfrm>
                    <a:prstGeom prst="rect">
                      <a:avLst/>
                    </a:prstGeom>
                  </pic:spPr>
                </pic:pic>
              </a:graphicData>
            </a:graphic>
            <wp14:sizeRelH relativeFrom="margin">
              <wp14:pctWidth>0</wp14:pctWidth>
            </wp14:sizeRelH>
            <wp14:sizeRelV relativeFrom="margin">
              <wp14:pctHeight>0</wp14:pctHeight>
            </wp14:sizeRelV>
          </wp:anchor>
        </w:drawing>
      </w:r>
      <w:r w:rsidRPr="00BC4786">
        <w:t>parancs futtatásával.</w:t>
      </w:r>
      <w:r w:rsidR="00BC4786">
        <w:t>[18]</w:t>
      </w:r>
    </w:p>
    <w:p w14:paraId="67EA8428" w14:textId="44B59CB9" w:rsidR="00BF1584" w:rsidRDefault="00E506F4" w:rsidP="00BF1584">
      <w:ins w:id="1606" w:author="VARGA Zoltan" w:date="2021-12-12T10:04:00Z">
        <w:r>
          <w:rPr>
            <w:noProof/>
          </w:rPr>
          <mc:AlternateContent>
            <mc:Choice Requires="wps">
              <w:drawing>
                <wp:anchor distT="0" distB="0" distL="114300" distR="114300" simplePos="0" relativeHeight="251888640" behindDoc="0" locked="0" layoutInCell="1" allowOverlap="1" wp14:anchorId="088DD849" wp14:editId="1C3DDE4C">
                  <wp:simplePos x="0" y="0"/>
                  <wp:positionH relativeFrom="margin">
                    <wp:posOffset>989330</wp:posOffset>
                  </wp:positionH>
                  <wp:positionV relativeFrom="paragraph">
                    <wp:posOffset>6543675</wp:posOffset>
                  </wp:positionV>
                  <wp:extent cx="3599815" cy="274320"/>
                  <wp:effectExtent l="0" t="0" r="635" b="0"/>
                  <wp:wrapTopAndBottom/>
                  <wp:docPr id="203" name="Szövegdoboz 203"/>
                  <wp:cNvGraphicFramePr/>
                  <a:graphic xmlns:a="http://schemas.openxmlformats.org/drawingml/2006/main">
                    <a:graphicData uri="http://schemas.microsoft.com/office/word/2010/wordprocessingShape">
                      <wps:wsp>
                        <wps:cNvSpPr txBox="1"/>
                        <wps:spPr>
                          <a:xfrm>
                            <a:off x="0" y="0"/>
                            <a:ext cx="3599815" cy="274320"/>
                          </a:xfrm>
                          <a:prstGeom prst="rect">
                            <a:avLst/>
                          </a:prstGeom>
                          <a:solidFill>
                            <a:prstClr val="white"/>
                          </a:solidFill>
                          <a:ln>
                            <a:noFill/>
                          </a:ln>
                        </wps:spPr>
                        <wps:txbx>
                          <w:txbxContent>
                            <w:p w14:paraId="793968D3" w14:textId="77777777" w:rsidR="00965F9D" w:rsidRPr="007327C5" w:rsidRDefault="00965F9D">
                              <w:pPr>
                                <w:pStyle w:val="Kpalrs"/>
                                <w:pPrChange w:id="1607" w:author="VARGA Zoltan" w:date="2021-12-12T10:04:00Z">
                                  <w:pPr/>
                                </w:pPrChange>
                              </w:pPr>
                              <w:ins w:id="1608" w:author="VARGA Zoltan" w:date="2021-12-12T10:04:00Z">
                                <w:r>
                                  <w:fldChar w:fldCharType="begin"/>
                                </w:r>
                                <w:r>
                                  <w:instrText xml:space="preserve"> SEQ ábra \* ARABIC </w:instrText>
                                </w:r>
                              </w:ins>
                              <w:r>
                                <w:fldChar w:fldCharType="separate"/>
                              </w:r>
                              <w:bookmarkStart w:id="1609" w:name="_Toc90933889"/>
                              <w:r>
                                <w:rPr>
                                  <w:noProof/>
                                </w:rPr>
                                <w:t>17</w:t>
                              </w:r>
                              <w:ins w:id="1610" w:author="VARGA Zoltan" w:date="2021-12-12T10:04:00Z">
                                <w:r>
                                  <w:fldChar w:fldCharType="end"/>
                                </w:r>
                                <w:r>
                                  <w:t>. ábra A LIDAR kommunikációja az ROS-ben</w:t>
                                </w:r>
                              </w:ins>
                              <w:bookmarkEnd w:id="16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DD849" id="Szövegdoboz 203" o:spid="_x0000_s1050" type="#_x0000_t202" style="position:absolute;left:0;text-align:left;margin-left:77.9pt;margin-top:515.25pt;width:283.45pt;height:21.6pt;z-index:251888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" stroked="f">
                  <v:textbox inset="0,0,0,0">
                    <w:txbxContent>
                      <w:p w14:paraId="793968D3" w14:textId="77777777" w:rsidR="00965F9D" w:rsidRPr="007327C5" w:rsidRDefault="00965F9D">
                        <w:pPr>
                          <w:pStyle w:val="Kpalrs"/>
                          <w:pPrChange w:id="1611" w:author="VARGA Zoltan" w:date="2021-12-12T10:04:00Z">
                            <w:pPr/>
                          </w:pPrChange>
                        </w:pPr>
                        <w:ins w:id="1612" w:author="VARGA Zoltan" w:date="2021-12-12T10:04:00Z">
                          <w:r>
                            <w:fldChar w:fldCharType="begin"/>
                          </w:r>
                          <w:r>
                            <w:instrText xml:space="preserve"> SEQ ábra \* ARABIC </w:instrText>
                          </w:r>
                        </w:ins>
                        <w:r>
                          <w:fldChar w:fldCharType="separate"/>
                        </w:r>
                        <w:bookmarkStart w:id="1613" w:name="_Toc90933889"/>
                        <w:r>
                          <w:rPr>
                            <w:noProof/>
                          </w:rPr>
                          <w:t>17</w:t>
                        </w:r>
                        <w:ins w:id="1614" w:author="VARGA Zoltan" w:date="2021-12-12T10:04:00Z">
                          <w:r>
                            <w:fldChar w:fldCharType="end"/>
                          </w:r>
                          <w:r>
                            <w:t>. ábra A LIDAR kommunikációja az ROS-ben</w:t>
                          </w:r>
                        </w:ins>
                        <w:bookmarkEnd w:id="1613"/>
                      </w:p>
                    </w:txbxContent>
                  </v:textbox>
                  <w10:wrap type="topAndBottom" anchorx="margin"/>
                </v:shape>
              </w:pict>
            </mc:Fallback>
          </mc:AlternateContent>
        </w:r>
      </w:ins>
      <w:ins w:id="1615" w:author="VARGA Zoltan" w:date="2021-12-12T09:51:00Z">
        <w:r>
          <w:rPr>
            <w:noProof/>
          </w:rPr>
          <w:drawing>
            <wp:anchor distT="360045" distB="360045" distL="114300" distR="114300" simplePos="0" relativeHeight="251887616" behindDoc="0" locked="0" layoutInCell="1" allowOverlap="1" wp14:anchorId="0CE5F668" wp14:editId="5298B4D7">
              <wp:simplePos x="0" y="0"/>
              <wp:positionH relativeFrom="margin">
                <wp:align>center</wp:align>
              </wp:positionH>
              <wp:positionV relativeFrom="paragraph">
                <wp:posOffset>4608830</wp:posOffset>
              </wp:positionV>
              <wp:extent cx="3599815" cy="1896745"/>
              <wp:effectExtent l="0" t="0" r="635" b="8255"/>
              <wp:wrapTopAndBottom/>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ép 57"/>
                      <pic:cNvPicPr/>
                    </pic:nvPicPr>
                    <pic:blipFill>
                      <a:blip r:embed="rId41">
                        <a:extLst>
                          <a:ext uri="{28A0092B-C50C-407E-A947-70E740481C1C}">
                            <a14:useLocalDpi xmlns:a14="http://schemas.microsoft.com/office/drawing/2010/main" val="0"/>
                          </a:ext>
                        </a:extLst>
                      </a:blip>
                      <a:stretch>
                        <a:fillRect/>
                      </a:stretch>
                    </pic:blipFill>
                    <pic:spPr>
                      <a:xfrm>
                        <a:off x="0" y="0"/>
                        <a:ext cx="3599815" cy="1896745"/>
                      </a:xfrm>
                      <a:prstGeom prst="rect">
                        <a:avLst/>
                      </a:prstGeom>
                    </pic:spPr>
                  </pic:pic>
                </a:graphicData>
              </a:graphic>
              <wp14:sizeRelH relativeFrom="margin">
                <wp14:pctWidth>0</wp14:pctWidth>
              </wp14:sizeRelH>
              <wp14:sizeRelV relativeFrom="margin">
                <wp14:pctHeight>0</wp14:pctHeight>
              </wp14:sizeRelV>
            </wp:anchor>
          </w:drawing>
        </w:r>
      </w:ins>
      <w:r w:rsidR="00BF1584">
        <w:t xml:space="preserve">A klónozott </w:t>
      </w:r>
      <w:proofErr w:type="spellStart"/>
      <w:r w:rsidR="00BF1584">
        <w:t>repository</w:t>
      </w:r>
      <w:proofErr w:type="spellEnd"/>
      <w:r w:rsidR="00BF1584">
        <w:t xml:space="preserve"> alkalmas a </w:t>
      </w:r>
      <w:proofErr w:type="spellStart"/>
      <w:r w:rsidR="00BF1584">
        <w:t>Slamtec</w:t>
      </w:r>
      <w:proofErr w:type="spellEnd"/>
      <w:r w:rsidR="00BF1584">
        <w:t xml:space="preserve"> RPLIDAR A1, A2 és A3 típusok használatára egyaránt, mivel mindegyik típushoz tartalmaz </w:t>
      </w:r>
      <w:proofErr w:type="spellStart"/>
      <w:r w:rsidR="00BF1584">
        <w:t>launch</w:t>
      </w:r>
      <w:proofErr w:type="spellEnd"/>
      <w:r w:rsidR="00BF1584">
        <w:t xml:space="preserve"> fájlt. A projekt esetében a az A3-as típus került beépítésre, így az ahhoz tartozó </w:t>
      </w:r>
      <w:r w:rsidR="00BF1584">
        <w:rPr>
          <w:i/>
          <w:iCs/>
        </w:rPr>
        <w:t>view_rplidar_a3.launch</w:t>
      </w:r>
      <w:r w:rsidR="00BF1584">
        <w:t xml:space="preserve"> </w:t>
      </w:r>
      <w:proofErr w:type="spellStart"/>
      <w:r w:rsidR="00BF1584">
        <w:t>launch</w:t>
      </w:r>
      <w:proofErr w:type="spellEnd"/>
      <w:r w:rsidR="00BF1584">
        <w:t xml:space="preserve"> fájlt kell használnunk. A </w:t>
      </w:r>
      <w:proofErr w:type="spellStart"/>
      <w:r w:rsidR="00BF1584">
        <w:t>launch</w:t>
      </w:r>
      <w:proofErr w:type="spellEnd"/>
      <w:r w:rsidR="00BF1584">
        <w:t xml:space="preserve"> fájlok a </w:t>
      </w:r>
      <w:proofErr w:type="spellStart"/>
      <w:r w:rsidR="00BF1584">
        <w:rPr>
          <w:i/>
          <w:iCs/>
        </w:rPr>
        <w:t>roslaunch</w:t>
      </w:r>
      <w:proofErr w:type="spellEnd"/>
      <w:r w:rsidR="00BF1584">
        <w:t xml:space="preserve"> paranccsal futtathatók. A parancs szintaxisa: </w:t>
      </w:r>
      <w:proofErr w:type="spellStart"/>
      <w:r w:rsidR="00BF1584">
        <w:rPr>
          <w:i/>
          <w:iCs/>
        </w:rPr>
        <w:lastRenderedPageBreak/>
        <w:t>roslaunch</w:t>
      </w:r>
      <w:proofErr w:type="spellEnd"/>
      <w:r w:rsidR="00BF1584">
        <w:rPr>
          <w:i/>
          <w:iCs/>
        </w:rPr>
        <w:t xml:space="preserve"> </w:t>
      </w:r>
      <w:proofErr w:type="spellStart"/>
      <w:r w:rsidR="00BF1584">
        <w:rPr>
          <w:i/>
          <w:iCs/>
        </w:rPr>
        <w:t>csomag_neve</w:t>
      </w:r>
      <w:proofErr w:type="spellEnd"/>
      <w:r w:rsidR="00BF1584">
        <w:rPr>
          <w:i/>
          <w:iCs/>
        </w:rPr>
        <w:t xml:space="preserve"> </w:t>
      </w:r>
      <w:proofErr w:type="spellStart"/>
      <w:r w:rsidR="00BF1584">
        <w:rPr>
          <w:i/>
          <w:iCs/>
        </w:rPr>
        <w:t>launch_fájl</w:t>
      </w:r>
      <w:proofErr w:type="spellEnd"/>
      <w:r w:rsidR="00BF1584">
        <w:rPr>
          <w:i/>
          <w:iCs/>
        </w:rPr>
        <w:t xml:space="preserve">. </w:t>
      </w:r>
      <w:r w:rsidR="00BF1584">
        <w:t xml:space="preserve">Így a </w:t>
      </w:r>
      <w:proofErr w:type="spellStart"/>
      <w:r w:rsidR="00BF1584">
        <w:t>lidar</w:t>
      </w:r>
      <w:proofErr w:type="spellEnd"/>
      <w:r w:rsidR="00BF1584">
        <w:t xml:space="preserve"> </w:t>
      </w:r>
      <w:proofErr w:type="spellStart"/>
      <w:r w:rsidR="00BF1584">
        <w:t>node</w:t>
      </w:r>
      <w:proofErr w:type="spellEnd"/>
      <w:r w:rsidR="00BF1584">
        <w:t xml:space="preserve"> indításához az alábbi parancsot kell egy új terminál ablakban </w:t>
      </w:r>
      <w:proofErr w:type="spellStart"/>
      <w:r w:rsidR="00BF1584">
        <w:t>futatni</w:t>
      </w:r>
      <w:proofErr w:type="spellEnd"/>
      <w:r w:rsidR="00BF1584">
        <w:t xml:space="preserve">: </w:t>
      </w:r>
      <w:proofErr w:type="spellStart"/>
      <w:r w:rsidR="00BF1584">
        <w:rPr>
          <w:i/>
          <w:iCs/>
        </w:rPr>
        <w:t>roslaunch</w:t>
      </w:r>
      <w:proofErr w:type="spellEnd"/>
      <w:r w:rsidR="00BF1584">
        <w:rPr>
          <w:i/>
          <w:iCs/>
        </w:rPr>
        <w:t xml:space="preserve"> </w:t>
      </w:r>
      <w:proofErr w:type="spellStart"/>
      <w:r w:rsidR="00BF1584">
        <w:rPr>
          <w:i/>
          <w:iCs/>
        </w:rPr>
        <w:t>rplidar_ros</w:t>
      </w:r>
      <w:proofErr w:type="spellEnd"/>
      <w:r w:rsidR="00BF1584">
        <w:rPr>
          <w:i/>
          <w:iCs/>
        </w:rPr>
        <w:t xml:space="preserve"> view_rplidar_a3.launch.</w:t>
      </w:r>
      <w:r w:rsidR="00BC4786">
        <w:t>[18]</w:t>
      </w:r>
    </w:p>
    <w:p w14:paraId="2ADCCE05" w14:textId="3FFABC27" w:rsidR="00BF1584" w:rsidRDefault="00BF1584" w:rsidP="00BF1584">
      <w:pPr>
        <w:rPr>
          <w:ins w:id="1616" w:author="VARGA Zoltan" w:date="2021-12-13T19:41:00Z"/>
        </w:rPr>
      </w:pPr>
      <w:r>
        <w:t xml:space="preserve">Ez az indító fájl nem csak a LIDAR </w:t>
      </w:r>
      <w:proofErr w:type="spellStart"/>
      <w:r>
        <w:t>subscriber</w:t>
      </w:r>
      <w:proofErr w:type="spellEnd"/>
      <w:r>
        <w:t xml:space="preserve"> </w:t>
      </w:r>
      <w:proofErr w:type="spellStart"/>
      <w:r>
        <w:t>node</w:t>
      </w:r>
      <w:proofErr w:type="spellEnd"/>
      <w:r>
        <w:t xml:space="preserve">-ját indítja. A </w:t>
      </w:r>
      <w:proofErr w:type="spellStart"/>
      <w:r>
        <w:t>launch</w:t>
      </w:r>
      <w:proofErr w:type="spellEnd"/>
      <w:r>
        <w:t xml:space="preserve"> fájl elindít egy </w:t>
      </w:r>
      <w:proofErr w:type="spellStart"/>
      <w:r w:rsidRPr="00816323">
        <w:rPr>
          <w:i/>
          <w:iCs/>
        </w:rPr>
        <w:t>rviz</w:t>
      </w:r>
      <w:proofErr w:type="spellEnd"/>
      <w:r>
        <w:t xml:space="preserve"> ablakot is. Az </w:t>
      </w:r>
      <w:proofErr w:type="spellStart"/>
      <w:r>
        <w:t>rviz</w:t>
      </w:r>
      <w:proofErr w:type="spellEnd"/>
      <w:r>
        <w:t xml:space="preserve"> az ROS eszköze, egy interface amely segítségével megjeleníthetők a nyers adatok grafikusan és strukturálva. A robot modellje is megjeleníthető ha az definiálva lett </w:t>
      </w:r>
      <w:proofErr w:type="spellStart"/>
      <w:r>
        <w:t>xml</w:t>
      </w:r>
      <w:proofErr w:type="spellEnd"/>
      <w:r>
        <w:t xml:space="preserve"> formátumban.</w:t>
      </w:r>
      <w:r w:rsidR="00BC4786">
        <w:t>[19]</w:t>
      </w:r>
    </w:p>
    <w:p w14:paraId="52682C24" w14:textId="7456E5AA" w:rsidR="00D109EC" w:rsidRDefault="00BF1584" w:rsidP="00BF1584">
      <w:r>
        <w:t xml:space="preserve">Az </w:t>
      </w:r>
      <w:proofErr w:type="spellStart"/>
      <w:r>
        <w:t>rviz</w:t>
      </w:r>
      <w:proofErr w:type="spellEnd"/>
      <w:r>
        <w:t xml:space="preserve"> segítségével </w:t>
      </w:r>
      <w:proofErr w:type="spellStart"/>
      <w:r>
        <w:t>realtime</w:t>
      </w:r>
      <w:proofErr w:type="spellEnd"/>
      <w:r>
        <w:t xml:space="preserve"> módban látható a szenzor által létrehozott ponthalmaz, valamint kiolvashatók az azokhoz tartozó adatok. A </w:t>
      </w:r>
      <w:proofErr w:type="spellStart"/>
      <w:r>
        <w:t>launch</w:t>
      </w:r>
      <w:proofErr w:type="spellEnd"/>
      <w:r>
        <w:t xml:space="preserve"> fájl ezen felül elindítja a szenzort magát, azaz a forgó mozgást és bekapcsolja a lézer fejet, valamint elindítja az </w:t>
      </w:r>
      <w:proofErr w:type="spellStart"/>
      <w:r>
        <w:t>rplidarNode</w:t>
      </w:r>
      <w:proofErr w:type="spellEnd"/>
      <w:r>
        <w:t xml:space="preserve"> nevű csomópontot amely a mért értékeket továbbítja a megfelelő </w:t>
      </w:r>
      <w:proofErr w:type="spellStart"/>
      <w:r>
        <w:t>topic-ba</w:t>
      </w:r>
      <w:proofErr w:type="spellEnd"/>
      <w:r>
        <w:t>.</w:t>
      </w:r>
      <w:r w:rsidR="00BC4786">
        <w:t>[19]</w:t>
      </w:r>
    </w:p>
    <w:p w14:paraId="73D86756" w14:textId="6941D9DE" w:rsidR="00BF1584" w:rsidRDefault="00BF1584" w:rsidP="00BF1584">
      <w:pPr>
        <w:rPr>
          <w:ins w:id="1617" w:author="VARGA Zoltan" w:date="2021-12-13T19:45:00Z"/>
        </w:rPr>
      </w:pPr>
      <w:r>
        <w:t xml:space="preserve">A ponthalmaz </w:t>
      </w:r>
      <w:proofErr w:type="spellStart"/>
      <w:r>
        <w:t>adtai</w:t>
      </w:r>
      <w:proofErr w:type="spellEnd"/>
      <w:r>
        <w:t xml:space="preserve"> a </w:t>
      </w:r>
      <w:proofErr w:type="spellStart"/>
      <w:r>
        <w:rPr>
          <w:i/>
          <w:iCs/>
        </w:rPr>
        <w:t>scan</w:t>
      </w:r>
      <w:proofErr w:type="spellEnd"/>
      <w:r>
        <w:t xml:space="preserve"> nevű </w:t>
      </w:r>
      <w:proofErr w:type="spellStart"/>
      <w:r>
        <w:t>topic-ba</w:t>
      </w:r>
      <w:proofErr w:type="spellEnd"/>
      <w:r>
        <w:t xml:space="preserve"> kerülnek továbbításra. A </w:t>
      </w:r>
      <w:proofErr w:type="spellStart"/>
      <w:r w:rsidRPr="00A37CF5">
        <w:rPr>
          <w:i/>
          <w:iCs/>
        </w:rPr>
        <w:t>sensor_msgs</w:t>
      </w:r>
      <w:proofErr w:type="spellEnd"/>
      <w:r>
        <w:t xml:space="preserve"> egy üzenet csomag amely szabványos és általánosan használt szenzorok adatainak közlésére szolgál. Ilyenek </w:t>
      </w:r>
      <w:proofErr w:type="spellStart"/>
      <w:r>
        <w:t>pélgául</w:t>
      </w:r>
      <w:proofErr w:type="spellEnd"/>
      <w:r>
        <w:t xml:space="preserve"> a kamerák és a lézeres távolságmérők.</w:t>
      </w:r>
      <w:r w:rsidR="00D11F31">
        <w:t>[19][20]</w:t>
      </w:r>
      <w:r>
        <w:t xml:space="preserve"> </w:t>
      </w:r>
    </w:p>
    <w:p w14:paraId="5B0355FD" w14:textId="25E96C1D" w:rsidR="00BF1584" w:rsidRDefault="00E506F4" w:rsidP="00BF1584">
      <w:pPr>
        <w:rPr>
          <w:ins w:id="1618" w:author="VARGA Zoltan" w:date="2021-12-13T19:43:00Z"/>
        </w:rPr>
      </w:pPr>
      <w:ins w:id="1619" w:author="VARGA Zoltan" w:date="2021-12-12T10:04:00Z">
        <w:r>
          <w:rPr>
            <w:noProof/>
          </w:rPr>
          <mc:AlternateContent>
            <mc:Choice Requires="wps">
              <w:drawing>
                <wp:anchor distT="0" distB="0" distL="114300" distR="114300" simplePos="0" relativeHeight="251889664" behindDoc="0" locked="0" layoutInCell="1" allowOverlap="1" wp14:anchorId="19BB3101" wp14:editId="1C7B14CA">
                  <wp:simplePos x="0" y="0"/>
                  <wp:positionH relativeFrom="page">
                    <wp:align>center</wp:align>
                  </wp:positionH>
                  <wp:positionV relativeFrom="paragraph">
                    <wp:posOffset>5240020</wp:posOffset>
                  </wp:positionV>
                  <wp:extent cx="3599815" cy="510540"/>
                  <wp:effectExtent l="0" t="0" r="635" b="3810"/>
                  <wp:wrapTopAndBottom/>
                  <wp:docPr id="204" name="Szövegdoboz 204"/>
                  <wp:cNvGraphicFramePr/>
                  <a:graphic xmlns:a="http://schemas.openxmlformats.org/drawingml/2006/main">
                    <a:graphicData uri="http://schemas.microsoft.com/office/word/2010/wordprocessingShape">
                      <wps:wsp>
                        <wps:cNvSpPr txBox="1"/>
                        <wps:spPr>
                          <a:xfrm>
                            <a:off x="0" y="0"/>
                            <a:ext cx="3599815" cy="510540"/>
                          </a:xfrm>
                          <a:prstGeom prst="rect">
                            <a:avLst/>
                          </a:prstGeom>
                          <a:solidFill>
                            <a:prstClr val="white"/>
                          </a:solidFill>
                          <a:ln>
                            <a:noFill/>
                          </a:ln>
                        </wps:spPr>
                        <wps:txbx>
                          <w:txbxContent>
                            <w:p w14:paraId="4016A3B9" w14:textId="77777777" w:rsidR="00965F9D" w:rsidRPr="00E90ABE"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20" w:name="_Toc90933890"/>
                              <w:r>
                                <w:rPr>
                                  <w:noProof/>
                                </w:rPr>
                                <w:t>18</w:t>
                              </w:r>
                              <w:r>
                                <w:rPr>
                                  <w:noProof/>
                                </w:rPr>
                                <w:fldChar w:fldCharType="end"/>
                              </w:r>
                              <w:r>
                                <w:t xml:space="preserve">. ábra </w:t>
                              </w:r>
                              <w:proofErr w:type="spellStart"/>
                              <w:r>
                                <w:t>RPLidar</w:t>
                              </w:r>
                              <w:proofErr w:type="spellEnd"/>
                              <w:r>
                                <w:t xml:space="preserve"> A3 koordináta rendszere (az ábrán az A2 LIDAR látható, azonban az A3 koordináta rendszere azonos az A2-ével)</w:t>
                              </w:r>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B3101" id="Szövegdoboz 204" o:spid="_x0000_s1051" type="#_x0000_t202" style="position:absolute;left:0;text-align:left;margin-left:0;margin-top:412.6pt;width:283.45pt;height:40.2pt;z-index:2518896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" stroked="f">
                  <v:textbox inset="0,0,0,0">
                    <w:txbxContent>
                      <w:p w14:paraId="4016A3B9" w14:textId="77777777" w:rsidR="00965F9D" w:rsidRPr="00E90ABE"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21" w:name="_Toc90933890"/>
                        <w:r>
                          <w:rPr>
                            <w:noProof/>
                          </w:rPr>
                          <w:t>18</w:t>
                        </w:r>
                        <w:r>
                          <w:rPr>
                            <w:noProof/>
                          </w:rPr>
                          <w:fldChar w:fldCharType="end"/>
                        </w:r>
                        <w:r>
                          <w:t xml:space="preserve">. ábra </w:t>
                        </w:r>
                        <w:proofErr w:type="spellStart"/>
                        <w:r>
                          <w:t>RPLidar</w:t>
                        </w:r>
                        <w:proofErr w:type="spellEnd"/>
                        <w:r>
                          <w:t xml:space="preserve"> A3 koordináta rendszere (az ábrán az A2 LIDAR látható, azonban az A3 koordináta rendszere azonos az A2-ével)</w:t>
                        </w:r>
                        <w:bookmarkEnd w:id="1621"/>
                      </w:p>
                    </w:txbxContent>
                  </v:textbox>
                  <w10:wrap type="topAndBottom" anchorx="page"/>
                </v:shape>
              </w:pict>
            </mc:Fallback>
          </mc:AlternateContent>
        </w:r>
      </w:ins>
      <w:r>
        <w:rPr>
          <w:noProof/>
        </w:rPr>
        <w:drawing>
          <wp:anchor distT="360045" distB="360045" distL="114300" distR="114300" simplePos="0" relativeHeight="251883520" behindDoc="0" locked="0" layoutInCell="1" allowOverlap="1" wp14:anchorId="4D28D84B" wp14:editId="244B0178">
            <wp:simplePos x="0" y="0"/>
            <wp:positionH relativeFrom="margin">
              <wp:align>center</wp:align>
            </wp:positionH>
            <wp:positionV relativeFrom="paragraph">
              <wp:posOffset>2656205</wp:posOffset>
            </wp:positionV>
            <wp:extent cx="3599815" cy="2573655"/>
            <wp:effectExtent l="0" t="0" r="635" b="0"/>
            <wp:wrapTopAndBottom/>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ép 55"/>
                    <pic:cNvPicPr/>
                  </pic:nvPicPr>
                  <pic:blipFill>
                    <a:blip r:embed="rId42">
                      <a:extLst>
                        <a:ext uri="{28A0092B-C50C-407E-A947-70E740481C1C}">
                          <a14:useLocalDpi xmlns:a14="http://schemas.microsoft.com/office/drawing/2010/main" val="0"/>
                        </a:ext>
                      </a:extLst>
                    </a:blip>
                    <a:stretch>
                      <a:fillRect/>
                    </a:stretch>
                  </pic:blipFill>
                  <pic:spPr>
                    <a:xfrm>
                      <a:off x="0" y="0"/>
                      <a:ext cx="3599815" cy="2573655"/>
                    </a:xfrm>
                    <a:prstGeom prst="rect">
                      <a:avLst/>
                    </a:prstGeom>
                  </pic:spPr>
                </pic:pic>
              </a:graphicData>
            </a:graphic>
            <wp14:sizeRelH relativeFrom="margin">
              <wp14:pctWidth>0</wp14:pctWidth>
            </wp14:sizeRelH>
            <wp14:sizeRelV relativeFrom="margin">
              <wp14:pctHeight>0</wp14:pctHeight>
            </wp14:sizeRelV>
          </wp:anchor>
        </w:drawing>
      </w:r>
      <w:ins w:id="1622" w:author="VARGA Zoltan" w:date="2021-12-13T19:45:00Z">
        <w:r w:rsidR="00BF1584">
          <w:t xml:space="preserve">Az üzenet </w:t>
        </w:r>
        <w:proofErr w:type="spellStart"/>
        <w:r w:rsidR="00BF1584">
          <w:rPr>
            <w:i/>
            <w:iCs/>
          </w:rPr>
          <w:t>sensor_msgs</w:t>
        </w:r>
        <w:proofErr w:type="spellEnd"/>
        <w:r w:rsidR="00BF1584">
          <w:rPr>
            <w:i/>
            <w:iCs/>
          </w:rPr>
          <w:t>/</w:t>
        </w:r>
        <w:proofErr w:type="spellStart"/>
        <w:r w:rsidR="00BF1584">
          <w:rPr>
            <w:i/>
            <w:iCs/>
          </w:rPr>
          <w:t>LaserScan</w:t>
        </w:r>
      </w:ins>
      <w:proofErr w:type="spellEnd"/>
      <w:r w:rsidR="00BC4786">
        <w:rPr>
          <w:i/>
          <w:iCs/>
        </w:rPr>
        <w:t xml:space="preserve"> </w:t>
      </w:r>
      <w:proofErr w:type="spellStart"/>
      <w:ins w:id="1623" w:author="VARGA Zoltan" w:date="2021-12-13T19:45:00Z">
        <w:r w:rsidR="00BF1584">
          <w:rPr>
            <w:i/>
            <w:iCs/>
          </w:rPr>
          <w:t>msg</w:t>
        </w:r>
        <w:proofErr w:type="spellEnd"/>
        <w:r w:rsidR="00BF1584">
          <w:rPr>
            <w:i/>
            <w:iCs/>
          </w:rPr>
          <w:t xml:space="preserve"> </w:t>
        </w:r>
        <w:r w:rsidR="00BF1584" w:rsidRPr="00A37CF5">
          <w:t>struktúrájú.</w:t>
        </w:r>
        <w:r w:rsidR="00BF1584">
          <w:t xml:space="preserve"> Az üzenet tartalmaz egy fejlécet amely azonosítja az adott üzenetet. A fejléc tartalmaz például időbélyeget és </w:t>
        </w:r>
        <w:proofErr w:type="spellStart"/>
        <w:r w:rsidR="00BF1584">
          <w:t>id</w:t>
        </w:r>
        <w:proofErr w:type="spellEnd"/>
        <w:r w:rsidR="00BF1584">
          <w:t xml:space="preserve"> azonosítót amelyek segítségével egyértelműen azonosíthatóak. Ezen felül az üzenet többi adata 32 bites lebegőpontos, a detektált pontok azonos típusú tömbökben kerülnek tárolásra. Az üzenetben lévő adatok az alábbiak: a </w:t>
        </w:r>
        <w:proofErr w:type="spellStart"/>
        <w:r w:rsidR="00BF1584">
          <w:t>scan-nelés</w:t>
        </w:r>
        <w:proofErr w:type="spellEnd"/>
        <w:r w:rsidR="00BF1584">
          <w:t xml:space="preserve"> kezdő szöge (radiánban), a befejező szöge, a mérések közti szögeltérés (radiánban), mintavételek közt eltelt inkrementálódó idő (másodpercben) amely mozgó jármű esetében lehet hasznos információ, két mintavétel közt eltelt idő (másodpercben), minimális mért távolság (méterben) és a maximálisan mért távolság. A pontok távolsága és azok intenzitása külön tömbökben tárolódnak.</w:t>
        </w:r>
      </w:ins>
      <w:r w:rsidR="00D11F31">
        <w:t>[20]</w:t>
      </w:r>
    </w:p>
    <w:p w14:paraId="2A06C33F" w14:textId="5059F3C3" w:rsidR="00BF1584" w:rsidRDefault="00BF1584" w:rsidP="00BF1584">
      <w:ins w:id="1624" w:author="VARGA Zoltan" w:date="2021-12-12T10:05:00Z">
        <w:r>
          <w:t>A szenzor fej forgásakor a nulla radián a szenzor elektromos vezeték bekötésével szemközti oldalán van. A szenzor oly módon került felszerelésre, hogy a nulla érték az autó eleje, azaz a lineáris haladási irányba mutat az X tengely mentén. Ez a későbbi útvonal tervezési feladatok során válik fontos információvá.</w:t>
        </w:r>
      </w:ins>
      <w:del w:id="1625" w:author="VARGA Zoltan" w:date="2021-12-13T19:45:00Z">
        <w:r w:rsidDel="00340583">
          <w:delText xml:space="preserve">Az üzenet </w:delText>
        </w:r>
        <w:r w:rsidDel="00340583">
          <w:rPr>
            <w:i/>
            <w:iCs/>
          </w:rPr>
          <w:delText xml:space="preserve">sensor_msgs/LaserScan.msg </w:delText>
        </w:r>
        <w:r w:rsidRPr="00A37CF5" w:rsidDel="00340583">
          <w:delText>struktúrájú.</w:delText>
        </w:r>
        <w:r w:rsidDel="00340583">
          <w:delText xml:space="preserve"> Az üzenet tartalmaz egy fejlécet amely azonosítja az adott üzenetet. A fejléc tartalmaz például időbélyeget és id azonosítót amelyek segítségével egyértelműen azonosíthatóak. Ezen felül az üzenet többi adata 32 bites lebegőpontos, a detektált pontok </w:delText>
        </w:r>
        <w:r w:rsidDel="00340583">
          <w:lastRenderedPageBreak/>
          <w:delText>azonos típusú tömbökben kerülnek tárolásra. Az üzenetben lévő adatok az alábbiak: a scan-nelés kezdő szöge (radiánban), a befejező szöge, a mérések közti szögeltérés (radiánban), mintavételek közt eltelt inkrementálódó idő (másodpercben) amely mozgó jármű esetében lehet hasznos információ, két mintavétel közt eltelt idő (másodpercben), minimális mért távolság (méterben) és a maximálisan mért távolság. A pontok távolsága és azok intenzitása külön tömbökben tárolódnak.</w:delText>
        </w:r>
      </w:del>
      <w:r>
        <w:t xml:space="preserve"> </w:t>
      </w:r>
    </w:p>
    <w:p w14:paraId="607D16C9" w14:textId="47D0BDA1" w:rsidR="00BF1584" w:rsidDel="00A22100" w:rsidRDefault="00E506F4" w:rsidP="00BF1584">
      <w:pPr>
        <w:rPr>
          <w:del w:id="1626" w:author="VARGA Zoltan" w:date="2021-12-12T09:55:00Z"/>
        </w:rPr>
      </w:pPr>
      <w:r>
        <w:rPr>
          <w:noProof/>
        </w:rPr>
        <mc:AlternateContent>
          <mc:Choice Requires="wps">
            <w:drawing>
              <wp:anchor distT="0" distB="0" distL="114300" distR="114300" simplePos="0" relativeHeight="251882496" behindDoc="0" locked="0" layoutInCell="1" allowOverlap="1" wp14:anchorId="6DDC427F" wp14:editId="34BBB99C">
                <wp:simplePos x="0" y="0"/>
                <wp:positionH relativeFrom="margin">
                  <wp:posOffset>996950</wp:posOffset>
                </wp:positionH>
                <wp:positionV relativeFrom="paragraph">
                  <wp:posOffset>4297680</wp:posOffset>
                </wp:positionV>
                <wp:extent cx="3599815" cy="472440"/>
                <wp:effectExtent l="0" t="0" r="635" b="3810"/>
                <wp:wrapTopAndBottom/>
                <wp:docPr id="206" name="Szövegdoboz 206"/>
                <wp:cNvGraphicFramePr/>
                <a:graphic xmlns:a="http://schemas.openxmlformats.org/drawingml/2006/main">
                  <a:graphicData uri="http://schemas.microsoft.com/office/word/2010/wordprocessingShape">
                    <wps:wsp>
                      <wps:cNvSpPr txBox="1"/>
                      <wps:spPr>
                        <a:xfrm>
                          <a:off x="0" y="0"/>
                          <a:ext cx="3599815" cy="472440"/>
                        </a:xfrm>
                        <a:prstGeom prst="rect">
                          <a:avLst/>
                        </a:prstGeom>
                        <a:solidFill>
                          <a:prstClr val="white"/>
                        </a:solidFill>
                        <a:ln>
                          <a:noFill/>
                        </a:ln>
                      </wps:spPr>
                      <wps:txbx>
                        <w:txbxContent>
                          <w:p w14:paraId="7029A221" w14:textId="77777777" w:rsidR="00965F9D" w:rsidRPr="00773C35"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27" w:name="_Toc90933892"/>
                            <w:r>
                              <w:rPr>
                                <w:noProof/>
                              </w:rPr>
                              <w:t>20</w:t>
                            </w:r>
                            <w:r>
                              <w:rPr>
                                <w:noProof/>
                              </w:rPr>
                              <w:fldChar w:fldCharType="end"/>
                            </w:r>
                            <w:r>
                              <w:t>. ábra LIDAR mérési hiba tükröződő felületen. Kék: tükörfelület, zöld: lézerfény valós útja, narancs: lézerfény látszólagos útja.</w:t>
                            </w:r>
                            <w:bookmarkEnd w:id="16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C427F" id="Szövegdoboz 206" o:spid="_x0000_s1052" type="#_x0000_t202" style="position:absolute;left:0;text-align:left;margin-left:78.5pt;margin-top:338.4pt;width:283.45pt;height:37.2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" stroked="f">
                <v:textbox inset="0,0,0,0">
                  <w:txbxContent>
                    <w:p w14:paraId="7029A221" w14:textId="77777777" w:rsidR="00965F9D" w:rsidRPr="00773C35"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28" w:name="_Toc90933892"/>
                      <w:r>
                        <w:rPr>
                          <w:noProof/>
                        </w:rPr>
                        <w:t>20</w:t>
                      </w:r>
                      <w:r>
                        <w:rPr>
                          <w:noProof/>
                        </w:rPr>
                        <w:fldChar w:fldCharType="end"/>
                      </w:r>
                      <w:r>
                        <w:t>. ábra LIDAR mérési hiba tükröződő felületen. Kék: tükörfelület, zöld: lézerfény valós útja, narancs: lézerfény látszólagos útja.</w:t>
                      </w:r>
                      <w:bookmarkEnd w:id="1628"/>
                    </w:p>
                  </w:txbxContent>
                </v:textbox>
                <w10:wrap type="topAndBottom" anchorx="margin"/>
              </v:shape>
            </w:pict>
          </mc:Fallback>
        </mc:AlternateContent>
      </w:r>
      <w:r>
        <w:rPr>
          <w:noProof/>
        </w:rPr>
        <w:drawing>
          <wp:anchor distT="360045" distB="360045" distL="114300" distR="114300" simplePos="0" relativeHeight="251881472" behindDoc="0" locked="0" layoutInCell="1" allowOverlap="1" wp14:anchorId="4ED0EC64" wp14:editId="17C34759">
            <wp:simplePos x="0" y="0"/>
            <wp:positionH relativeFrom="margin">
              <wp:align>center</wp:align>
            </wp:positionH>
            <wp:positionV relativeFrom="paragraph">
              <wp:posOffset>2392680</wp:posOffset>
            </wp:positionV>
            <wp:extent cx="3599815" cy="1871980"/>
            <wp:effectExtent l="0" t="0" r="635" b="0"/>
            <wp:wrapTopAndBottom/>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ép 45"/>
                    <pic:cNvPicPr/>
                  </pic:nvPicPr>
                  <pic:blipFill>
                    <a:blip r:embed="rId43">
                      <a:extLst>
                        <a:ext uri="{28A0092B-C50C-407E-A947-70E740481C1C}">
                          <a14:useLocalDpi xmlns:a14="http://schemas.microsoft.com/office/drawing/2010/main" val="0"/>
                        </a:ext>
                      </a:extLst>
                    </a:blip>
                    <a:stretch>
                      <a:fillRect/>
                    </a:stretch>
                  </pic:blipFill>
                  <pic:spPr>
                    <a:xfrm>
                      <a:off x="0" y="0"/>
                      <a:ext cx="3599815" cy="1871980"/>
                    </a:xfrm>
                    <a:prstGeom prst="rect">
                      <a:avLst/>
                    </a:prstGeom>
                  </pic:spPr>
                </pic:pic>
              </a:graphicData>
            </a:graphic>
            <wp14:sizeRelH relativeFrom="margin">
              <wp14:pctWidth>0</wp14:pctWidth>
            </wp14:sizeRelH>
            <wp14:sizeRelV relativeFrom="margin">
              <wp14:pctHeight>0</wp14:pctHeight>
            </wp14:sizeRelV>
          </wp:anchor>
        </w:drawing>
      </w:r>
      <w:del w:id="1629" w:author="VARGA Zoltan" w:date="2021-12-12T09:55:00Z">
        <w:r w:rsidR="00BF1584" w:rsidDel="00A22100">
          <w:delText>A szenzor fej forgásakor a nulla radián a szenzor elektromos vezeték bekötésével szemközti oldalán van. A szenzor oly módon került felszerelésre, hogy a nulla érték az autó eleje, azaz a lineáris haladási irányba mutat az X tengely mentén. Ez a későbbi útvonal tervezési feladatok során válik fontos információvá.</w:delText>
        </w:r>
      </w:del>
    </w:p>
    <w:p w14:paraId="39E00120" w14:textId="77777777" w:rsidR="00BF1584" w:rsidDel="00A22100" w:rsidRDefault="00BF1584" w:rsidP="00BF1584">
      <w:pPr>
        <w:rPr>
          <w:ins w:id="1630" w:author="VARGA Zoltan" w:date="2021-12-12T09:55:00Z"/>
          <w:del w:id="1631" w:author="VARGA Zoltan" w:date="2021-12-12T09:55:00Z"/>
        </w:rPr>
      </w:pPr>
      <w:r>
        <w:t xml:space="preserve">A robot tesztelése során a LIDAR scanner-t változatos körülmények között teszteltem. Próbáltam </w:t>
      </w:r>
      <w:proofErr w:type="spellStart"/>
      <w:r>
        <w:t>beltéren</w:t>
      </w:r>
      <w:proofErr w:type="spellEnd"/>
      <w:r>
        <w:t xml:space="preserve"> és </w:t>
      </w:r>
      <w:proofErr w:type="spellStart"/>
      <w:r>
        <w:t>kültéren</w:t>
      </w:r>
      <w:proofErr w:type="spellEnd"/>
      <w:r>
        <w:t xml:space="preserve"> egyaránt, ugyanis a gyártói ajánlás alapján mindkét környezetben megfelelően működik. Ősz lévén nem tudtam erős napsütésnek kitenni, azonban a kültéri használat során nem vettem észre szignifikáns különbséget a beltéri használathoz képest. Azonban egy hálószobai teszt során tapasztaltam egy a LIDAR működési elvéből adódó hiányosságot, amely egy későbbi trajektória tervezési algoritmus tesztelésénél hibát eredményezhet, ha a robot csakis a ponthalmaz szegmentálás útján jut információhoz a környezetével kapcsolatban. </w:t>
      </w:r>
      <w:del w:id="1632" w:author="VARGA Zoltan" w:date="2021-12-12T10:04:00Z">
        <w:r w:rsidDel="00E262DD">
          <w:rPr>
            <w:noProof/>
          </w:rPr>
          <mc:AlternateContent>
            <mc:Choice Requires="wps">
              <w:drawing>
                <wp:anchor distT="0" distB="0" distL="114300" distR="114300" simplePos="0" relativeHeight="251884544" behindDoc="0" locked="0" layoutInCell="1" allowOverlap="1" wp14:anchorId="6D2B34FC" wp14:editId="2D9CA7C0">
                  <wp:simplePos x="0" y="0"/>
                  <wp:positionH relativeFrom="page">
                    <wp:align>center</wp:align>
                  </wp:positionH>
                  <wp:positionV relativeFrom="paragraph">
                    <wp:posOffset>4027170</wp:posOffset>
                  </wp:positionV>
                  <wp:extent cx="3599815" cy="510540"/>
                  <wp:effectExtent l="0" t="0" r="635" b="3810"/>
                  <wp:wrapTopAndBottom/>
                  <wp:docPr id="205" name="Szövegdoboz 205"/>
                  <wp:cNvGraphicFramePr/>
                  <a:graphic xmlns:a="http://schemas.openxmlformats.org/drawingml/2006/main">
                    <a:graphicData uri="http://schemas.microsoft.com/office/word/2010/wordprocessingShape">
                      <wps:wsp>
                        <wps:cNvSpPr txBox="1"/>
                        <wps:spPr>
                          <a:xfrm>
                            <a:off x="0" y="0"/>
                            <a:ext cx="3599815" cy="510540"/>
                          </a:xfrm>
                          <a:prstGeom prst="rect">
                            <a:avLst/>
                          </a:prstGeom>
                          <a:solidFill>
                            <a:prstClr val="white"/>
                          </a:solidFill>
                          <a:ln>
                            <a:noFill/>
                          </a:ln>
                        </wps:spPr>
                        <wps:txbx>
                          <w:txbxContent>
                            <w:p w14:paraId="25BD88E2" w14:textId="77777777" w:rsidR="00965F9D" w:rsidRPr="00E90ABE"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33" w:name="_Toc90933891"/>
                              <w:r>
                                <w:rPr>
                                  <w:noProof/>
                                </w:rPr>
                                <w:t>19</w:t>
                              </w:r>
                              <w:r>
                                <w:rPr>
                                  <w:noProof/>
                                </w:rPr>
                                <w:fldChar w:fldCharType="end"/>
                              </w:r>
                              <w:r>
                                <w:t xml:space="preserve">. ábra </w:t>
                              </w:r>
                              <w:proofErr w:type="spellStart"/>
                              <w:r>
                                <w:t>RPLidar</w:t>
                              </w:r>
                              <w:proofErr w:type="spellEnd"/>
                              <w:r>
                                <w:t xml:space="preserve"> A3 koordináta rendszere (az ábrán az A2 LIDAR látható, azonban az A3 koordináta rendszere azonos az A2-ével)</w:t>
                              </w:r>
                              <w:bookmarkEnd w:id="1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B34FC" id="Szövegdoboz 205" o:spid="_x0000_s1053" type="#_x0000_t202" style="position:absolute;left:0;text-align:left;margin-left:0;margin-top:317.1pt;width:283.45pt;height:40.2pt;z-index:25188454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" stroked="f">
                  <v:textbox inset="0,0,0,0">
                    <w:txbxContent>
                      <w:p w14:paraId="25BD88E2" w14:textId="77777777" w:rsidR="00965F9D" w:rsidRPr="00E90ABE" w:rsidRDefault="00965F9D" w:rsidP="00BF1584">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1634" w:name="_Toc90933891"/>
                        <w:r>
                          <w:rPr>
                            <w:noProof/>
                          </w:rPr>
                          <w:t>19</w:t>
                        </w:r>
                        <w:r>
                          <w:rPr>
                            <w:noProof/>
                          </w:rPr>
                          <w:fldChar w:fldCharType="end"/>
                        </w:r>
                        <w:r>
                          <w:t xml:space="preserve">. ábra </w:t>
                        </w:r>
                        <w:proofErr w:type="spellStart"/>
                        <w:r>
                          <w:t>RPLidar</w:t>
                        </w:r>
                        <w:proofErr w:type="spellEnd"/>
                        <w:r>
                          <w:t xml:space="preserve"> A3 koordináta rendszere (az ábrán az A2 LIDAR látható, azonban az A3 koordináta rendszere azonos az A2-ével)</w:t>
                        </w:r>
                        <w:bookmarkEnd w:id="1634"/>
                      </w:p>
                    </w:txbxContent>
                  </v:textbox>
                  <w10:wrap type="topAndBottom" anchorx="page"/>
                </v:shape>
              </w:pict>
            </mc:Fallback>
          </mc:AlternateContent>
        </w:r>
      </w:del>
      <w:ins w:id="1635" w:author="VARGA Zoltan" w:date="2021-12-12T09:55:00Z">
        <w:del w:id="1636" w:author="VARGA Zoltan" w:date="2021-12-12T10:04:00Z">
          <w:r w:rsidDel="00E262DD">
            <w:delText>A szenzor fej forgásakor a nulla radián a szenzor elektromos vezeték bekötésével szemközti oldalán van. A szenzor oly módon került felszerelésre, hogy a nulla érték az autó eleje, azaz a lineáris haladási irányba mutat az X tengely mentén. Ez a későbbi útvonal tervezési feladatok során válik fontos információvá.</w:delText>
          </w:r>
        </w:del>
      </w:ins>
    </w:p>
    <w:p w14:paraId="6197F5E0" w14:textId="77777777" w:rsidR="00BF1584" w:rsidRDefault="00BF1584" w:rsidP="00BF1584"/>
    <w:p w14:paraId="72129DDB" w14:textId="18D1E87D" w:rsidR="00BF1584" w:rsidDel="00A22100" w:rsidRDefault="00BF1584" w:rsidP="00B23F67">
      <w:pPr>
        <w:spacing w:after="120"/>
        <w:rPr>
          <w:del w:id="1637" w:author="VARGA Zoltan" w:date="2021-12-12T09:57:00Z"/>
        </w:rPr>
      </w:pPr>
      <w:r>
        <w:t xml:space="preserve">A szobában található egy tükör felület, amely a LIDAR számára „nem látható”. A szenzor az általa kibocsájtott és az objektum felületéről visszavert lézer fényt detektálva méri a távolságot. Ha a szenzor lézer fényének beesési szöge nem merőleges a tükör felületére, </w:t>
      </w:r>
      <w:r>
        <w:lastRenderedPageBreak/>
        <w:t>akkor a fény a tükör felületéről nem a szenzor irányába verődik vissza. Ez azt eredményezi, hogy a mért érték nem a LIDAR és a tükör síkjának távolságával lesz egyenlő, hanem ehhez hozzá adódik a tükörfelület és az objektum távolsága amelyre a fény a tükörről érkezik. Ezen felül a tükröződő tárgy pozíciója is a tükör síkja mögé kerül. Ezen hibalehetőség elkerülése érdekében javasolt egy más technológiájú (ultrahang, sztereó kamera, stb.) szenzor felszerelése, amely működése nem eredményez ilyen jelenséget a tükröződő felületek esetében.</w:t>
      </w:r>
      <w:del w:id="1638" w:author="VARGA Zoltan" w:date="2021-12-12T09:57:00Z">
        <w:r w:rsidDel="00A22100">
          <w:br w:type="page"/>
        </w:r>
      </w:del>
    </w:p>
    <w:p w14:paraId="0DCB9F67" w14:textId="77777777" w:rsidR="00BF1584" w:rsidRDefault="00BF1584" w:rsidP="00B23F67">
      <w:pPr>
        <w:spacing w:after="120"/>
      </w:pPr>
    </w:p>
    <w:p w14:paraId="0F66FE5A" w14:textId="6E75FB49" w:rsidR="00951801" w:rsidRDefault="00951801" w:rsidP="00951801">
      <w:pPr>
        <w:pStyle w:val="Cmsor2"/>
      </w:pPr>
      <w:bookmarkStart w:id="1639" w:name="_Toc90962839"/>
      <w:r>
        <w:t>OpenCR</w:t>
      </w:r>
      <w:r w:rsidR="00F14BBF">
        <w:t>1.0</w:t>
      </w:r>
      <w:bookmarkEnd w:id="1639"/>
    </w:p>
    <w:p w14:paraId="059416C2" w14:textId="308DAF46" w:rsidR="009969BE" w:rsidRDefault="009969BE" w:rsidP="009969BE">
      <w:r>
        <w:t xml:space="preserve">A </w:t>
      </w:r>
      <w:proofErr w:type="spellStart"/>
      <w:r>
        <w:t>Robotis</w:t>
      </w:r>
      <w:proofErr w:type="spellEnd"/>
      <w:r>
        <w:t xml:space="preserve"> </w:t>
      </w:r>
      <w:proofErr w:type="spellStart"/>
      <w:r>
        <w:t>OpenCR</w:t>
      </w:r>
      <w:proofErr w:type="spellEnd"/>
      <w:r>
        <w:t xml:space="preserve"> panelje egy operációs rendszer nélküli, </w:t>
      </w:r>
      <w:r w:rsidR="00034A62">
        <w:t xml:space="preserve">univerzális </w:t>
      </w:r>
      <w:r>
        <w:t xml:space="preserve">programozható vezérlő kártya. </w:t>
      </w:r>
      <w:r w:rsidR="000306C3">
        <w:t xml:space="preserve">Működése attól függ, hogy milyen célszoftver kerül feltöltésre a memóriájába. </w:t>
      </w:r>
      <w:r w:rsidR="00EE5582">
        <w:t>Tehát a működéshez mindenképp egy más eszközön fejlesztett kódot kell létre</w:t>
      </w:r>
      <w:r w:rsidR="00BF1584">
        <w:t xml:space="preserve"> </w:t>
      </w:r>
      <w:r w:rsidR="00EE5582">
        <w:t>hozni, majd azt a panel programmemóriájába tölteni. Ehhez szűkség van egy IDE</w:t>
      </w:r>
      <w:r w:rsidR="00814259">
        <w:t xml:space="preserve"> (</w:t>
      </w:r>
      <w:proofErr w:type="spellStart"/>
      <w:r w:rsidR="00814259">
        <w:t>Integrated</w:t>
      </w:r>
      <w:proofErr w:type="spellEnd"/>
      <w:r w:rsidR="00814259">
        <w:t xml:space="preserve"> </w:t>
      </w:r>
      <w:proofErr w:type="spellStart"/>
      <w:r w:rsidR="00814259">
        <w:t>Development</w:t>
      </w:r>
      <w:proofErr w:type="spellEnd"/>
      <w:r w:rsidR="00814259">
        <w:t xml:space="preserve"> </w:t>
      </w:r>
      <w:proofErr w:type="spellStart"/>
      <w:r w:rsidR="00814259">
        <w:t>Environment</w:t>
      </w:r>
      <w:proofErr w:type="spellEnd"/>
      <w:r w:rsidR="00814259">
        <w:t>)</w:t>
      </w:r>
      <w:r w:rsidR="00EE5582">
        <w:t xml:space="preserve"> szoftverre, amely képes kezelni az </w:t>
      </w:r>
      <w:proofErr w:type="spellStart"/>
      <w:r w:rsidR="00EE5582">
        <w:t>OpenCR</w:t>
      </w:r>
      <w:proofErr w:type="spellEnd"/>
      <w:r w:rsidR="00EE5582">
        <w:t>-t.</w:t>
      </w:r>
      <w:r w:rsidR="00D11F31">
        <w:t>[3]</w:t>
      </w:r>
    </w:p>
    <w:p w14:paraId="4FDBC3A6" w14:textId="11324684" w:rsidR="00EE5582" w:rsidRDefault="00EE5582" w:rsidP="009969BE">
      <w:r>
        <w:t xml:space="preserve">A </w:t>
      </w:r>
      <w:proofErr w:type="spellStart"/>
      <w:r>
        <w:t>Robotis</w:t>
      </w:r>
      <w:proofErr w:type="spellEnd"/>
      <w:r>
        <w:t xml:space="preserve"> Turtlebot3-hoz készült </w:t>
      </w:r>
      <w:proofErr w:type="spellStart"/>
      <w:r>
        <w:t>setup</w:t>
      </w:r>
      <w:proofErr w:type="spellEnd"/>
      <w:r>
        <w:t xml:space="preserve"> leírásában az eredetileg a </w:t>
      </w:r>
      <w:proofErr w:type="spellStart"/>
      <w:r>
        <w:t>turtlebot</w:t>
      </w:r>
      <w:proofErr w:type="spellEnd"/>
      <w:r>
        <w:t xml:space="preserve">-hoz használt </w:t>
      </w:r>
      <w:proofErr w:type="spellStart"/>
      <w:r w:rsidR="00153F5C">
        <w:t>Raspberry</w:t>
      </w:r>
      <w:proofErr w:type="spellEnd"/>
      <w:r w:rsidR="00153F5C">
        <w:t xml:space="preserve"> PI-n keresztül történő leírás szerepel. Azonban úgy gondoltam, hogy célra vezetőbb </w:t>
      </w:r>
      <w:r>
        <w:t xml:space="preserve"> </w:t>
      </w:r>
      <w:r w:rsidR="00153F5C">
        <w:t xml:space="preserve">ha más úton oldom meg a szoftver feltöltést, mivel a robot felépítése nem egyezik a </w:t>
      </w:r>
      <w:proofErr w:type="spellStart"/>
      <w:r w:rsidR="00153F5C">
        <w:t>Turtlebot-éval</w:t>
      </w:r>
      <w:proofErr w:type="spellEnd"/>
      <w:r w:rsidR="00153F5C">
        <w:t xml:space="preserve">, sőt az SBC típusa sem azonos. Ebből adódóan a </w:t>
      </w:r>
      <w:proofErr w:type="spellStart"/>
      <w:r w:rsidR="00153F5C">
        <w:t>Turtlebot</w:t>
      </w:r>
      <w:proofErr w:type="spellEnd"/>
      <w:r w:rsidR="00153F5C">
        <w:t xml:space="preserve"> telepítéshez képest kibővített funkciókra is szűkség lehet. A </w:t>
      </w:r>
      <w:proofErr w:type="spellStart"/>
      <w:r w:rsidR="00153F5C">
        <w:t>Robotis</w:t>
      </w:r>
      <w:proofErr w:type="spellEnd"/>
      <w:r w:rsidR="00153F5C">
        <w:t xml:space="preserve"> erre a célra az </w:t>
      </w:r>
      <w:proofErr w:type="spellStart"/>
      <w:r w:rsidR="00153F5C">
        <w:t>Arduino</w:t>
      </w:r>
      <w:proofErr w:type="spellEnd"/>
      <w:r w:rsidR="00814259">
        <w:t xml:space="preserve"> nyílt forráskódú, integrált fejlesztő környezetet ajánlja. Sajnos ez az IDE nem működik ARM architektúra alatt. Annak telepítése sem lehetséges</w:t>
      </w:r>
      <w:r w:rsidR="008450AB">
        <w:t xml:space="preserve">, ennek megfelelően a </w:t>
      </w:r>
      <w:proofErr w:type="spellStart"/>
      <w:r w:rsidR="008450AB">
        <w:t>Jetsonra</w:t>
      </w:r>
      <w:proofErr w:type="spellEnd"/>
      <w:r w:rsidR="008450AB">
        <w:t xml:space="preserve"> nem sikerült installálnom. </w:t>
      </w:r>
      <w:r w:rsidR="0088730E">
        <w:t>Windows7</w:t>
      </w:r>
      <w:r w:rsidR="00E83B86">
        <w:t xml:space="preserve"> és 10</w:t>
      </w:r>
      <w:r w:rsidR="0088730E">
        <w:t xml:space="preserve"> alatt notebook-</w:t>
      </w:r>
      <w:proofErr w:type="spellStart"/>
      <w:r w:rsidR="0088730E">
        <w:t>on</w:t>
      </w:r>
      <w:proofErr w:type="spellEnd"/>
      <w:r w:rsidR="0088730E">
        <w:t xml:space="preserve"> megfelelően működik, így azonban meg kell bontani a jármű </w:t>
      </w:r>
      <w:proofErr w:type="spellStart"/>
      <w:r w:rsidR="0088730E">
        <w:t>OpenCR</w:t>
      </w:r>
      <w:proofErr w:type="spellEnd"/>
      <w:r w:rsidR="0088730E">
        <w:t xml:space="preserve"> és </w:t>
      </w:r>
      <w:proofErr w:type="spellStart"/>
      <w:r w:rsidR="0088730E">
        <w:t>Jetson</w:t>
      </w:r>
      <w:proofErr w:type="spellEnd"/>
      <w:r w:rsidR="0088730E">
        <w:t xml:space="preserve"> közti </w:t>
      </w:r>
      <w:proofErr w:type="spellStart"/>
      <w:r w:rsidR="0088730E">
        <w:t>usb</w:t>
      </w:r>
      <w:proofErr w:type="spellEnd"/>
      <w:r w:rsidR="0088730E">
        <w:t xml:space="preserve"> kapcsolatot</w:t>
      </w:r>
      <w:r w:rsidR="00861BA2">
        <w:t>, ha szoftvert szeretnék módosítani</w:t>
      </w:r>
      <w:r w:rsidR="00E83B86">
        <w:t xml:space="preserve">, mivel a kártya csak egy </w:t>
      </w:r>
      <w:proofErr w:type="spellStart"/>
      <w:r w:rsidR="00E83B86">
        <w:t>usb</w:t>
      </w:r>
      <w:proofErr w:type="spellEnd"/>
      <w:r w:rsidR="00E83B86">
        <w:t xml:space="preserve"> csatlakozóval rendelkezik</w:t>
      </w:r>
      <w:r w:rsidR="00861BA2">
        <w:t>.</w:t>
      </w:r>
      <w:r w:rsidR="00E83B86">
        <w:t xml:space="preserve"> </w:t>
      </w:r>
      <w:r w:rsidR="00F06FB8">
        <w:t>Ezen felül programozható JTAG/SWD csatlakozón vagy UART-</w:t>
      </w:r>
      <w:proofErr w:type="spellStart"/>
      <w:r w:rsidR="00F06FB8">
        <w:t>on</w:t>
      </w:r>
      <w:proofErr w:type="spellEnd"/>
      <w:r w:rsidR="00F06FB8">
        <w:t xml:space="preserve"> keresztül is, azonban az </w:t>
      </w:r>
      <w:proofErr w:type="spellStart"/>
      <w:r w:rsidR="00F06FB8">
        <w:t>usb</w:t>
      </w:r>
      <w:proofErr w:type="spellEnd"/>
      <w:r w:rsidR="00F06FB8">
        <w:t xml:space="preserve"> </w:t>
      </w:r>
      <w:proofErr w:type="spellStart"/>
      <w:r w:rsidR="00F06FB8">
        <w:t>porton</w:t>
      </w:r>
      <w:proofErr w:type="spellEnd"/>
      <w:r w:rsidR="00F06FB8">
        <w:t xml:space="preserve"> keresztül lényegesen egyszerűbb. </w:t>
      </w:r>
      <w:r w:rsidR="00E83B86">
        <w:t xml:space="preserve">A notebook-ot vagy asztali PC-t </w:t>
      </w:r>
      <w:proofErr w:type="spellStart"/>
      <w:r w:rsidR="00E83B86">
        <w:t>usb</w:t>
      </w:r>
      <w:proofErr w:type="spellEnd"/>
      <w:r w:rsidR="00E83B86">
        <w:t xml:space="preserve"> kábellel kell összekötni, melynek a panel oldali csatlakozója </w:t>
      </w:r>
      <w:proofErr w:type="spellStart"/>
      <w:r w:rsidR="00E83B86">
        <w:t>micro</w:t>
      </w:r>
      <w:proofErr w:type="spellEnd"/>
      <w:r w:rsidR="00E83B86">
        <w:t xml:space="preserve"> </w:t>
      </w:r>
      <w:proofErr w:type="spellStart"/>
      <w:r w:rsidR="00E83B86">
        <w:t>usb</w:t>
      </w:r>
      <w:proofErr w:type="spellEnd"/>
      <w:r w:rsidR="00F06FB8">
        <w:t>-b</w:t>
      </w:r>
      <w:r w:rsidR="00E83B86">
        <w:t xml:space="preserve"> kivitelű.</w:t>
      </w:r>
      <w:r w:rsidR="00D11F31">
        <w:t>[3]</w:t>
      </w:r>
    </w:p>
    <w:p w14:paraId="567E8AA3" w14:textId="7570B78C" w:rsidR="00F06FB8" w:rsidRDefault="00F06FB8" w:rsidP="009969BE">
      <w:r>
        <w:t xml:space="preserve">Az </w:t>
      </w:r>
      <w:proofErr w:type="spellStart"/>
      <w:r>
        <w:t>arduino</w:t>
      </w:r>
      <w:proofErr w:type="spellEnd"/>
      <w:r>
        <w:t xml:space="preserve"> alapesetben nem kezeli az </w:t>
      </w:r>
      <w:proofErr w:type="spellStart"/>
      <w:r>
        <w:t>OpenCR</w:t>
      </w:r>
      <w:proofErr w:type="spellEnd"/>
      <w:r>
        <w:t xml:space="preserve"> modult. Ehhez </w:t>
      </w:r>
      <w:r w:rsidR="00706FD6">
        <w:t xml:space="preserve"> fel kell vinni a további panelek listájába az alábbi módon: a File &gt;</w:t>
      </w:r>
      <w:r w:rsidR="006905C2">
        <w:tab/>
      </w:r>
      <w:proofErr w:type="spellStart"/>
      <w:r w:rsidR="006905C2">
        <w:t>Preferences</w:t>
      </w:r>
      <w:proofErr w:type="spellEnd"/>
      <w:r w:rsidR="00706FD6">
        <w:t xml:space="preserve"> menüjébe lépve megadhatjuk mely egyéb </w:t>
      </w:r>
      <w:proofErr w:type="spellStart"/>
      <w:r w:rsidR="00706FD6">
        <w:t>board</w:t>
      </w:r>
      <w:proofErr w:type="spellEnd"/>
      <w:r w:rsidR="00706FD6">
        <w:t xml:space="preserve">-ok </w:t>
      </w:r>
      <w:proofErr w:type="spellStart"/>
      <w:r w:rsidR="00706FD6">
        <w:t>at</w:t>
      </w:r>
      <w:proofErr w:type="spellEnd"/>
      <w:r w:rsidR="00706FD6">
        <w:t xml:space="preserve"> szeretnénk használni. Itt a megfelelő </w:t>
      </w:r>
      <w:r w:rsidR="000B4482">
        <w:t xml:space="preserve">beviteli mezőbe megadhatjuk a </w:t>
      </w:r>
      <w:proofErr w:type="spellStart"/>
      <w:r w:rsidR="000B4482">
        <w:t>Robotis</w:t>
      </w:r>
      <w:proofErr w:type="spellEnd"/>
      <w:r w:rsidR="000B4482">
        <w:t xml:space="preserve"> ide vonatkozó </w:t>
      </w:r>
      <w:proofErr w:type="spellStart"/>
      <w:r w:rsidR="000B4482">
        <w:t>github</w:t>
      </w:r>
      <w:proofErr w:type="spellEnd"/>
      <w:r w:rsidR="000B4482">
        <w:t xml:space="preserve"> linkjét ami egy </w:t>
      </w:r>
      <w:proofErr w:type="spellStart"/>
      <w:r w:rsidR="000B4482">
        <w:t>json</w:t>
      </w:r>
      <w:proofErr w:type="spellEnd"/>
      <w:r w:rsidR="000B4482">
        <w:t xml:space="preserve"> fájlra mutat. Segítségével az </w:t>
      </w:r>
      <w:proofErr w:type="spellStart"/>
      <w:r w:rsidR="000B4482">
        <w:t>OpenCR</w:t>
      </w:r>
      <w:proofErr w:type="spellEnd"/>
      <w:r w:rsidR="000B4482">
        <w:t xml:space="preserve"> beállításai installálásra kerülnek.</w:t>
      </w:r>
      <w:r w:rsidR="006905C2">
        <w:t xml:space="preserve"> Azt követően már kiválaszthatóvá válik az </w:t>
      </w:r>
      <w:proofErr w:type="spellStart"/>
      <w:r w:rsidR="006905C2">
        <w:t>OpenCR</w:t>
      </w:r>
      <w:proofErr w:type="spellEnd"/>
      <w:r w:rsidR="006905C2">
        <w:t xml:space="preserve"> panel és a beállítandó COM port a kommunikációhoz a </w:t>
      </w:r>
      <w:proofErr w:type="spellStart"/>
      <w:r w:rsidR="006905C2">
        <w:t>Tools</w:t>
      </w:r>
      <w:proofErr w:type="spellEnd"/>
      <w:r w:rsidR="006905C2">
        <w:t xml:space="preserve"> &gt; </w:t>
      </w:r>
      <w:proofErr w:type="spellStart"/>
      <w:r w:rsidR="006905C2">
        <w:t>Board</w:t>
      </w:r>
      <w:proofErr w:type="spellEnd"/>
      <w:r w:rsidR="006905C2">
        <w:t xml:space="preserve">, valamint a </w:t>
      </w:r>
      <w:proofErr w:type="spellStart"/>
      <w:r w:rsidR="006905C2">
        <w:t>Tools</w:t>
      </w:r>
      <w:proofErr w:type="spellEnd"/>
      <w:r w:rsidR="006905C2">
        <w:t xml:space="preserve"> &gt; Port menüben. A megfelelő port csak akkor lesz aktív, ha a panel a számítógéphez van csatlakoztatva</w:t>
      </w:r>
      <w:r w:rsidR="00C3691A">
        <w:t xml:space="preserve">, </w:t>
      </w:r>
      <w:proofErr w:type="spellStart"/>
      <w:r w:rsidR="00C3691A">
        <w:t>windows</w:t>
      </w:r>
      <w:proofErr w:type="spellEnd"/>
      <w:r w:rsidR="00C3691A">
        <w:t xml:space="preserve"> esetében ez </w:t>
      </w:r>
      <w:proofErr w:type="spellStart"/>
      <w:r w:rsidR="00C3691A">
        <w:t>COMx</w:t>
      </w:r>
      <w:proofErr w:type="spellEnd"/>
      <w:r w:rsidR="00C3691A">
        <w:t xml:space="preserve"> formátumú lesz.</w:t>
      </w:r>
      <w:r w:rsidR="00D11F31">
        <w:t>[3]</w:t>
      </w:r>
    </w:p>
    <w:p w14:paraId="47705726" w14:textId="65BA7DB9" w:rsidR="00EB240B" w:rsidRDefault="00EB240B" w:rsidP="00EB240B">
      <w:pPr>
        <w:pStyle w:val="Cmsor3"/>
      </w:pPr>
      <w:bookmarkStart w:id="1640" w:name="_Toc90962840"/>
      <w:r>
        <w:lastRenderedPageBreak/>
        <w:t>Motorok címzése</w:t>
      </w:r>
      <w:bookmarkEnd w:id="1640"/>
    </w:p>
    <w:p w14:paraId="5902A75D" w14:textId="068C4F04" w:rsidR="00C3691A" w:rsidRDefault="00C3691A" w:rsidP="00861CD2">
      <w:r>
        <w:t xml:space="preserve">Az egyik nagy különbség az épített robot autó és az eredeti Turtlebot3 között, hogy a </w:t>
      </w:r>
      <w:proofErr w:type="spellStart"/>
      <w:r>
        <w:t>Turtlebot</w:t>
      </w:r>
      <w:proofErr w:type="spellEnd"/>
      <w:r>
        <w:t xml:space="preserve"> kettő, míg a projekt jármű három szervo motort tartalmaz. A </w:t>
      </w:r>
      <w:proofErr w:type="spellStart"/>
      <w:r>
        <w:t>Turtlebot</w:t>
      </w:r>
      <w:proofErr w:type="spellEnd"/>
      <w:r>
        <w:t xml:space="preserve"> készletbe a </w:t>
      </w:r>
      <w:proofErr w:type="spellStart"/>
      <w:r>
        <w:t>Robotis</w:t>
      </w:r>
      <w:proofErr w:type="spellEnd"/>
      <w:r>
        <w:t xml:space="preserve"> a motorokat már szoftveresen megcímezve adja. Mivel két készletet használtam, két motornak ugyan az volt a címe</w:t>
      </w:r>
      <w:r w:rsidR="00FF32FD">
        <w:t xml:space="preserve">, ezért az egyik címét módosítanom kellett. A legegyszerűbb megoldásnak a </w:t>
      </w:r>
      <w:proofErr w:type="spellStart"/>
      <w:r w:rsidR="00FF32FD">
        <w:t>Dynamixell</w:t>
      </w:r>
      <w:proofErr w:type="spellEnd"/>
      <w:r w:rsidR="00FF32FD">
        <w:t xml:space="preserve">  </w:t>
      </w:r>
      <w:proofErr w:type="spellStart"/>
      <w:r w:rsidR="00FF32FD">
        <w:t>Workbench</w:t>
      </w:r>
      <w:proofErr w:type="spellEnd"/>
      <w:r w:rsidR="00FF32FD">
        <w:t xml:space="preserve"> vagy a </w:t>
      </w:r>
      <w:proofErr w:type="spellStart"/>
      <w:r w:rsidR="00FF32FD">
        <w:t>Dynamixel</w:t>
      </w:r>
      <w:proofErr w:type="spellEnd"/>
      <w:r w:rsidR="00FF32FD">
        <w:t xml:space="preserve"> </w:t>
      </w:r>
      <w:proofErr w:type="spellStart"/>
      <w:r w:rsidR="00FF32FD">
        <w:t>Wizard</w:t>
      </w:r>
      <w:proofErr w:type="spellEnd"/>
      <w:r w:rsidR="00FF32FD">
        <w:t xml:space="preserve"> </w:t>
      </w:r>
      <w:proofErr w:type="spellStart"/>
      <w:r w:rsidR="00FF32FD">
        <w:t>szoftwerek</w:t>
      </w:r>
      <w:proofErr w:type="spellEnd"/>
      <w:r w:rsidR="00FF32FD">
        <w:t xml:space="preserve"> valamelyikének használata tűnt, azonban mindkettő esetében többször is telepítési hibába futottam. Amikor sikerült feltelepítenem a </w:t>
      </w:r>
      <w:proofErr w:type="spellStart"/>
      <w:r w:rsidR="00FF32FD">
        <w:t>Workbench</w:t>
      </w:r>
      <w:proofErr w:type="spellEnd"/>
      <w:r w:rsidR="00FF32FD">
        <w:t xml:space="preserve"> szoftvert, az nem működött megfelelően, nem találta a csatlakoztatott motort. Szerencsére az </w:t>
      </w:r>
      <w:proofErr w:type="spellStart"/>
      <w:r w:rsidR="00FF32FD">
        <w:t>arduino</w:t>
      </w:r>
      <w:proofErr w:type="spellEnd"/>
      <w:r w:rsidR="00FF32FD">
        <w:t xml:space="preserve"> tartalmaz minta kódokat</w:t>
      </w:r>
      <w:r w:rsidR="002E769D">
        <w:t xml:space="preserve"> az </w:t>
      </w:r>
      <w:proofErr w:type="spellStart"/>
      <w:r w:rsidR="002E769D">
        <w:t>OpenCR</w:t>
      </w:r>
      <w:proofErr w:type="spellEnd"/>
      <w:r w:rsidR="002E769D">
        <w:t xml:space="preserve"> panelhez, azon belül is a </w:t>
      </w:r>
      <w:proofErr w:type="spellStart"/>
      <w:r w:rsidR="002E769D">
        <w:t>Dynamixel</w:t>
      </w:r>
      <w:proofErr w:type="spellEnd"/>
      <w:r w:rsidR="002E769D">
        <w:t xml:space="preserve"> motorok kezeléséhez. Többek között motor címzéshez is. A mintaprogram a Fájl &gt; </w:t>
      </w:r>
      <w:proofErr w:type="spellStart"/>
      <w:r w:rsidR="002E769D">
        <w:t>Examples</w:t>
      </w:r>
      <w:proofErr w:type="spellEnd"/>
      <w:r w:rsidR="002E769D">
        <w:t xml:space="preserve"> &gt; </w:t>
      </w:r>
      <w:proofErr w:type="spellStart"/>
      <w:r w:rsidR="002E769D">
        <w:t>OpenCR</w:t>
      </w:r>
      <w:proofErr w:type="spellEnd"/>
      <w:r w:rsidR="002E769D">
        <w:t xml:space="preserve"> &gt; </w:t>
      </w:r>
      <w:proofErr w:type="spellStart"/>
      <w:r w:rsidR="002E769D">
        <w:t>DynamixelWorkbench</w:t>
      </w:r>
      <w:proofErr w:type="spellEnd"/>
      <w:r w:rsidR="002E769D">
        <w:t xml:space="preserve"> &gt; </w:t>
      </w:r>
      <w:proofErr w:type="spellStart"/>
      <w:r w:rsidR="002E769D">
        <w:t>ID_Change</w:t>
      </w:r>
      <w:proofErr w:type="spellEnd"/>
      <w:r w:rsidR="002E769D">
        <w:t xml:space="preserve"> elérési úton betölthető. A kód feltöltésével a motor </w:t>
      </w:r>
      <w:proofErr w:type="spellStart"/>
      <w:r w:rsidR="002E769D">
        <w:t>id</w:t>
      </w:r>
      <w:proofErr w:type="spellEnd"/>
      <w:r w:rsidR="002E769D">
        <w:t xml:space="preserve"> címe módosítható, azonban a kód feltöltése előtt el kell végezni a szűkséges módosításokat. Az alábbi konstansok definiálási értékét módosítani kell az alábbiak szerint:</w:t>
      </w:r>
    </w:p>
    <w:p w14:paraId="3F33FEBC" w14:textId="77777777" w:rsidR="004C4B3A" w:rsidRPr="00307550"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#define BAUDRATE 1000000</w:t>
      </w:r>
    </w:p>
    <w:p w14:paraId="48C03B94" w14:textId="77777777" w:rsidR="004C4B3A" w:rsidRPr="00307550"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804000"/>
          <w:sz w:val="20"/>
          <w:szCs w:val="20"/>
          <w:lang w:eastAsia="ja-JP"/>
        </w:rPr>
        <w:t xml:space="preserve">#define DXL_ID 2        </w:t>
      </w:r>
      <w:r w:rsidRPr="00307550">
        <w:rPr>
          <w:rFonts w:ascii="Consolas" w:hAnsi="Consolas" w:cs="Courier New"/>
          <w:color w:val="008000"/>
          <w:sz w:val="20"/>
          <w:szCs w:val="20"/>
          <w:lang w:eastAsia="ja-JP"/>
        </w:rPr>
        <w:t xml:space="preserve">//a csatlakoztatott motor aktuális </w:t>
      </w:r>
      <w:proofErr w:type="spellStart"/>
      <w:r w:rsidRPr="00307550">
        <w:rPr>
          <w:rFonts w:ascii="Consolas" w:hAnsi="Consolas" w:cs="Courier New"/>
          <w:color w:val="008000"/>
          <w:sz w:val="20"/>
          <w:szCs w:val="20"/>
          <w:lang w:eastAsia="ja-JP"/>
        </w:rPr>
        <w:t>id</w:t>
      </w:r>
      <w:proofErr w:type="spellEnd"/>
      <w:r w:rsidRPr="00307550">
        <w:rPr>
          <w:rFonts w:ascii="Consolas" w:hAnsi="Consolas" w:cs="Courier New"/>
          <w:color w:val="008000"/>
          <w:sz w:val="20"/>
          <w:szCs w:val="20"/>
          <w:lang w:eastAsia="ja-JP"/>
        </w:rPr>
        <w:t>-ja</w:t>
      </w:r>
    </w:p>
    <w:p w14:paraId="11BA68F9" w14:textId="77777777" w:rsidR="004C4B3A" w:rsidRPr="00307550" w:rsidRDefault="004C4B3A" w:rsidP="004C4B3A">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307550">
        <w:rPr>
          <w:rFonts w:ascii="Consolas" w:hAnsi="Consolas" w:cs="Courier New"/>
          <w:color w:val="804000"/>
          <w:sz w:val="20"/>
          <w:szCs w:val="20"/>
          <w:lang w:eastAsia="ja-JP"/>
        </w:rPr>
        <w:t xml:space="preserve">#define NEW_DXL_ID 3    </w:t>
      </w:r>
      <w:r w:rsidRPr="00307550">
        <w:rPr>
          <w:rFonts w:ascii="Consolas" w:hAnsi="Consolas" w:cs="Courier New"/>
          <w:color w:val="008000"/>
          <w:sz w:val="20"/>
          <w:szCs w:val="20"/>
          <w:lang w:eastAsia="ja-JP"/>
        </w:rPr>
        <w:t xml:space="preserve">//az új </w:t>
      </w:r>
      <w:proofErr w:type="spellStart"/>
      <w:r w:rsidRPr="00307550">
        <w:rPr>
          <w:rFonts w:ascii="Consolas" w:hAnsi="Consolas" w:cs="Courier New"/>
          <w:color w:val="008000"/>
          <w:sz w:val="20"/>
          <w:szCs w:val="20"/>
          <w:lang w:eastAsia="ja-JP"/>
        </w:rPr>
        <w:t>id</w:t>
      </w:r>
      <w:proofErr w:type="spellEnd"/>
    </w:p>
    <w:p w14:paraId="4FC00D0A" w14:textId="77777777" w:rsidR="004C4B3A" w:rsidRDefault="004C4B3A" w:rsidP="00861CD2"/>
    <w:p w14:paraId="7A31606B" w14:textId="4C9456C3" w:rsidR="00FE50E5" w:rsidRDefault="007E66C3" w:rsidP="009C3DC0">
      <w:r>
        <w:t xml:space="preserve">A módosítás után a kódot fel kell tölteni az </w:t>
      </w:r>
      <w:proofErr w:type="spellStart"/>
      <w:r>
        <w:t>OpenCR</w:t>
      </w:r>
      <w:proofErr w:type="spellEnd"/>
      <w:r>
        <w:t xml:space="preserve"> panelre és annak lefutása után a motor új címet kap. Fontos, hogy ekkor csak az átcímezni kívánt motor legyen csatlakoztatva a modulhoz azzal az aktuális </w:t>
      </w:r>
      <w:proofErr w:type="spellStart"/>
      <w:r>
        <w:t>id-val</w:t>
      </w:r>
      <w:proofErr w:type="spellEnd"/>
      <w:r>
        <w:t xml:space="preserve">, amely definiálva lett DXL_ID konstansként. </w:t>
      </w:r>
      <w:r w:rsidR="003017B2">
        <w:t xml:space="preserve">Ellenkező esetben az a motor is új címet fog kapni. </w:t>
      </w:r>
      <w:r>
        <w:t>A robot autó esetében a bal hátsó az „1”-es, a jobb hátsó a „2”-es, míg a kormányzó motor a „3”-as címet kapta.</w:t>
      </w:r>
      <w:r w:rsidR="00202E01">
        <w:t xml:space="preserve"> Mivel a motorok egyedi </w:t>
      </w:r>
      <w:proofErr w:type="spellStart"/>
      <w:r w:rsidR="00202E01">
        <w:t>id-val</w:t>
      </w:r>
      <w:proofErr w:type="spellEnd"/>
      <w:r w:rsidR="00202E01">
        <w:t xml:space="preserve"> rendelkeznek, mindegy milyen sorrendben csatlakoznak a vezérlő panelhez.</w:t>
      </w:r>
      <w:r w:rsidR="003D506A">
        <w:t xml:space="preserve"> Ha egy motor a későbbiekben meghibásodik és lecserélésre kerül a címzési eljárást újra végre kell hajtani, ha annak </w:t>
      </w:r>
      <w:proofErr w:type="spellStart"/>
      <w:r w:rsidR="003D506A">
        <w:t>id</w:t>
      </w:r>
      <w:proofErr w:type="spellEnd"/>
      <w:r w:rsidR="003D506A">
        <w:t>-ja nem egyezik a kiszerelt motoréval.</w:t>
      </w:r>
      <w:r w:rsidR="00561878">
        <w:t>[21]</w:t>
      </w:r>
    </w:p>
    <w:p w14:paraId="7CEDDF16" w14:textId="06D46C18" w:rsidR="007E66C3" w:rsidRDefault="00FE50E5" w:rsidP="00FE50E5">
      <w:pPr>
        <w:spacing w:after="0" w:line="240" w:lineRule="auto"/>
        <w:jc w:val="left"/>
      </w:pPr>
      <w:r>
        <w:br w:type="page"/>
      </w:r>
    </w:p>
    <w:p w14:paraId="20963B44" w14:textId="02160188" w:rsidR="00202E01" w:rsidRDefault="00576750" w:rsidP="00576750">
      <w:pPr>
        <w:pStyle w:val="Cmsor3"/>
      </w:pPr>
      <w:bookmarkStart w:id="1641" w:name="_Toc90962841"/>
      <w:r>
        <w:lastRenderedPageBreak/>
        <w:t>Kormányzó motor alap</w:t>
      </w:r>
      <w:r w:rsidR="0053516D">
        <w:t>-és vég</w:t>
      </w:r>
      <w:r>
        <w:t>pozíció</w:t>
      </w:r>
      <w:bookmarkEnd w:id="1641"/>
    </w:p>
    <w:p w14:paraId="1A004F5C" w14:textId="01D855E0" w:rsidR="009C47A8" w:rsidRDefault="00607F1D" w:rsidP="009C47A8">
      <w:r>
        <w:t xml:space="preserve">A jármű kormányzása ugyan azon típusú - </w:t>
      </w:r>
      <w:proofErr w:type="spellStart"/>
      <w:r>
        <w:t>Dynamixel</w:t>
      </w:r>
      <w:proofErr w:type="spellEnd"/>
      <w:r>
        <w:t xml:space="preserve"> XL430-as – motorral került </w:t>
      </w:r>
      <w:r w:rsidR="00F85EAE">
        <w:t xml:space="preserve">megépítésre </w:t>
      </w:r>
      <w:r>
        <w:t xml:space="preserve">mint a meghajtás. Ennek a típusnak a felbontása 4096 impulzus/fordulat, azaz ~11,38 impulzus/fok. </w:t>
      </w:r>
      <w:r w:rsidR="00F85EAE">
        <w:t xml:space="preserve">Ezen típusú motor négy különböző üzemmódban üzemeltethető: sebesség szabályzó, pozíció szabályzó, kiterjesztett pozíció szabályzó és PWM </w:t>
      </w:r>
      <w:r w:rsidR="006E4AA7">
        <w:t>(</w:t>
      </w:r>
      <w:proofErr w:type="spellStart"/>
      <w:r w:rsidR="006E4AA7">
        <w:t>Pulse</w:t>
      </w:r>
      <w:proofErr w:type="spellEnd"/>
      <w:r w:rsidR="006E4AA7">
        <w:t xml:space="preserve"> </w:t>
      </w:r>
      <w:proofErr w:type="spellStart"/>
      <w:r w:rsidR="006E4AA7">
        <w:t>Width</w:t>
      </w:r>
      <w:proofErr w:type="spellEnd"/>
      <w:r w:rsidR="006E4AA7">
        <w:t xml:space="preserve"> </w:t>
      </w:r>
      <w:proofErr w:type="spellStart"/>
      <w:r w:rsidR="006E4AA7">
        <w:t>Modulation</w:t>
      </w:r>
      <w:proofErr w:type="spellEnd"/>
      <w:r w:rsidR="006E4AA7">
        <w:t xml:space="preserve">) szabályzó mód. A sebesség szabályzás esetében a motor folyamatos forgását egy adott sebesség érték megadásával vezéreljük, a pozíció szabályzás esetében egy 0-360° tartományban megadhatjuk a motor kívánt pozícióját, míg a kiterjesztett pozíciós szabályzásnál ez a tartomány nagyobb, azaz a motor több fordulatot is megtehet a kívánt pozíció eléréséhez (Pl. ha a célérték 520°), továbbá a PWM szabályzás esetében a motor sebességét egy négyszögjel kitöltési tényezőjének változtatásával állíthatjuk be. A kormányzás esetében a pozíció szabályzás a megfelelő üzemmód, ugyanis a kormányszerkezet kialakításából adódóan a </w:t>
      </w:r>
      <w:r w:rsidR="009743E1">
        <w:t>kerekek két irányú maximális kitérése között a motor elfordulása nem éri el a teljes fordulatot, azaz a 360°-ot.</w:t>
      </w:r>
      <w:r w:rsidR="00561878">
        <w:t>[1]</w:t>
      </w:r>
    </w:p>
    <w:p w14:paraId="4F889CA3" w14:textId="51AF8E21" w:rsidR="009743E1" w:rsidRDefault="009743E1" w:rsidP="009C47A8">
      <w:r>
        <w:t xml:space="preserve">A motor abszolút jeladóval rendelkezik. Ez azt jelenti, hogy egy kódtárcsát tartalmaz </w:t>
      </w:r>
      <w:r w:rsidR="00667D8E">
        <w:t>amely több sávos,</w:t>
      </w:r>
      <w:r w:rsidR="005A021C">
        <w:t xml:space="preserve"> amely lehetővé teszi a tengely </w:t>
      </w:r>
      <w:proofErr w:type="spellStart"/>
      <w:r w:rsidR="005A021C">
        <w:t>abszolót</w:t>
      </w:r>
      <w:proofErr w:type="spellEnd"/>
      <w:r w:rsidR="005A021C">
        <w:t xml:space="preserve"> pozíciójának meghatározását.</w:t>
      </w:r>
      <w:r w:rsidR="00667D8E">
        <w:t xml:space="preserve"> </w:t>
      </w:r>
      <w:r w:rsidR="005A021C">
        <w:t>Í</w:t>
      </w:r>
      <w:r w:rsidR="00667D8E">
        <w:t xml:space="preserve">gy a motor bármely pozíciójában megállapítható annak elfordulási mértéke a nullpontjához képest még </w:t>
      </w:r>
      <w:r w:rsidR="005A021C">
        <w:t xml:space="preserve">egy </w:t>
      </w:r>
      <w:r w:rsidR="00667D8E">
        <w:t xml:space="preserve">tápfeszültség szünet után is. Ezzel szemben az inkrementális </w:t>
      </w:r>
      <w:proofErr w:type="spellStart"/>
      <w:r w:rsidR="00667D8E">
        <w:t>encoder</w:t>
      </w:r>
      <w:proofErr w:type="spellEnd"/>
      <w:r w:rsidR="00667D8E">
        <w:t>-ek csak egy vagy több sávban rovátkolt tárcsát tartalmaznak, így az elfordulás mértékéhez számolni kell a sávokat. Ez problémát jelentene abban az esetben, ha az autó tápellátása nem a kormányszerkezet alappozíciójában kerülne elvételre. Úgy az alappozíció beállítást mechanikusan kellene megoldani.</w:t>
      </w:r>
      <w:r w:rsidR="00561878">
        <w:t>[1]</w:t>
      </w:r>
    </w:p>
    <w:p w14:paraId="51223702" w14:textId="3083BB59" w:rsidR="006E0A1C" w:rsidRDefault="00667D8E" w:rsidP="009C3DC0">
      <w:r>
        <w:t xml:space="preserve">Mivel az XL430-as abszolút jeladóval rendelkezik, meg kell határozni azt a pontját amelybe állítva a kormányszerkezet középállásban van. </w:t>
      </w:r>
      <w:r w:rsidR="005B7E48">
        <w:t>A kerekeket mechanikusan egyenes futás állásba kell pozícionálni és e</w:t>
      </w:r>
      <w:r>
        <w:t>kkor le kell kérdezni a motor aktuális pozícióját.</w:t>
      </w:r>
      <w:r w:rsidR="005B7E48">
        <w:t xml:space="preserve"> A kerekek dőlésének és párhuzamosságának beállítása után a járművel 1 m-es egyenes vonalú teszt  futásokat végeztem. Így meghatározható volt az a beállítás, amely során a jármű nem tért el az egyenes útvonaltól. A kormányszerkezet középállásához tartozó motor pozíció így már meghatározható</w:t>
      </w:r>
      <w:r w:rsidR="005B0C7E">
        <w:t>.</w:t>
      </w:r>
      <w:r w:rsidR="00561878">
        <w:t>[1]</w:t>
      </w:r>
    </w:p>
    <w:p w14:paraId="0D801271" w14:textId="3C6F7A6C" w:rsidR="005B7E48" w:rsidRDefault="006E0A1C" w:rsidP="009C47A8">
      <w:r>
        <w:t xml:space="preserve">A motor pozíció lekérdezésénél fontos beállítani az átviteli sebességet, amely ennél a motor típusnál </w:t>
      </w:r>
      <w:r w:rsidRPr="006E0A1C">
        <w:rPr>
          <w:i/>
          <w:iCs/>
        </w:rPr>
        <w:t>1000000</w:t>
      </w:r>
      <w:r>
        <w:t>. Ezen túl oda kell figyelni, hogy a megfelelő motor pozícióját kérdezzük le. Ellenkező esetben valamelyik hajtó motor pozíciója lesz beállítva, ami sérülést eredményezhet a kormányszerkezetben az első teszteléskor.</w:t>
      </w:r>
      <w:r w:rsidR="0053516D">
        <w:t xml:space="preserve"> Amennyiben a motor pozíció kiíratást egy végtelen ciklusba helyezzük, úgy fizikai állítás közben is kaphatunk folyamatos visszajelzést a motor pozícióról.</w:t>
      </w:r>
      <w:r w:rsidR="00561878">
        <w:t>[21]</w:t>
      </w:r>
    </w:p>
    <w:p w14:paraId="439CB25D" w14:textId="77777777" w:rsidR="006E0A1C" w:rsidRPr="00307550" w:rsidRDefault="006E0A1C" w:rsidP="006E0A1C">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#define BAUDRATE  1000000</w:t>
      </w:r>
    </w:p>
    <w:p w14:paraId="00261D2B" w14:textId="1094AE5E" w:rsidR="0053516D" w:rsidRPr="00307550" w:rsidRDefault="006E0A1C" w:rsidP="006E0A1C">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#define DXL_ID    3</w:t>
      </w:r>
    </w:p>
    <w:p w14:paraId="2C548CB5" w14:textId="40811F33" w:rsidR="0053516D" w:rsidRDefault="0053516D" w:rsidP="0053516D"/>
    <w:p w14:paraId="3496B408" w14:textId="0BE0CA30" w:rsidR="0053516D" w:rsidRPr="00A70966" w:rsidRDefault="0053516D" w:rsidP="0053516D">
      <w:pPr>
        <w:rPr>
          <w:i/>
          <w:iCs/>
        </w:rPr>
      </w:pPr>
      <w:r>
        <w:t>A motor aktuális pozícióját meg kell határozni  teljes kerék kitérés esetén is, hiszen ez lesz az az érték, ameddig a motort mozgatni szabad.</w:t>
      </w:r>
      <w:r w:rsidR="00A70966">
        <w:t xml:space="preserve"> Az eljárás megegyezik az alappozíció meghatározásával azzal a különbséggel, hogy ebben az esetben a kormányzott kerekeket mindkét irányba ki kell téríteni mechanikusan, majd az </w:t>
      </w:r>
      <w:proofErr w:type="spellStart"/>
      <w:r w:rsidR="00A70966">
        <w:t>arduino</w:t>
      </w:r>
      <w:proofErr w:type="spellEnd"/>
      <w:r w:rsidR="00A70966">
        <w:t xml:space="preserve"> IDE port monitorozásával megállapíthatók a szélső értékek.</w:t>
      </w:r>
      <w:r w:rsidR="00561878">
        <w:t>[21]</w:t>
      </w:r>
    </w:p>
    <w:p w14:paraId="6A1B837B" w14:textId="5139AAA6" w:rsidR="00EB240B" w:rsidRDefault="00576750" w:rsidP="00576750">
      <w:pPr>
        <w:pStyle w:val="Cmsor3"/>
      </w:pPr>
      <w:bookmarkStart w:id="1642" w:name="_Toc90962842"/>
      <w:r>
        <w:t>Vezérlő szoftver</w:t>
      </w:r>
      <w:bookmarkEnd w:id="1642"/>
    </w:p>
    <w:p w14:paraId="69D63150" w14:textId="7B734688" w:rsidR="00576750" w:rsidRDefault="009A2661" w:rsidP="009969BE">
      <w:r>
        <w:t xml:space="preserve">Az </w:t>
      </w:r>
      <w:proofErr w:type="spellStart"/>
      <w:r>
        <w:t>OpenCR</w:t>
      </w:r>
      <w:proofErr w:type="spellEnd"/>
      <w:r>
        <w:t xml:space="preserve"> modul fő feladata a </w:t>
      </w:r>
      <w:proofErr w:type="spellStart"/>
      <w:r>
        <w:t>hardwer</w:t>
      </w:r>
      <w:proofErr w:type="spellEnd"/>
      <w:r>
        <w:t xml:space="preserve"> környezet kezelése a </w:t>
      </w:r>
      <w:proofErr w:type="spellStart"/>
      <w:r>
        <w:t>Jetson</w:t>
      </w:r>
      <w:proofErr w:type="spellEnd"/>
      <w:r>
        <w:t xml:space="preserve"> </w:t>
      </w:r>
      <w:proofErr w:type="spellStart"/>
      <w:r>
        <w:t>Nano</w:t>
      </w:r>
      <w:r w:rsidR="00225971">
        <w:t>-</w:t>
      </w:r>
      <w:r>
        <w:t>tól</w:t>
      </w:r>
      <w:proofErr w:type="spellEnd"/>
      <w:r>
        <w:t xml:space="preserve"> érkez</w:t>
      </w:r>
      <w:r w:rsidR="00225971">
        <w:t>ő</w:t>
      </w:r>
      <w:r>
        <w:t xml:space="preserve"> utasításoknak megfelelően. </w:t>
      </w:r>
      <w:r w:rsidR="00225971">
        <w:t xml:space="preserve">Elsősorban a motorok mozgatása, valamint szenzor adatok továbbítása. A </w:t>
      </w:r>
      <w:proofErr w:type="spellStart"/>
      <w:r w:rsidR="00225971">
        <w:t>Robotis</w:t>
      </w:r>
      <w:proofErr w:type="spellEnd"/>
      <w:r w:rsidR="00225971">
        <w:t xml:space="preserve"> a </w:t>
      </w:r>
      <w:proofErr w:type="spellStart"/>
      <w:r w:rsidR="00225971">
        <w:t>Turtlebot</w:t>
      </w:r>
      <w:proofErr w:type="spellEnd"/>
      <w:r w:rsidR="00225971">
        <w:t xml:space="preserve"> különböző változataihoz biztosítja azt a szoftver törzset, amely segítségével a fejlesztők kialakíthatják saját robotjukat. Ennek megfelelően a Turtlebot3 Burger és </w:t>
      </w:r>
      <w:proofErr w:type="spellStart"/>
      <w:r w:rsidR="00225971">
        <w:t>Waffle</w:t>
      </w:r>
      <w:proofErr w:type="spellEnd"/>
      <w:r w:rsidR="00225971">
        <w:t xml:space="preserve"> </w:t>
      </w:r>
      <w:r w:rsidR="00322BF8">
        <w:t xml:space="preserve">verziójához is biztosít az adott hardver felépítésnek megfelelő </w:t>
      </w:r>
      <w:proofErr w:type="spellStart"/>
      <w:r w:rsidR="00322BF8">
        <w:t>core</w:t>
      </w:r>
      <w:proofErr w:type="spellEnd"/>
      <w:r w:rsidR="00322BF8">
        <w:t xml:space="preserve"> szoftvert. Ezen két verzión felül a </w:t>
      </w:r>
      <w:proofErr w:type="spellStart"/>
      <w:r w:rsidR="00322BF8">
        <w:t>Robotis</w:t>
      </w:r>
      <w:proofErr w:type="spellEnd"/>
      <w:r w:rsidR="00322BF8">
        <w:t xml:space="preserve"> </w:t>
      </w:r>
      <w:r w:rsidR="00DB738E">
        <w:t>indított több projektet számos hard</w:t>
      </w:r>
      <w:r w:rsidR="007B58A5">
        <w:t>v</w:t>
      </w:r>
      <w:r w:rsidR="00DB738E">
        <w:t xml:space="preserve">er felépítéssel. </w:t>
      </w:r>
      <w:r w:rsidR="004A7E13">
        <w:t>Ezek közül a</w:t>
      </w:r>
      <w:r w:rsidR="00DB738E">
        <w:t xml:space="preserve"> </w:t>
      </w:r>
      <w:proofErr w:type="spellStart"/>
      <w:r w:rsidR="00DB738E">
        <w:t>Turtlebot</w:t>
      </w:r>
      <w:proofErr w:type="spellEnd"/>
      <w:r w:rsidR="00DB738E">
        <w:t xml:space="preserve"> bike felépítése </w:t>
      </w:r>
      <w:r w:rsidR="004A7E13">
        <w:t xml:space="preserve">áll legközelebb a </w:t>
      </w:r>
      <w:r w:rsidR="00301D21">
        <w:t>robot</w:t>
      </w:r>
      <w:r w:rsidR="004A7E13">
        <w:t xml:space="preserve"> </w:t>
      </w:r>
      <w:r w:rsidR="00301D21">
        <w:t>autóhoz</w:t>
      </w:r>
      <w:r w:rsidR="004A7E13">
        <w:t>. Két hajtott kerék és egy kormányzott</w:t>
      </w:r>
      <w:r w:rsidR="00C14FE9">
        <w:t xml:space="preserve">. </w:t>
      </w:r>
      <w:r w:rsidR="00301D21">
        <w:t xml:space="preserve">Azonban a bike három kerekű és a </w:t>
      </w:r>
      <w:proofErr w:type="spellStart"/>
      <w:r w:rsidR="00301D21">
        <w:t>core</w:t>
      </w:r>
      <w:proofErr w:type="spellEnd"/>
      <w:r w:rsidR="00301D21">
        <w:t xml:space="preserve"> szoftvere csak a </w:t>
      </w:r>
      <w:proofErr w:type="spellStart"/>
      <w:r w:rsidR="00301D21">
        <w:t>Robotis</w:t>
      </w:r>
      <w:proofErr w:type="spellEnd"/>
      <w:r w:rsidR="00301D21">
        <w:t xml:space="preserve"> RC100-as </w:t>
      </w:r>
      <w:proofErr w:type="spellStart"/>
      <w:r w:rsidR="00301D21">
        <w:t>konrollerrel</w:t>
      </w:r>
      <w:proofErr w:type="spellEnd"/>
      <w:r w:rsidR="00301D21">
        <w:t xml:space="preserve"> történő vezérlésre alkalmas.</w:t>
      </w:r>
      <w:r w:rsidR="007B58A5">
        <w:t xml:space="preserve"> Ahhoz, hogy a szenzor adatokat továbbítani tudjuk a </w:t>
      </w:r>
      <w:proofErr w:type="spellStart"/>
      <w:r w:rsidR="007B58A5">
        <w:t>Jetson</w:t>
      </w:r>
      <w:proofErr w:type="spellEnd"/>
      <w:r w:rsidR="007B58A5">
        <w:t xml:space="preserve"> felé, nagy mértékben módosítani kellene a törzs szoftvert.</w:t>
      </w:r>
      <w:r w:rsidR="00002FBD">
        <w:t>[21][22]</w:t>
      </w:r>
    </w:p>
    <w:p w14:paraId="06A0B0F5" w14:textId="68D0D44D" w:rsidR="008A605D" w:rsidRPr="008A605D" w:rsidRDefault="00AE40BD">
      <w:r>
        <w:t xml:space="preserve">A </w:t>
      </w:r>
      <w:proofErr w:type="spellStart"/>
      <w:r>
        <w:t>Turtlebot</w:t>
      </w:r>
      <w:proofErr w:type="spellEnd"/>
      <w:r>
        <w:t xml:space="preserve"> </w:t>
      </w:r>
      <w:proofErr w:type="spellStart"/>
      <w:r>
        <w:t>burger</w:t>
      </w:r>
      <w:proofErr w:type="spellEnd"/>
      <w:r w:rsidR="00C518C1">
        <w:t xml:space="preserve"> </w:t>
      </w:r>
      <w:proofErr w:type="spellStart"/>
      <w:r w:rsidR="00C518C1">
        <w:t>OpenCR</w:t>
      </w:r>
      <w:proofErr w:type="spellEnd"/>
      <w:r w:rsidR="00C518C1">
        <w:t xml:space="preserve"> szoftvere több ponton alkalmasabb a robotautó projekthez, azonban több ponton szűkséges módosítani, mivel a </w:t>
      </w:r>
      <w:proofErr w:type="spellStart"/>
      <w:r w:rsidR="00C518C1">
        <w:t>Turtlebot</w:t>
      </w:r>
      <w:proofErr w:type="spellEnd"/>
      <w:r w:rsidR="00C518C1">
        <w:t xml:space="preserve"> </w:t>
      </w:r>
      <w:proofErr w:type="spellStart"/>
      <w:r w:rsidR="00C518C1">
        <w:t>burger</w:t>
      </w:r>
      <w:proofErr w:type="spellEnd"/>
      <w:r w:rsidR="00C518C1">
        <w:t xml:space="preserve"> csak két motort kezel. Előnye, hogy az ROS kompatibilis vezérlés feltételei részben implementálásra kerültek. </w:t>
      </w:r>
      <w:r w:rsidR="00822A10">
        <w:t xml:space="preserve">A szoftver három részből áll, egy main és két </w:t>
      </w:r>
      <w:proofErr w:type="spellStart"/>
      <w:r w:rsidR="00822A10">
        <w:t>header</w:t>
      </w:r>
      <w:proofErr w:type="spellEnd"/>
      <w:r w:rsidR="00822A10">
        <w:t xml:space="preserve"> fájl. </w:t>
      </w:r>
      <w:r w:rsidR="00D475A7">
        <w:t>A ’turtlebot3_burger.h’-ban kerültek definiálásra a robot fizikai kialakításából adódó konstansok.</w:t>
      </w:r>
      <w:r w:rsidR="003D77E8">
        <w:t xml:space="preserve"> </w:t>
      </w:r>
      <w:r w:rsidR="00411363">
        <w:t xml:space="preserve">A ’turtlebot3_core_config.h’ fájl főként konfigurációs beállításokat valósít meg, úgymint a szűkséges </w:t>
      </w:r>
      <w:proofErr w:type="spellStart"/>
      <w:r w:rsidR="00411363">
        <w:t>header</w:t>
      </w:r>
      <w:proofErr w:type="spellEnd"/>
      <w:r w:rsidR="00411363">
        <w:t xml:space="preserve"> fájlok betöltése, változók deklarálása, konstansok és füg</w:t>
      </w:r>
      <w:r w:rsidR="00960873">
        <w:t>g</w:t>
      </w:r>
      <w:r w:rsidR="00411363">
        <w:t>vények prototípusainak definiálása.</w:t>
      </w:r>
      <w:r w:rsidR="00FE7248">
        <w:t xml:space="preserve"> A ’turtlebot3_core’ program valósítja meg a fő funkciókat, </w:t>
      </w:r>
      <w:r w:rsidR="008D0470">
        <w:t xml:space="preserve">amelyek főként a ROS </w:t>
      </w:r>
      <w:proofErr w:type="spellStart"/>
      <w:r w:rsidR="008D0470">
        <w:t>node</w:t>
      </w:r>
      <w:proofErr w:type="spellEnd"/>
      <w:r w:rsidR="008D0470">
        <w:t xml:space="preserve">-ok működése, perifériák (motorok, </w:t>
      </w:r>
      <w:proofErr w:type="spellStart"/>
      <w:r w:rsidR="008D0470">
        <w:t>buzzer</w:t>
      </w:r>
      <w:proofErr w:type="spellEnd"/>
      <w:r w:rsidR="008D0470">
        <w:t xml:space="preserve">, visszajelző </w:t>
      </w:r>
      <w:proofErr w:type="spellStart"/>
      <w:r w:rsidR="008D0470">
        <w:t>led-ek,stb</w:t>
      </w:r>
      <w:proofErr w:type="spellEnd"/>
      <w:r w:rsidR="008D0470">
        <w:t>) kezelése.</w:t>
      </w:r>
      <w:r w:rsidR="008A605D">
        <w:t xml:space="preserve"> A megfelelő működéshez azonban ezeket módosítani szűkséges a jármű fizikai kialakítása szerint.</w:t>
      </w:r>
      <w:r w:rsidR="00002FBD">
        <w:t>[21][22]</w:t>
      </w:r>
    </w:p>
    <w:p w14:paraId="31AC4B65" w14:textId="636A507C" w:rsidR="00EE4CE8" w:rsidRDefault="00533458" w:rsidP="00EE4CE8">
      <w:pPr>
        <w:pStyle w:val="Cmsor3"/>
      </w:pPr>
      <w:bookmarkStart w:id="1643" w:name="_Toc90962843"/>
      <w:proofErr w:type="spellStart"/>
      <w:r>
        <w:lastRenderedPageBreak/>
        <w:t>Ackermann</w:t>
      </w:r>
      <w:proofErr w:type="spellEnd"/>
      <w:r>
        <w:t xml:space="preserve"> bicikli modell</w:t>
      </w:r>
      <w:bookmarkEnd w:id="1643"/>
    </w:p>
    <w:p w14:paraId="6E4858F9" w14:textId="0BFB95E3" w:rsidR="00EE4CE8" w:rsidRDefault="00876222" w:rsidP="00EE4CE8">
      <w:del w:id="1644" w:author="VARGA Zoltan" w:date="2021-12-12T10:09:00Z">
        <w:r w:rsidRPr="00A370FB" w:rsidDel="00567C41">
          <w:rPr>
            <w:noProof/>
            <w:color w:val="D9D9D9" w:themeColor="background1" w:themeShade="D9"/>
          </w:rPr>
          <w:drawing>
            <wp:anchor distT="360045" distB="360045" distL="114300" distR="114300" simplePos="0" relativeHeight="251763712" behindDoc="1" locked="0" layoutInCell="1" allowOverlap="1" wp14:anchorId="3ADD40B1" wp14:editId="4DB1E813">
              <wp:simplePos x="0" y="0"/>
              <wp:positionH relativeFrom="margin">
                <wp:align>center</wp:align>
              </wp:positionH>
              <wp:positionV relativeFrom="paragraph">
                <wp:posOffset>2933700</wp:posOffset>
              </wp:positionV>
              <wp:extent cx="2526665" cy="1965325"/>
              <wp:effectExtent l="0" t="0" r="6985" b="0"/>
              <wp:wrapTopAndBottom/>
              <wp:docPr id="62" name="Kép 62" descr="https://www.researchgate.net/profile/Qingyang-Chen/publication/261345739/figure/fig2/AS:862698266968067@1582694703864/Equivalent-bicycle-model-of-Ackerman-steered-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Qingyang-Chen/publication/261345739/figure/fig2/AS:862698266968067@1582694703864/Equivalent-bicycle-model-of-Ackerman-steered-vehi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6665" cy="1965325"/>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076020">
        <w:t xml:space="preserve">A jármű későbbi fő felhasználási célja önvezető jármű algoritmusok tesztelése. Ezért fontos, hogy képes legyen egy előre meghatározott útvonalat követni, vagy a környezetet figyelembe véve – például egy sávban – haladni. Az útvonal követésének matematikai leírása lényegesen egyszerűbb pontszerű testek vizsgálatakor. Azonban a hagyományos felépítésű, négykerekű </w:t>
      </w:r>
      <w:r w:rsidR="007527A9">
        <w:t xml:space="preserve">közúti </w:t>
      </w:r>
      <w:r w:rsidR="00076020">
        <w:t>járművek esetében már összetettebb a feladat.</w:t>
      </w:r>
      <w:r w:rsidR="007527A9">
        <w:t xml:space="preserve"> </w:t>
      </w:r>
      <w:r w:rsidR="00CF03D2">
        <w:t>A járművet mozgó pontként modellezve a pont csak abban az esetben esik egybe annak középpontjával (pontosabban a jármű tengelyeinek felező pontját összekötő szakasz felező pontjával), ha mindkét tengelye egyenlő mértékben, szimmetrikusan kormányzott. Azonban a legtöbb esetben az egyik tengely kerekei rögzítettek és a jármű hossztengelyével párhuzamosak, míg a másik tengely kerekei a kormányzott kerekek.</w:t>
      </w:r>
    </w:p>
    <w:p w14:paraId="0B9D4558" w14:textId="1FB337A1" w:rsidR="00FE50E5" w:rsidRDefault="005F4182" w:rsidP="005F4182">
      <w:pPr>
        <w:spacing w:after="120"/>
      </w:pPr>
      <w:del w:id="1645" w:author="VARGA Zoltan" w:date="2021-12-12T10:10:00Z">
        <w:r w:rsidDel="00567C41">
          <w:rPr>
            <w:noProof/>
          </w:rPr>
          <mc:AlternateContent>
            <mc:Choice Requires="wps">
              <w:drawing>
                <wp:anchor distT="0" distB="0" distL="114300" distR="114300" simplePos="0" relativeHeight="251769856" behindDoc="0" locked="0" layoutInCell="1" allowOverlap="1" wp14:anchorId="0398016C" wp14:editId="38005D03">
                  <wp:simplePos x="0" y="0"/>
                  <wp:positionH relativeFrom="column">
                    <wp:posOffset>1525905</wp:posOffset>
                  </wp:positionH>
                  <wp:positionV relativeFrom="paragraph">
                    <wp:posOffset>4151630</wp:posOffset>
                  </wp:positionV>
                  <wp:extent cx="2526665" cy="304800"/>
                  <wp:effectExtent l="0" t="0" r="6985" b="0"/>
                  <wp:wrapTopAndBottom/>
                  <wp:docPr id="63" name="Szövegdoboz 63"/>
                  <wp:cNvGraphicFramePr/>
                  <a:graphic xmlns:a="http://schemas.openxmlformats.org/drawingml/2006/main">
                    <a:graphicData uri="http://schemas.microsoft.com/office/word/2010/wordprocessingShape">
                      <wps:wsp>
                        <wps:cNvSpPr txBox="1"/>
                        <wps:spPr>
                          <a:xfrm>
                            <a:off x="0" y="0"/>
                            <a:ext cx="2526665" cy="304800"/>
                          </a:xfrm>
                          <a:prstGeom prst="rect">
                            <a:avLst/>
                          </a:prstGeom>
                          <a:solidFill>
                            <a:prstClr val="white"/>
                          </a:solidFill>
                          <a:ln>
                            <a:noFill/>
                          </a:ln>
                        </wps:spPr>
                        <wps:txbx>
                          <w:txbxContent>
                            <w:p w14:paraId="3F37AD96" w14:textId="7DBFA3CC" w:rsidR="00965F9D" w:rsidRPr="005F4182" w:rsidRDefault="00965F9D" w:rsidP="005F4182">
                              <w:pPr>
                                <w:pStyle w:val="Kpalrs"/>
                                <w:rPr>
                                  <w:noProof/>
                                  <w:sz w:val="24"/>
                                  <w:szCs w:val="24"/>
                                </w:rPr>
                              </w:pPr>
                              <w:r w:rsidRPr="005F4182">
                                <w:rPr>
                                  <w:noProof/>
                                </w:rPr>
                                <w:fldChar w:fldCharType="begin"/>
                              </w:r>
                              <w:r w:rsidRPr="005F4182">
                                <w:rPr>
                                  <w:noProof/>
                                </w:rPr>
                                <w:instrText xml:space="preserve"> SEQ ábra \* ARABIC </w:instrText>
                              </w:r>
                              <w:r w:rsidRPr="005F4182">
                                <w:rPr>
                                  <w:noProof/>
                                </w:rPr>
                                <w:fldChar w:fldCharType="separate"/>
                              </w:r>
                              <w:bookmarkStart w:id="1646" w:name="_Toc90933893"/>
                              <w:r>
                                <w:rPr>
                                  <w:noProof/>
                                </w:rPr>
                                <w:t>21</w:t>
                              </w:r>
                              <w:r w:rsidRPr="005F4182">
                                <w:rPr>
                                  <w:noProof/>
                                </w:rPr>
                                <w:fldChar w:fldCharType="end"/>
                              </w:r>
                              <w:r w:rsidRPr="005F4182">
                                <w:t xml:space="preserve">. ábra Az </w:t>
                              </w:r>
                              <w:proofErr w:type="spellStart"/>
                              <w:r w:rsidRPr="005F4182">
                                <w:t>Ackermann</w:t>
                              </w:r>
                              <w:proofErr w:type="spellEnd"/>
                              <w:r w:rsidRPr="005F4182">
                                <w:t xml:space="preserve"> bicikli helyettesítő modell</w:t>
                              </w:r>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98016C" id="Szövegdoboz 63" o:spid="_x0000_s1054" type="#_x0000_t202" style="position:absolute;left:0;text-align:left;margin-left:120.15pt;margin-top:326.9pt;width:198.95pt;height:2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" stroked="f">
                  <v:textbox inset="0,0,0,0">
                    <w:txbxContent>
                      <w:p w14:paraId="3F37AD96" w14:textId="7DBFA3CC" w:rsidR="00965F9D" w:rsidRPr="005F4182" w:rsidRDefault="00965F9D" w:rsidP="005F4182">
                        <w:pPr>
                          <w:pStyle w:val="Kpalrs"/>
                          <w:rPr>
                            <w:noProof/>
                            <w:sz w:val="24"/>
                            <w:szCs w:val="24"/>
                          </w:rPr>
                        </w:pPr>
                        <w:r w:rsidRPr="005F4182">
                          <w:rPr>
                            <w:noProof/>
                          </w:rPr>
                          <w:fldChar w:fldCharType="begin"/>
                        </w:r>
                        <w:r w:rsidRPr="005F4182">
                          <w:rPr>
                            <w:noProof/>
                          </w:rPr>
                          <w:instrText xml:space="preserve"> SEQ ábra \* ARABIC </w:instrText>
                        </w:r>
                        <w:r w:rsidRPr="005F4182">
                          <w:rPr>
                            <w:noProof/>
                          </w:rPr>
                          <w:fldChar w:fldCharType="separate"/>
                        </w:r>
                        <w:bookmarkStart w:id="1647" w:name="_Toc90933893"/>
                        <w:r>
                          <w:rPr>
                            <w:noProof/>
                          </w:rPr>
                          <w:t>21</w:t>
                        </w:r>
                        <w:r w:rsidRPr="005F4182">
                          <w:rPr>
                            <w:noProof/>
                          </w:rPr>
                          <w:fldChar w:fldCharType="end"/>
                        </w:r>
                        <w:r w:rsidRPr="005F4182">
                          <w:t xml:space="preserve">. ábra Az </w:t>
                        </w:r>
                        <w:proofErr w:type="spellStart"/>
                        <w:r w:rsidRPr="005F4182">
                          <w:t>Ackermann</w:t>
                        </w:r>
                        <w:proofErr w:type="spellEnd"/>
                        <w:r w:rsidRPr="005F4182">
                          <w:t xml:space="preserve"> bicikli helyettesítő modell</w:t>
                        </w:r>
                        <w:bookmarkEnd w:id="1647"/>
                      </w:p>
                    </w:txbxContent>
                  </v:textbox>
                  <w10:wrap type="topAndBottom"/>
                </v:shape>
              </w:pict>
            </mc:Fallback>
          </mc:AlternateContent>
        </w:r>
      </w:del>
      <w:r w:rsidR="007932D0">
        <w:t xml:space="preserve">Az útvonal tervezésnél és a korrekciós számításoknál rendkívül fontos figyelembe venni a jármű sajátosságait és fizikai korlátait. Ilyen például a legkisebb fordulókör sugara. Ha egy olyan ív kerül meghatározásra az útvonalon, amely ennél a sugárnál kisebb, akkor a robot nem lesz képes a tervezett vonalon haladni. A jármű fizikai komplexitása megnehezíti az útvonal eltérés korrekciós számításait, ezért a fentebb említett pontszerű test modell közelítése a cél. Az </w:t>
      </w:r>
      <w:proofErr w:type="spellStart"/>
      <w:r w:rsidR="007932D0">
        <w:t>Ackermann</w:t>
      </w:r>
      <w:proofErr w:type="spellEnd"/>
      <w:r w:rsidR="007932D0">
        <w:t xml:space="preserve"> kormányzást használó járművek esetében egy általános módszer annak kerékpárrá történő leegyszerűsítése</w:t>
      </w:r>
      <w:r w:rsidR="00A14305">
        <w:t>, modellezése</w:t>
      </w:r>
      <w:r w:rsidR="007932D0">
        <w:t xml:space="preserve">. </w:t>
      </w:r>
    </w:p>
    <w:p w14:paraId="1E00CC88" w14:textId="2BFC027B" w:rsidR="005F4182" w:rsidRDefault="00FE50E5" w:rsidP="00FE50E5">
      <w:pPr>
        <w:spacing w:after="0" w:line="240" w:lineRule="auto"/>
        <w:jc w:val="left"/>
      </w:pPr>
      <w:r>
        <w:br w:type="page"/>
      </w:r>
    </w:p>
    <w:p w14:paraId="2604004F" w14:textId="77BFDEBE" w:rsidR="005F4182" w:rsidRDefault="007932D0" w:rsidP="005F4182">
      <w:pPr>
        <w:spacing w:after="120"/>
      </w:pPr>
      <w:r>
        <w:t xml:space="preserve">Az </w:t>
      </w:r>
      <w:proofErr w:type="spellStart"/>
      <w:r>
        <w:t>Ackerman</w:t>
      </w:r>
      <w:proofErr w:type="spellEnd"/>
      <w:r>
        <w:t xml:space="preserve"> bicikli modell esetében a kerékpár első kereke a jármű első kerekei, míg a hátsó kereke a jármű hátsó kerekei kombinációjaként hozható létre.</w:t>
      </w:r>
      <w:ins w:id="1648" w:author="VARGA Zoltan" w:date="2021-12-12T10:36:00Z">
        <w:r w:rsidR="00C041CF">
          <w:t xml:space="preserve"> Ennek megfelelően a helyettesítő kerekek a</w:t>
        </w:r>
      </w:ins>
      <w:ins w:id="1649" w:author="VARGA Zoltan" w:date="2021-12-12T10:37:00Z">
        <w:r w:rsidR="00C041CF">
          <w:t xml:space="preserve">z egy tengelyen lévő kerekeket összekötő szakasz felezőpontjában </w:t>
        </w:r>
        <w:r w:rsidR="00C041CF">
          <w:lastRenderedPageBreak/>
          <w:t>helyezked</w:t>
        </w:r>
      </w:ins>
      <w:ins w:id="1650" w:author="VARGA Zoltan" w:date="2021-12-12T10:38:00Z">
        <w:r w:rsidR="00C041CF">
          <w:t>nek el.</w:t>
        </w:r>
      </w:ins>
      <w:r w:rsidR="007D0785">
        <w:t xml:space="preserve"> Ebben a modellben a két</w:t>
      </w:r>
      <w:ins w:id="1651" w:author="VARGA Zoltan" w:date="2021-12-12T10:38:00Z">
        <w:r w:rsidR="00C041CF">
          <w:t xml:space="preserve"> helyettesít</w:t>
        </w:r>
      </w:ins>
      <w:ins w:id="1652" w:author="VARGA Zoltan" w:date="2021-12-12T10:39:00Z">
        <w:r w:rsidR="00C041CF">
          <w:t>ő</w:t>
        </w:r>
      </w:ins>
      <w:r w:rsidR="007D0785">
        <w:t xml:space="preserve"> kerék tengelyének metszéspontja fogja megadni a fordulókör középpontját. A két tengely által bezárt szög és az első </w:t>
      </w:r>
      <w:proofErr w:type="spellStart"/>
      <w:ins w:id="1653" w:author="VARGA Zoltan" w:date="2021-12-12T10:40:00Z">
        <w:r w:rsidR="00C041CF">
          <w:t>Ackermann</w:t>
        </w:r>
        <w:proofErr w:type="spellEnd"/>
        <w:r w:rsidR="00C041CF">
          <w:t xml:space="preserve"> </w:t>
        </w:r>
      </w:ins>
      <w:r w:rsidR="007D0785">
        <w:t>kerék, valamint a jármű hossztengelye által bezárt szög merőleges szárú szögek, tehát egyenlő nagyságúak. Kerékpár esetében a hátsó kerék halad a jármű tényleges útvonalán, míg az első kerék állása</w:t>
      </w:r>
      <w:r w:rsidR="007D0785" w:rsidRPr="00BC65CB">
        <w:t xml:space="preserve"> </w:t>
      </w:r>
      <w:r w:rsidR="007D0785">
        <w:t xml:space="preserve"> párhuzamos a hátsó kerék által leírt ívnek, az első kerék tengelye által kimetszett pontjába húzott érintőjével. Ennek megfelelően a jármű forduló sugara a tengelyek metszéspontja és a hátsó </w:t>
      </w:r>
      <w:proofErr w:type="spellStart"/>
      <w:r w:rsidR="007D0785">
        <w:t>Ackermann</w:t>
      </w:r>
      <w:proofErr w:type="spellEnd"/>
      <w:r w:rsidR="007D0785">
        <w:t xml:space="preserve"> kerék </w:t>
      </w:r>
      <w:ins w:id="1654" w:author="VARGA Zoltan" w:date="2021-12-12T10:44:00Z">
        <w:r w:rsidR="00C041CF">
          <w:t xml:space="preserve">középpontjának </w:t>
        </w:r>
      </w:ins>
      <w:r w:rsidR="007D0785">
        <w:t>távolságával egyenlő.</w:t>
      </w:r>
      <w:r w:rsidR="005F4182">
        <w:t xml:space="preserve"> A derékszögű háromszögek trigonometriai azonosságait felhasználva kiszámítható az adott forduló ívhez tartozó első kerék kitérési szöge:</w:t>
      </w:r>
    </w:p>
    <w:p w14:paraId="028C9139" w14:textId="77777777" w:rsidR="005F4182" w:rsidRDefault="00607F1D" w:rsidP="005F4182">
      <w:pPr>
        <w:tabs>
          <w:tab w:val="left" w:pos="4536"/>
        </w:tabs>
        <w:spacing w:after="120"/>
        <w:jc w:val="right"/>
      </w:pPr>
      <m:oMath>
        <m:func>
          <m:funcPr>
            <m:ctrlPr>
              <w:rPr>
                <w:rFonts w:ascii="Cambria Math" w:hAnsi="Cambria Math"/>
                <w:i/>
              </w:rPr>
            </m:ctrlPr>
          </m:funcPr>
          <m:fName>
            <m:r>
              <m:rPr>
                <m:sty m:val="p"/>
              </m:rPr>
              <w:rPr>
                <w:rFonts w:ascii="Cambria Math" w:hAnsi="Cambria Math"/>
              </w:rPr>
              <m:t>tan</m:t>
            </m:r>
          </m:fName>
          <m:e>
            <m:r>
              <w:rPr>
                <w:rFonts w:ascii="Cambria Math" w:hAnsi="Cambria Math"/>
              </w:rPr>
              <m:t>δ=</m:t>
            </m:r>
            <m:f>
              <m:fPr>
                <m:ctrlPr>
                  <w:rPr>
                    <w:rFonts w:ascii="Cambria Math" w:hAnsi="Cambria Math"/>
                    <w:i/>
                  </w:rPr>
                </m:ctrlPr>
              </m:fPr>
              <m:num>
                <m:r>
                  <w:rPr>
                    <w:rFonts w:ascii="Cambria Math" w:hAnsi="Cambria Math"/>
                  </w:rPr>
                  <m:t>L</m:t>
                </m:r>
              </m:num>
              <m:den>
                <m:r>
                  <w:rPr>
                    <w:rFonts w:ascii="Cambria Math" w:hAnsi="Cambria Math"/>
                  </w:rPr>
                  <m:t>R</m:t>
                </m:r>
              </m:den>
            </m:f>
          </m:e>
        </m:func>
      </m:oMath>
      <w:r w:rsidR="005F4182">
        <w:tab/>
        <w:t>(1)</w:t>
      </w:r>
    </w:p>
    <w:p w14:paraId="65ABE5DC" w14:textId="551CDE83" w:rsidR="005F4182" w:rsidDel="00325A7D" w:rsidRDefault="00D92707" w:rsidP="00C041CF">
      <w:pPr>
        <w:tabs>
          <w:tab w:val="left" w:pos="4536"/>
        </w:tabs>
        <w:spacing w:after="120"/>
        <w:rPr>
          <w:del w:id="1655" w:author="VARGA Zoltan" w:date="2021-12-12T10:46:00Z"/>
        </w:rPr>
      </w:pPr>
      <w:ins w:id="1656" w:author="VARGA Zoltan" w:date="2021-12-12T11:20:00Z">
        <w:r>
          <w:rPr>
            <w:noProof/>
          </w:rPr>
          <mc:AlternateContent>
            <mc:Choice Requires="wps">
              <w:drawing>
                <wp:anchor distT="0" distB="0" distL="114300" distR="114300" simplePos="0" relativeHeight="251833344" behindDoc="0" locked="0" layoutInCell="1" allowOverlap="1" wp14:anchorId="6BA7736E" wp14:editId="70687500">
                  <wp:simplePos x="0" y="0"/>
                  <wp:positionH relativeFrom="column">
                    <wp:posOffset>992505</wp:posOffset>
                  </wp:positionH>
                  <wp:positionV relativeFrom="paragraph">
                    <wp:posOffset>4453890</wp:posOffset>
                  </wp:positionV>
                  <wp:extent cx="3599815" cy="312420"/>
                  <wp:effectExtent l="0" t="0" r="635" b="0"/>
                  <wp:wrapTopAndBottom/>
                  <wp:docPr id="193" name="Szövegdoboz 193"/>
                  <wp:cNvGraphicFramePr/>
                  <a:graphic xmlns:a="http://schemas.openxmlformats.org/drawingml/2006/main">
                    <a:graphicData uri="http://schemas.microsoft.com/office/word/2010/wordprocessingShape">
                      <wps:wsp>
                        <wps:cNvSpPr txBox="1"/>
                        <wps:spPr>
                          <a:xfrm>
                            <a:off x="0" y="0"/>
                            <a:ext cx="3599815" cy="312420"/>
                          </a:xfrm>
                          <a:prstGeom prst="rect">
                            <a:avLst/>
                          </a:prstGeom>
                          <a:solidFill>
                            <a:prstClr val="white"/>
                          </a:solidFill>
                          <a:ln>
                            <a:noFill/>
                          </a:ln>
                        </wps:spPr>
                        <wps:txbx>
                          <w:txbxContent>
                            <w:p w14:paraId="147B4456" w14:textId="662F51E2" w:rsidR="00965F9D" w:rsidRPr="00223062" w:rsidRDefault="00965F9D">
                              <w:pPr>
                                <w:pStyle w:val="Kpalrs"/>
                                <w:rPr>
                                  <w:noProof/>
                                </w:rPr>
                                <w:pPrChange w:id="1657" w:author="VARGA Zoltan" w:date="2021-12-12T11:20:00Z">
                                  <w:pPr>
                                    <w:tabs>
                                      <w:tab w:val="left" w:pos="4536"/>
                                    </w:tabs>
                                    <w:spacing w:after="120"/>
                                  </w:pPr>
                                </w:pPrChange>
                              </w:pPr>
                              <w:ins w:id="1658" w:author="VARGA Zoltan" w:date="2021-12-12T11:20:00Z">
                                <w:r>
                                  <w:rPr>
                                    <w:noProof/>
                                  </w:rPr>
                                  <w:fldChar w:fldCharType="begin"/>
                                </w:r>
                                <w:r>
                                  <w:rPr>
                                    <w:noProof/>
                                  </w:rPr>
                                  <w:instrText xml:space="preserve"> SEQ ábra \* ARABIC </w:instrText>
                                </w:r>
                              </w:ins>
                              <w:r>
                                <w:rPr>
                                  <w:noProof/>
                                </w:rPr>
                                <w:fldChar w:fldCharType="separate"/>
                              </w:r>
                              <w:bookmarkStart w:id="1659" w:name="_Toc90933894"/>
                              <w:r>
                                <w:rPr>
                                  <w:noProof/>
                                </w:rPr>
                                <w:t>22</w:t>
                              </w:r>
                              <w:ins w:id="1660" w:author="VARGA Zoltan" w:date="2021-12-12T11:20:00Z">
                                <w:r>
                                  <w:rPr>
                                    <w:noProof/>
                                  </w:rPr>
                                  <w:fldChar w:fldCharType="end"/>
                                </w:r>
                                <w:r>
                                  <w:t xml:space="preserve">. ábra Az </w:t>
                                </w:r>
                                <w:proofErr w:type="spellStart"/>
                                <w:r>
                                  <w:t>Ackermann</w:t>
                                </w:r>
                                <w:proofErr w:type="spellEnd"/>
                                <w:r>
                                  <w:t xml:space="preserve"> bicikli helyettesítő modell</w:t>
                                </w:r>
                              </w:ins>
                              <w:bookmarkEnd w:id="16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7736E" id="Szövegdoboz 193" o:spid="_x0000_s1055" type="#_x0000_t202" style="position:absolute;left:0;text-align:left;margin-left:78.15pt;margin-top:350.7pt;width:283.45pt;height:24.6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" stroked="f">
                  <v:textbox inset="0,0,0,0">
                    <w:txbxContent>
                      <w:p w14:paraId="147B4456" w14:textId="662F51E2" w:rsidR="00965F9D" w:rsidRPr="00223062" w:rsidRDefault="00965F9D">
                        <w:pPr>
                          <w:pStyle w:val="Kpalrs"/>
                          <w:rPr>
                            <w:noProof/>
                          </w:rPr>
                          <w:pPrChange w:id="1661" w:author="VARGA Zoltan" w:date="2021-12-12T11:20:00Z">
                            <w:pPr>
                              <w:tabs>
                                <w:tab w:val="left" w:pos="4536"/>
                              </w:tabs>
                              <w:spacing w:after="120"/>
                            </w:pPr>
                          </w:pPrChange>
                        </w:pPr>
                        <w:ins w:id="1662" w:author="VARGA Zoltan" w:date="2021-12-12T11:20:00Z">
                          <w:r>
                            <w:rPr>
                              <w:noProof/>
                            </w:rPr>
                            <w:fldChar w:fldCharType="begin"/>
                          </w:r>
                          <w:r>
                            <w:rPr>
                              <w:noProof/>
                            </w:rPr>
                            <w:instrText xml:space="preserve"> SEQ ábra \* ARABIC </w:instrText>
                          </w:r>
                        </w:ins>
                        <w:r>
                          <w:rPr>
                            <w:noProof/>
                          </w:rPr>
                          <w:fldChar w:fldCharType="separate"/>
                        </w:r>
                        <w:bookmarkStart w:id="1663" w:name="_Toc90933894"/>
                        <w:r>
                          <w:rPr>
                            <w:noProof/>
                          </w:rPr>
                          <w:t>22</w:t>
                        </w:r>
                        <w:ins w:id="1664" w:author="VARGA Zoltan" w:date="2021-12-12T11:20:00Z">
                          <w:r>
                            <w:rPr>
                              <w:noProof/>
                            </w:rPr>
                            <w:fldChar w:fldCharType="end"/>
                          </w:r>
                          <w:r>
                            <w:t xml:space="preserve">. ábra Az </w:t>
                          </w:r>
                          <w:proofErr w:type="spellStart"/>
                          <w:r>
                            <w:t>Ackermann</w:t>
                          </w:r>
                          <w:proofErr w:type="spellEnd"/>
                          <w:r>
                            <w:t xml:space="preserve"> bicikli helyettesítő modell</w:t>
                          </w:r>
                        </w:ins>
                        <w:bookmarkEnd w:id="1663"/>
                      </w:p>
                    </w:txbxContent>
                  </v:textbox>
                  <w10:wrap type="topAndBottom"/>
                </v:shape>
              </w:pict>
            </mc:Fallback>
          </mc:AlternateContent>
        </w:r>
      </w:ins>
      <w:ins w:id="1665" w:author="VARGA Zoltan" w:date="2021-12-12T11:18:00Z">
        <w:r>
          <w:rPr>
            <w:noProof/>
          </w:rPr>
          <w:drawing>
            <wp:anchor distT="360045" distB="360045" distL="114300" distR="114300" simplePos="0" relativeHeight="251830272" behindDoc="0" locked="0" layoutInCell="1" allowOverlap="1" wp14:anchorId="2BF6A4A2" wp14:editId="07DD3DE4">
              <wp:simplePos x="0" y="0"/>
              <wp:positionH relativeFrom="margin">
                <wp:align>center</wp:align>
              </wp:positionH>
              <wp:positionV relativeFrom="paragraph">
                <wp:posOffset>1604010</wp:posOffset>
              </wp:positionV>
              <wp:extent cx="3600000" cy="2793600"/>
              <wp:effectExtent l="0" t="0" r="0" b="6985"/>
              <wp:wrapTopAndBottom/>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Kép 192"/>
                      <pic:cNvPicPr/>
                    </pic:nvPicPr>
                    <pic:blipFill>
                      <a:blip r:embed="rId45">
                        <a:extLst>
                          <a:ext uri="{28A0092B-C50C-407E-A947-70E740481C1C}">
                            <a14:useLocalDpi xmlns:a14="http://schemas.microsoft.com/office/drawing/2010/main" val="0"/>
                          </a:ext>
                        </a:extLst>
                      </a:blip>
                      <a:stretch>
                        <a:fillRect/>
                      </a:stretch>
                    </pic:blipFill>
                    <pic:spPr>
                      <a:xfrm>
                        <a:off x="0" y="0"/>
                        <a:ext cx="3600000" cy="2793600"/>
                      </a:xfrm>
                      <a:prstGeom prst="rect">
                        <a:avLst/>
                      </a:prstGeom>
                    </pic:spPr>
                  </pic:pic>
                </a:graphicData>
              </a:graphic>
              <wp14:sizeRelH relativeFrom="margin">
                <wp14:pctWidth>0</wp14:pctWidth>
              </wp14:sizeRelH>
              <wp14:sizeRelV relativeFrom="margin">
                <wp14:pctHeight>0</wp14:pctHeight>
              </wp14:sizeRelV>
            </wp:anchor>
          </w:drawing>
        </w:r>
      </w:ins>
      <w:r w:rsidR="005F4182">
        <w:t xml:space="preserve">ahol L </w:t>
      </w:r>
      <w:ins w:id="1666" w:author="VARGA Zoltan" w:date="2021-12-12T11:22:00Z">
        <w:r w:rsidR="004C1E3E">
          <w:t>(</w:t>
        </w:r>
        <w:proofErr w:type="spellStart"/>
        <w:r w:rsidR="004C1E3E">
          <w:t>Wheelbase</w:t>
        </w:r>
        <w:proofErr w:type="spellEnd"/>
        <w:r w:rsidR="004C1E3E">
          <w:t xml:space="preserve">) </w:t>
        </w:r>
      </w:ins>
      <w:r w:rsidR="005F4182">
        <w:t xml:space="preserve">a bicikli modell tengely távolsága (megegyezik a jármű tengelytávolságával), R </w:t>
      </w:r>
      <w:ins w:id="1667" w:author="VARGA Zoltan" w:date="2021-12-12T11:23:00Z">
        <w:r w:rsidR="004C1E3E">
          <w:t>(</w:t>
        </w:r>
        <w:proofErr w:type="spellStart"/>
        <w:r w:rsidR="004C1E3E">
          <w:t>Turning</w:t>
        </w:r>
        <w:proofErr w:type="spellEnd"/>
        <w:r w:rsidR="004C1E3E">
          <w:t xml:space="preserve"> </w:t>
        </w:r>
        <w:proofErr w:type="spellStart"/>
        <w:r w:rsidR="004C1E3E">
          <w:t>radius</w:t>
        </w:r>
        <w:proofErr w:type="spellEnd"/>
        <w:r w:rsidR="004C1E3E">
          <w:t xml:space="preserve">) </w:t>
        </w:r>
      </w:ins>
      <w:r w:rsidR="005F4182">
        <w:t xml:space="preserve">a fordulókör sugara, </w:t>
      </w:r>
      <m:oMath>
        <m:r>
          <w:rPr>
            <w:rFonts w:ascii="Cambria Math" w:hAnsi="Cambria Math"/>
          </w:rPr>
          <m:t>δ</m:t>
        </m:r>
      </m:oMath>
      <w:r w:rsidR="005F4182">
        <w:t xml:space="preserve"> </w:t>
      </w:r>
      <w:ins w:id="1668" w:author="VARGA Zoltan" w:date="2021-12-12T11:23:00Z">
        <w:r w:rsidR="004C1E3E">
          <w:t>(</w:t>
        </w:r>
        <w:proofErr w:type="spellStart"/>
        <w:r w:rsidR="004C1E3E">
          <w:t>Ackermann</w:t>
        </w:r>
        <w:proofErr w:type="spellEnd"/>
        <w:r w:rsidR="004C1E3E">
          <w:t xml:space="preserve"> </w:t>
        </w:r>
        <w:proofErr w:type="spellStart"/>
        <w:r w:rsidR="004C1E3E">
          <w:t>angle</w:t>
        </w:r>
        <w:proofErr w:type="spellEnd"/>
        <w:r w:rsidR="004C1E3E">
          <w:t xml:space="preserve">) </w:t>
        </w:r>
      </w:ins>
      <w:r w:rsidR="005F4182">
        <w:t>pedig a két tengely által bezárt szög, ami egyenlő az első kerék adott R sugarú fordulókörhöz tartozó első kerék kitérítési szögével. Itt a hányados várhatóan 1-nél jóval kisebb érték lesz minden esetben, mivel a robot maximális kerék kitérítése</w:t>
      </w:r>
      <w:del w:id="1669" w:author="VARGA Zoltan" w:date="2021-12-12T11:25:00Z">
        <w:r w:rsidR="005F4182" w:rsidDel="00022C11">
          <w:delText xml:space="preserve"> </w:delText>
        </w:r>
      </w:del>
      <w:ins w:id="1670" w:author="VARGA Zoltan" w:date="2021-12-12T11:25:00Z">
        <w:r w:rsidR="00022C11">
          <w:t xml:space="preserve"> </w:t>
        </w:r>
      </w:ins>
      <w:r w:rsidR="005F4182">
        <w:t xml:space="preserve">45° alatt </w:t>
      </w:r>
      <w:ins w:id="1671" w:author="VARGA Zoltan" w:date="2021-12-12T11:25:00Z">
        <w:r w:rsidR="00022C11">
          <w:t>van</w:t>
        </w:r>
      </w:ins>
      <w:del w:id="1672" w:author="VARGA Zoltan" w:date="2021-12-12T11:25:00Z">
        <w:r w:rsidR="005F4182" w:rsidDel="00022C11">
          <w:delText>lesz</w:delText>
        </w:r>
      </w:del>
      <w:r w:rsidR="005F4182">
        <w:t xml:space="preserve"> (tan 45°=1).</w:t>
      </w:r>
      <w:r w:rsidR="005E0208">
        <w:t>[2]</w:t>
      </w:r>
      <w:r w:rsidR="00A16D7C">
        <w:t>[23]</w:t>
      </w:r>
    </w:p>
    <w:p w14:paraId="39ABC352" w14:textId="47BD9DC3" w:rsidR="00325A7D" w:rsidRDefault="00325A7D" w:rsidP="005F4182">
      <w:pPr>
        <w:tabs>
          <w:tab w:val="left" w:pos="4536"/>
        </w:tabs>
        <w:spacing w:after="120"/>
        <w:rPr>
          <w:ins w:id="1673" w:author="VARGA Zoltan" w:date="2021-12-12T11:17:00Z"/>
        </w:rPr>
      </w:pPr>
    </w:p>
    <w:p w14:paraId="742D22D7" w14:textId="254C06E1" w:rsidR="007932D0" w:rsidRDefault="000D6B8B" w:rsidP="00C041CF">
      <w:pPr>
        <w:tabs>
          <w:tab w:val="left" w:pos="4536"/>
        </w:tabs>
        <w:spacing w:after="120"/>
        <w:rPr>
          <w:ins w:id="1674" w:author="VARGA Zoltan" w:date="2021-12-12T11:43:00Z"/>
        </w:rPr>
      </w:pPr>
      <w:ins w:id="1675" w:author="VARGA Zoltan" w:date="2021-12-12T11:27:00Z">
        <w:r>
          <w:t>A projekt</w:t>
        </w:r>
      </w:ins>
      <w:ins w:id="1676" w:author="VARGA Zoltan" w:date="2021-12-12T11:28:00Z">
        <w:r>
          <w:t xml:space="preserve"> jármű esetében a tengelytávolság 140 mm,  </w:t>
        </w:r>
      </w:ins>
      <w:ins w:id="1677" w:author="VARGA Zoltan" w:date="2021-12-12T11:29:00Z">
        <w:r>
          <w:t>a nyomtáv</w:t>
        </w:r>
      </w:ins>
      <w:ins w:id="1678" w:author="VARGA Zoltan" w:date="2021-12-12T11:30:00Z">
        <w:r>
          <w:t xml:space="preserve"> szélesség</w:t>
        </w:r>
      </w:ins>
      <w:ins w:id="1679" w:author="VARGA Zoltan" w:date="2021-12-12T11:29:00Z">
        <w:r>
          <w:t xml:space="preserve"> a hajtott hátsó kerekek</w:t>
        </w:r>
      </w:ins>
      <w:ins w:id="1680" w:author="VARGA Zoltan" w:date="2021-12-12T11:30:00Z">
        <w:r>
          <w:t>nél 160 mm, míg az első kormányzott kerekek</w:t>
        </w:r>
      </w:ins>
      <w:ins w:id="1681" w:author="VARGA Zoltan" w:date="2021-12-12T11:31:00Z">
        <w:r>
          <w:t>nél 170 mm. A</w:t>
        </w:r>
      </w:ins>
      <w:ins w:id="1682" w:author="VARGA Zoltan" w:date="2021-12-12T11:32:00Z">
        <w:r>
          <w:t xml:space="preserve"> két tengely közti nyomtáv szélesség </w:t>
        </w:r>
      </w:ins>
      <w:ins w:id="1683" w:author="VARGA Zoltan" w:date="2021-12-12T11:42:00Z">
        <w:r w:rsidR="00203857">
          <w:t>esetében tapasztalható eltérés</w:t>
        </w:r>
      </w:ins>
      <w:ins w:id="1684" w:author="VARGA Zoltan" w:date="2021-12-12T11:32:00Z">
        <w:r>
          <w:t xml:space="preserve"> nem okoz problémát, mivel</w:t>
        </w:r>
      </w:ins>
      <w:ins w:id="1685" w:author="VARGA Zoltan" w:date="2021-12-12T11:34:00Z">
        <w:r>
          <w:t xml:space="preserve"> </w:t>
        </w:r>
      </w:ins>
      <w:ins w:id="1686" w:author="VARGA Zoltan" w:date="2021-12-12T11:37:00Z">
        <w:r w:rsidR="00203857">
          <w:t xml:space="preserve">az </w:t>
        </w:r>
        <w:proofErr w:type="spellStart"/>
        <w:r w:rsidR="00203857">
          <w:t>Ackermann</w:t>
        </w:r>
        <w:proofErr w:type="spellEnd"/>
        <w:r w:rsidR="00203857">
          <w:t xml:space="preserve"> </w:t>
        </w:r>
      </w:ins>
      <w:ins w:id="1687" w:author="VARGA Zoltan" w:date="2021-12-12T11:38:00Z">
        <w:r w:rsidR="00203857">
          <w:lastRenderedPageBreak/>
          <w:t>bicikli</w:t>
        </w:r>
      </w:ins>
      <w:ins w:id="1688" w:author="VARGA Zoltan" w:date="2021-12-12T11:39:00Z">
        <w:r w:rsidR="00203857">
          <w:t xml:space="preserve"> modell</w:t>
        </w:r>
      </w:ins>
      <w:ins w:id="1689" w:author="VARGA Zoltan" w:date="2021-12-12T11:38:00Z">
        <w:r w:rsidR="00203857">
          <w:t xml:space="preserve"> kormányzott ker</w:t>
        </w:r>
      </w:ins>
      <w:ins w:id="1690" w:author="VARGA Zoltan" w:date="2021-12-12T11:42:00Z">
        <w:r w:rsidR="00203857">
          <w:t>e</w:t>
        </w:r>
      </w:ins>
      <w:ins w:id="1691" w:author="VARGA Zoltan" w:date="2021-12-12T11:38:00Z">
        <w:r w:rsidR="00203857">
          <w:t>k</w:t>
        </w:r>
      </w:ins>
      <w:ins w:id="1692" w:author="VARGA Zoltan" w:date="2021-12-12T11:39:00Z">
        <w:r w:rsidR="00203857">
          <w:t>ének szög számításánál csak az első t</w:t>
        </w:r>
      </w:ins>
      <w:ins w:id="1693" w:author="VARGA Zoltan" w:date="2021-12-12T11:40:00Z">
        <w:r w:rsidR="00203857">
          <w:t xml:space="preserve">engely, míg a hajtott kerekek </w:t>
        </w:r>
      </w:ins>
      <w:ins w:id="1694" w:author="VARGA Zoltan" w:date="2021-12-12T11:41:00Z">
        <w:r w:rsidR="00203857">
          <w:t>–</w:t>
        </w:r>
      </w:ins>
      <w:ins w:id="1695" w:author="VARGA Zoltan" w:date="2021-12-12T11:40:00Z">
        <w:r w:rsidR="00203857">
          <w:t xml:space="preserve"> </w:t>
        </w:r>
      </w:ins>
      <w:ins w:id="1696" w:author="VARGA Zoltan" w:date="2021-12-12T11:41:00Z">
        <w:r w:rsidR="00203857">
          <w:t xml:space="preserve">nem </w:t>
        </w:r>
      </w:ins>
      <w:ins w:id="1697" w:author="VARGA Zoltan" w:date="2021-12-12T11:40:00Z">
        <w:r w:rsidR="00203857">
          <w:t>lineáris mozgás esetén fellépő – sebesség különbség</w:t>
        </w:r>
      </w:ins>
      <w:ins w:id="1698" w:author="VARGA Zoltan" w:date="2021-12-12T11:41:00Z">
        <w:r w:rsidR="00203857">
          <w:t xml:space="preserve"> számításnál csak a hátsó tengely nyomtáv szélességével kell számolni.</w:t>
        </w:r>
      </w:ins>
    </w:p>
    <w:p w14:paraId="70B0B96E" w14:textId="01E1360C" w:rsidR="00276E97" w:rsidRDefault="007D5BE3" w:rsidP="00C041CF">
      <w:pPr>
        <w:tabs>
          <w:tab w:val="left" w:pos="4536"/>
        </w:tabs>
        <w:spacing w:after="120"/>
        <w:rPr>
          <w:ins w:id="1699" w:author="VARGA Zoltan" w:date="2021-12-12T12:46:00Z"/>
        </w:rPr>
      </w:pPr>
      <w:ins w:id="1700" w:author="VARGA Zoltan" w:date="2021-12-12T11:52:00Z">
        <w:r>
          <w:t>A</w:t>
        </w:r>
      </w:ins>
      <w:ins w:id="1701" w:author="VARGA Zoltan" w:date="2021-12-12T11:51:00Z">
        <w:r>
          <w:t xml:space="preserve"> robot járművel szemben támasztott követelmények közt szerepelt annak könnyű reprodukálhatósága, valamint </w:t>
        </w:r>
      </w:ins>
      <w:ins w:id="1702" w:author="VARGA Zoltan" w:date="2021-12-12T11:52:00Z">
        <w:r>
          <w:t xml:space="preserve">egyszerű javíthatósága, ezért a kormányzás mechanikai kialakítása során kereskedelmi forgalomban kapható </w:t>
        </w:r>
      </w:ins>
      <w:ins w:id="1703" w:author="VARGA Zoltan" w:date="2021-12-12T11:53:00Z">
        <w:r>
          <w:t xml:space="preserve">alkatrészek kerültek felhasználásra. Ennek eredményeként </w:t>
        </w:r>
      </w:ins>
      <w:ins w:id="1704" w:author="VARGA Zoltan" w:date="2021-12-12T11:55:00Z">
        <w:r>
          <w:t xml:space="preserve">sajnos </w:t>
        </w:r>
      </w:ins>
      <w:ins w:id="1705" w:author="VARGA Zoltan" w:date="2021-12-12T11:53:00Z">
        <w:r>
          <w:t>nem sikerült elérni</w:t>
        </w:r>
      </w:ins>
      <w:ins w:id="1706" w:author="VARGA Zoltan" w:date="2021-12-12T11:54:00Z">
        <w:r>
          <w:t>, csak közelíteni</w:t>
        </w:r>
      </w:ins>
      <w:ins w:id="1707" w:author="VARGA Zoltan" w:date="2021-12-12T11:53:00Z">
        <w:r>
          <w:t xml:space="preserve"> az ideális </w:t>
        </w:r>
      </w:ins>
      <w:proofErr w:type="spellStart"/>
      <w:ins w:id="1708" w:author="VARGA Zoltan" w:date="2021-12-12T11:54:00Z">
        <w:r>
          <w:t>Ackermann</w:t>
        </w:r>
        <w:proofErr w:type="spellEnd"/>
        <w:r>
          <w:t xml:space="preserve"> kormányzási geometriát.</w:t>
        </w:r>
      </w:ins>
      <w:ins w:id="1709" w:author="VARGA Zoltan" w:date="2021-12-12T12:02:00Z">
        <w:r w:rsidR="00391A7C">
          <w:t xml:space="preserve"> </w:t>
        </w:r>
      </w:ins>
      <w:ins w:id="1710" w:author="VARGA Zoltan" w:date="2021-12-12T12:01:00Z">
        <w:r w:rsidR="00391A7C">
          <w:t>Ugyan</w:t>
        </w:r>
      </w:ins>
      <w:ins w:id="1711" w:author="VARGA Zoltan" w:date="2021-12-12T12:02:00Z">
        <w:r w:rsidR="00391A7C">
          <w:t xml:space="preserve">is </w:t>
        </w:r>
      </w:ins>
      <w:ins w:id="1712" w:author="VARGA Zoltan" w:date="2021-12-12T11:59:00Z">
        <w:r w:rsidR="00391A7C">
          <w:t xml:space="preserve"> </w:t>
        </w:r>
      </w:ins>
      <w:ins w:id="1713" w:author="VARGA Zoltan" w:date="2021-12-12T12:01:00Z">
        <w:r w:rsidR="00391A7C">
          <w:t>Charles Jentaud egy 1878-ban</w:t>
        </w:r>
      </w:ins>
      <w:ins w:id="1714" w:author="VARGA Zoltan" w:date="2021-12-12T12:04:00Z">
        <w:r w:rsidR="00391A7C">
          <w:t>,</w:t>
        </w:r>
      </w:ins>
      <w:ins w:id="1715" w:author="VARGA Zoltan" w:date="2021-12-12T12:03:00Z">
        <w:r w:rsidR="00391A7C">
          <w:t xml:space="preserve"> </w:t>
        </w:r>
      </w:ins>
      <w:ins w:id="1716" w:author="VARGA Zoltan" w:date="2021-12-12T12:04:00Z">
        <w:r w:rsidR="00391A7C">
          <w:t xml:space="preserve">az </w:t>
        </w:r>
      </w:ins>
      <w:proofErr w:type="spellStart"/>
      <w:ins w:id="1717" w:author="VARGA Zoltan" w:date="2021-12-12T12:03:00Z">
        <w:r w:rsidR="00391A7C">
          <w:t>Ackermann</w:t>
        </w:r>
        <w:proofErr w:type="spellEnd"/>
        <w:r w:rsidR="00391A7C">
          <w:t xml:space="preserve">-elv </w:t>
        </w:r>
      </w:ins>
      <w:ins w:id="1718" w:author="VARGA Zoltan" w:date="2021-12-12T12:04:00Z">
        <w:r w:rsidR="00391A7C">
          <w:t>alapján</w:t>
        </w:r>
      </w:ins>
      <w:ins w:id="1719" w:author="VARGA Zoltan" w:date="2021-12-12T12:03:00Z">
        <w:r w:rsidR="00391A7C">
          <w:t xml:space="preserve"> </w:t>
        </w:r>
      </w:ins>
      <w:ins w:id="1720" w:author="VARGA Zoltan" w:date="2021-12-12T12:01:00Z">
        <w:r w:rsidR="00391A7C">
          <w:t>építet</w:t>
        </w:r>
      </w:ins>
      <w:ins w:id="1721" w:author="VARGA Zoltan" w:date="2021-12-12T12:03:00Z">
        <w:r w:rsidR="00391A7C">
          <w:t xml:space="preserve">t </w:t>
        </w:r>
      </w:ins>
      <w:ins w:id="1722" w:author="VARGA Zoltan" w:date="2021-12-12T12:01:00Z">
        <w:r w:rsidR="00391A7C">
          <w:t>járműve fejlesztése során</w:t>
        </w:r>
      </w:ins>
      <w:ins w:id="1723" w:author="VARGA Zoltan" w:date="2021-12-12T12:02:00Z">
        <w:r w:rsidR="00391A7C">
          <w:t xml:space="preserve"> azt tapasztalta</w:t>
        </w:r>
      </w:ins>
      <w:ins w:id="1724" w:author="VARGA Zoltan" w:date="2021-12-12T12:05:00Z">
        <w:r w:rsidR="00391A7C">
          <w:t xml:space="preserve">, hogy a legpontosabb </w:t>
        </w:r>
      </w:ins>
      <w:ins w:id="1725" w:author="VARGA Zoltan" w:date="2021-12-12T12:18:00Z">
        <w:r w:rsidR="00B45132">
          <w:t>k</w:t>
        </w:r>
      </w:ins>
      <w:ins w:id="1726" w:author="VARGA Zoltan" w:date="2021-12-12T12:17:00Z">
        <w:r w:rsidR="00B45132">
          <w:t>erék</w:t>
        </w:r>
      </w:ins>
      <w:ins w:id="1727" w:author="VARGA Zoltan" w:date="2021-12-12T12:05:00Z">
        <w:r w:rsidR="00391A7C">
          <w:t xml:space="preserve"> szöget abban az esetben éri el</w:t>
        </w:r>
      </w:ins>
      <w:ins w:id="1728" w:author="VARGA Zoltan" w:date="2021-12-12T12:06:00Z">
        <w:r w:rsidR="00391A7C">
          <w:t xml:space="preserve">, ha a </w:t>
        </w:r>
        <w:r w:rsidR="000978C4">
          <w:t>tengely-kormány</w:t>
        </w:r>
      </w:ins>
      <w:ins w:id="1729" w:author="VARGA Zoltan" w:date="2021-12-12T12:15:00Z">
        <w:r w:rsidR="000978C4">
          <w:t>öss</w:t>
        </w:r>
      </w:ins>
      <w:ins w:id="1730" w:author="VARGA Zoltan" w:date="2021-12-12T12:16:00Z">
        <w:r w:rsidR="000978C4">
          <w:t xml:space="preserve">zekötő </w:t>
        </w:r>
      </w:ins>
      <w:ins w:id="1731" w:author="VARGA Zoltan" w:date="2021-12-12T12:06:00Z">
        <w:r w:rsidR="000978C4">
          <w:t>rúd</w:t>
        </w:r>
      </w:ins>
      <w:ins w:id="1732" w:author="VARGA Zoltan" w:date="2021-12-12T12:14:00Z">
        <w:r w:rsidR="000978C4">
          <w:t>-</w:t>
        </w:r>
      </w:ins>
      <w:ins w:id="1733" w:author="VARGA Zoltan" w:date="2021-12-12T12:16:00Z">
        <w:r w:rsidR="00B45132">
          <w:t xml:space="preserve">kormány csapok alkotta </w:t>
        </w:r>
      </w:ins>
      <w:ins w:id="1734" w:author="VARGA Zoltan" w:date="2021-12-12T12:17:00Z">
        <w:r w:rsidR="00B45132">
          <w:t>trapéz szárainak</w:t>
        </w:r>
      </w:ins>
      <w:ins w:id="1735" w:author="VARGA Zoltan" w:date="2021-12-12T12:18:00Z">
        <w:r w:rsidR="00B45132">
          <w:t xml:space="preserve"> meghosszabbítása éppen a hátsó tengely felező pontjában metszik egymást. </w:t>
        </w:r>
      </w:ins>
      <w:ins w:id="1736" w:author="VARGA Zoltan" w:date="2021-12-12T12:19:00Z">
        <w:r w:rsidR="00B45132">
          <w:t>A robot autó esetében ez a metszéspont a hátsó tengely előtt helyezkedik el</w:t>
        </w:r>
      </w:ins>
      <w:ins w:id="1737" w:author="VARGA Zoltan" w:date="2021-12-12T12:20:00Z">
        <w:r w:rsidR="00B45132">
          <w:t>.</w:t>
        </w:r>
      </w:ins>
    </w:p>
    <w:p w14:paraId="33B62CD6" w14:textId="13B6D2BD" w:rsidR="00250589" w:rsidRDefault="00C82882" w:rsidP="00C041CF">
      <w:pPr>
        <w:tabs>
          <w:tab w:val="left" w:pos="4536"/>
        </w:tabs>
        <w:spacing w:after="120"/>
        <w:rPr>
          <w:ins w:id="1738" w:author="VARGA Zoltan" w:date="2021-12-12T21:00:00Z"/>
        </w:rPr>
      </w:pPr>
      <w:ins w:id="1739" w:author="VARGA Zoltan" w:date="2021-12-12T12:58:00Z">
        <w:r>
          <w:t>A</w:t>
        </w:r>
      </w:ins>
      <w:ins w:id="1740" w:author="VARGA Zoltan" w:date="2021-12-12T12:49:00Z">
        <w:r w:rsidR="00DD7622">
          <w:t xml:space="preserve"> kormányzáshoz több </w:t>
        </w:r>
      </w:ins>
      <w:ins w:id="1741" w:author="VARGA Zoltan" w:date="2021-12-12T12:50:00Z">
        <w:r w:rsidR="00DD7622">
          <w:t>olyan alkatrész került felhasználásr</w:t>
        </w:r>
      </w:ins>
      <w:ins w:id="1742" w:author="VARGA Zoltan" w:date="2021-12-12T12:51:00Z">
        <w:r w:rsidR="00DD7622">
          <w:t xml:space="preserve">a, amely </w:t>
        </w:r>
      </w:ins>
      <w:ins w:id="1743" w:author="VARGA Zoltan" w:date="2021-12-12T12:56:00Z">
        <w:r>
          <w:t xml:space="preserve">tervezése nem a projekt keretein belül történt és </w:t>
        </w:r>
      </w:ins>
      <w:ins w:id="1744" w:author="VARGA Zoltan" w:date="2021-12-12T12:57:00Z">
        <w:r>
          <w:t xml:space="preserve">fizikai kialakításuk is eléggé összetett, </w:t>
        </w:r>
      </w:ins>
      <w:ins w:id="1745" w:author="VARGA Zoltan" w:date="2021-12-12T12:58:00Z">
        <w:r>
          <w:t>így azok CAD modellezése nem minden esetben történt meg. Ez</w:t>
        </w:r>
      </w:ins>
      <w:ins w:id="1746" w:author="VARGA Zoltan" w:date="2021-12-12T12:59:00Z">
        <w:r>
          <w:t>ért a modell lapján nem határozhatók meg a különböző kormány állások</w:t>
        </w:r>
      </w:ins>
      <w:ins w:id="1747" w:author="VARGA Zoltan" w:date="2021-12-12T13:00:00Z">
        <w:r>
          <w:t>hoz tartozó kerék szögek.</w:t>
        </w:r>
      </w:ins>
      <w:ins w:id="1748" w:author="VARGA Zoltan" w:date="2021-12-12T13:01:00Z">
        <w:r w:rsidR="00216D12">
          <w:t xml:space="preserve"> Ennek megfelelően a kormányzott kerekek kitérését méréssel határoztam meg. Ez a módszer ugyan nehézkes</w:t>
        </w:r>
      </w:ins>
      <w:ins w:id="1749" w:author="VARGA Zoltan" w:date="2021-12-12T13:02:00Z">
        <w:r w:rsidR="00216D12">
          <w:t>ebb mint a modell alapján történő mérés, azonban így meghatározhatók a valós szögek</w:t>
        </w:r>
      </w:ins>
      <w:ins w:id="1750" w:author="VARGA Zoltan" w:date="2021-12-12T13:03:00Z">
        <w:r w:rsidR="00216D12">
          <w:t xml:space="preserve">, amelyekre hatással vannak az alkatrészek </w:t>
        </w:r>
      </w:ins>
      <w:ins w:id="1751" w:author="VARGA Zoltan" w:date="2021-12-12T13:04:00Z">
        <w:r w:rsidR="00216D12">
          <w:t xml:space="preserve">méretpontossága és az azok </w:t>
        </w:r>
      </w:ins>
      <w:ins w:id="1752" w:author="VARGA Zoltan" w:date="2021-12-12T13:03:00Z">
        <w:r w:rsidR="00216D12">
          <w:t xml:space="preserve">közti illeszkedési hibák. </w:t>
        </w:r>
      </w:ins>
      <w:ins w:id="1753" w:author="VARGA Zoltan" w:date="2021-12-12T13:05:00Z">
        <w:r w:rsidR="00EC1E0F">
          <w:t>Természetesen itt számolni lehet a mérési hibá</w:t>
        </w:r>
      </w:ins>
      <w:ins w:id="1754" w:author="VARGA Zoltan" w:date="2021-12-12T13:06:00Z">
        <w:r w:rsidR="00EC1E0F">
          <w:t xml:space="preserve">kkal is, azonban azokat igyekeztem minimálisra csökkenteni. </w:t>
        </w:r>
      </w:ins>
    </w:p>
    <w:p w14:paraId="768E4D83" w14:textId="77777777" w:rsidR="00F62C97" w:rsidRDefault="006275EA" w:rsidP="00C041CF">
      <w:pPr>
        <w:tabs>
          <w:tab w:val="left" w:pos="4536"/>
        </w:tabs>
        <w:spacing w:after="120"/>
        <w:rPr>
          <w:ins w:id="1755" w:author="VARGA Zoltan" w:date="2021-12-13T19:52:00Z"/>
        </w:rPr>
      </w:pPr>
      <w:ins w:id="1756" w:author="VARGA Zoltan" w:date="2021-12-12T13:06:00Z">
        <w:r>
          <w:t>A mér</w:t>
        </w:r>
      </w:ins>
      <w:ins w:id="1757" w:author="VARGA Zoltan" w:date="2021-12-12T13:07:00Z">
        <w:r>
          <w:t>és egy sík asztal felületen történt, amelyre az autó rögzítésre került. A robot hossztengelyére merőlegesen kimérésre</w:t>
        </w:r>
      </w:ins>
      <w:ins w:id="1758" w:author="VARGA Zoltan" w:date="2021-12-12T13:08:00Z">
        <w:r>
          <w:t xml:space="preserve"> és felrajzolásra</w:t>
        </w:r>
      </w:ins>
      <w:ins w:id="1759" w:author="VARGA Zoltan" w:date="2021-12-12T13:07:00Z">
        <w:r>
          <w:t xml:space="preserve"> került</w:t>
        </w:r>
      </w:ins>
      <w:ins w:id="1760" w:author="VARGA Zoltan" w:date="2021-12-12T13:08:00Z">
        <w:r>
          <w:t xml:space="preserve"> egy bázis vonal. Azt követően a kerekek</w:t>
        </w:r>
      </w:ins>
      <w:ins w:id="1761" w:author="VARGA Zoltan" w:date="2021-12-12T13:09:00Z">
        <w:r>
          <w:t xml:space="preserve"> szöge</w:t>
        </w:r>
      </w:ins>
      <w:ins w:id="1762" w:author="VARGA Zoltan" w:date="2021-12-12T13:08:00Z">
        <w:r>
          <w:t xml:space="preserve"> öt pozícióban </w:t>
        </w:r>
      </w:ins>
      <w:ins w:id="1763" w:author="VARGA Zoltan" w:date="2021-12-12T13:09:00Z">
        <w:r>
          <w:t>került lemérésre. A mérés előtt a kormányzott kerekekről a gumiabroncsok eltávolításra kerültek, hogy azok rugalmas felülete ne befolyásolja a mé</w:t>
        </w:r>
      </w:ins>
      <w:ins w:id="1764" w:author="VARGA Zoltan" w:date="2021-12-12T13:10:00Z">
        <w:r>
          <w:t xml:space="preserve">rést. Egy 300 mm-es fém vonalzót a kerekek külső felületéhez illesztve, </w:t>
        </w:r>
      </w:ins>
      <w:ins w:id="1765" w:author="VARGA Zoltan" w:date="2021-12-12T13:11:00Z">
        <w:r>
          <w:t>felrajzolásra került az asztal</w:t>
        </w:r>
      </w:ins>
      <w:ins w:id="1766" w:author="VARGA Zoltan" w:date="2021-12-12T13:14:00Z">
        <w:r>
          <w:t>ra</w:t>
        </w:r>
      </w:ins>
      <w:ins w:id="1767" w:author="VARGA Zoltan" w:date="2021-12-12T13:11:00Z">
        <w:r>
          <w:t xml:space="preserve"> </w:t>
        </w:r>
      </w:ins>
      <w:ins w:id="1768" w:author="VARGA Zoltan" w:date="2021-12-12T13:12:00Z">
        <w:r>
          <w:t xml:space="preserve">a vonalzó mentén </w:t>
        </w:r>
      </w:ins>
      <w:ins w:id="1769" w:author="VARGA Zoltan" w:date="2021-12-12T13:11:00Z">
        <w:r>
          <w:t xml:space="preserve">az aktuális </w:t>
        </w:r>
      </w:ins>
      <w:ins w:id="1770" w:author="VARGA Zoltan" w:date="2021-12-12T13:12:00Z">
        <w:r>
          <w:t xml:space="preserve">kerék </w:t>
        </w:r>
      </w:ins>
      <w:ins w:id="1771" w:author="VARGA Zoltan" w:date="2021-12-12T13:13:00Z">
        <w:r>
          <w:t xml:space="preserve">szög. Így a bázis vonalhoz képest </w:t>
        </w:r>
      </w:ins>
      <w:ins w:id="1772" w:author="VARGA Zoltan" w:date="2021-12-12T13:14:00Z">
        <w:r>
          <w:t xml:space="preserve">mérhetővé vált </w:t>
        </w:r>
      </w:ins>
      <w:ins w:id="1773" w:author="VARGA Zoltan" w:date="2021-12-12T13:15:00Z">
        <w:r>
          <w:t xml:space="preserve">a kerekek kitérési szöge. </w:t>
        </w:r>
      </w:ins>
    </w:p>
    <w:p w14:paraId="44F963EC" w14:textId="032FBFCA" w:rsidR="00F62C97" w:rsidRDefault="00F62C97">
      <w:pPr>
        <w:pStyle w:val="Kpalrs"/>
        <w:keepNext/>
        <w:rPr>
          <w:ins w:id="1774" w:author="VARGA Zoltan" w:date="2021-12-13T19:54:00Z"/>
        </w:rPr>
        <w:pPrChange w:id="1775" w:author="VARGA Zoltan" w:date="2021-12-13T19:54:00Z">
          <w:pPr/>
        </w:pPrChange>
      </w:pPr>
      <w:ins w:id="1776" w:author="VARGA Zoltan" w:date="2021-12-13T19:54:00Z">
        <w:r>
          <w:fldChar w:fldCharType="begin"/>
        </w:r>
        <w:r>
          <w:instrText xml:space="preserve"> SEQ Táblázat \* ARABIC </w:instrText>
        </w:r>
      </w:ins>
      <w:r>
        <w:fldChar w:fldCharType="separate"/>
      </w:r>
      <w:bookmarkStart w:id="1777" w:name="_Toc90933810"/>
      <w:ins w:id="1778" w:author="VARGA Zoltan" w:date="2021-12-13T19:54:00Z">
        <w:r>
          <w:rPr>
            <w:noProof/>
          </w:rPr>
          <w:t>1</w:t>
        </w:r>
        <w:r>
          <w:fldChar w:fldCharType="end"/>
        </w:r>
        <w:r>
          <w:t>. Táblázat A kormányzott kerekek mért kitérési szögei</w:t>
        </w:r>
        <w:bookmarkEnd w:id="1777"/>
      </w:ins>
    </w:p>
    <w:tbl>
      <w:tblPr>
        <w:tblW w:w="2400" w:type="dxa"/>
        <w:jc w:val="center"/>
        <w:tblCellMar>
          <w:left w:w="70" w:type="dxa"/>
          <w:right w:w="70" w:type="dxa"/>
        </w:tblCellMar>
        <w:tblLook w:val="04A0" w:firstRow="1" w:lastRow="0" w:firstColumn="1" w:lastColumn="0" w:noHBand="0" w:noVBand="1"/>
      </w:tblPr>
      <w:tblGrid>
        <w:gridCol w:w="1200"/>
        <w:gridCol w:w="1200"/>
      </w:tblGrid>
      <w:tr w:rsidR="00F62C97" w:rsidRPr="000103E7" w14:paraId="639F2503" w14:textId="77777777" w:rsidTr="00135583">
        <w:trPr>
          <w:trHeight w:val="312"/>
          <w:jc w:val="center"/>
          <w:ins w:id="1779" w:author="VARGA Zoltan" w:date="2021-12-13T19:52:00Z"/>
        </w:trPr>
        <w:tc>
          <w:tcPr>
            <w:tcW w:w="2400" w:type="dxa"/>
            <w:gridSpan w:val="2"/>
            <w:tcBorders>
              <w:top w:val="single" w:sz="12" w:space="0" w:color="auto"/>
              <w:left w:val="single" w:sz="12" w:space="0" w:color="auto"/>
              <w:bottom w:val="single" w:sz="12" w:space="0" w:color="auto"/>
              <w:right w:val="single" w:sz="12" w:space="0" w:color="auto"/>
            </w:tcBorders>
            <w:shd w:val="clear" w:color="000000" w:fill="D9D9D9"/>
            <w:noWrap/>
            <w:vAlign w:val="center"/>
            <w:hideMark/>
          </w:tcPr>
          <w:p w14:paraId="4C408E47" w14:textId="77777777" w:rsidR="00F62C97" w:rsidRPr="000103E7" w:rsidRDefault="00F62C97" w:rsidP="00135583">
            <w:pPr>
              <w:spacing w:after="0" w:line="240" w:lineRule="auto"/>
              <w:jc w:val="center"/>
              <w:rPr>
                <w:ins w:id="1780" w:author="VARGA Zoltan" w:date="2021-12-13T19:52:00Z"/>
                <w:rFonts w:ascii="Calibri" w:hAnsi="Calibri" w:cs="Calibri"/>
                <w:b/>
                <w:bCs/>
                <w:color w:val="000000"/>
                <w:sz w:val="22"/>
                <w:szCs w:val="22"/>
                <w:lang w:eastAsia="ja-JP"/>
              </w:rPr>
            </w:pPr>
            <w:ins w:id="1781" w:author="VARGA Zoltan" w:date="2021-12-13T19:52:00Z">
              <w:r w:rsidRPr="000103E7">
                <w:rPr>
                  <w:rFonts w:ascii="Calibri" w:hAnsi="Calibri" w:cs="Calibri"/>
                  <w:b/>
                  <w:bCs/>
                  <w:color w:val="000000"/>
                  <w:sz w:val="22"/>
                  <w:szCs w:val="22"/>
                  <w:lang w:eastAsia="ja-JP"/>
                </w:rPr>
                <w:t>Kerék szög</w:t>
              </w:r>
            </w:ins>
          </w:p>
        </w:tc>
      </w:tr>
      <w:tr w:rsidR="00F62C97" w:rsidRPr="000103E7" w14:paraId="534DDCE1" w14:textId="77777777" w:rsidTr="00135583">
        <w:trPr>
          <w:trHeight w:val="312"/>
          <w:jc w:val="center"/>
          <w:ins w:id="1782" w:author="VARGA Zoltan" w:date="2021-12-13T19:52:00Z"/>
        </w:trPr>
        <w:tc>
          <w:tcPr>
            <w:tcW w:w="1200" w:type="dxa"/>
            <w:tcBorders>
              <w:top w:val="nil"/>
              <w:left w:val="single" w:sz="12" w:space="0" w:color="auto"/>
              <w:bottom w:val="nil"/>
              <w:right w:val="single" w:sz="8" w:space="0" w:color="auto"/>
            </w:tcBorders>
            <w:shd w:val="clear" w:color="000000" w:fill="D9D9D9"/>
            <w:noWrap/>
            <w:vAlign w:val="center"/>
            <w:hideMark/>
          </w:tcPr>
          <w:p w14:paraId="6B5BE184" w14:textId="77777777" w:rsidR="00F62C97" w:rsidRPr="000103E7" w:rsidRDefault="00F62C97" w:rsidP="00135583">
            <w:pPr>
              <w:spacing w:after="0" w:line="240" w:lineRule="auto"/>
              <w:jc w:val="center"/>
              <w:rPr>
                <w:ins w:id="1783" w:author="VARGA Zoltan" w:date="2021-12-13T19:52:00Z"/>
                <w:rFonts w:ascii="Calibri" w:hAnsi="Calibri" w:cs="Calibri"/>
                <w:b/>
                <w:bCs/>
                <w:color w:val="000000"/>
                <w:sz w:val="22"/>
                <w:szCs w:val="22"/>
                <w:lang w:eastAsia="ja-JP"/>
              </w:rPr>
            </w:pPr>
            <w:ins w:id="1784" w:author="VARGA Zoltan" w:date="2021-12-13T19:52:00Z">
              <w:r w:rsidRPr="000103E7">
                <w:rPr>
                  <w:rFonts w:ascii="Calibri" w:hAnsi="Calibri" w:cs="Calibri"/>
                  <w:b/>
                  <w:bCs/>
                  <w:color w:val="000000"/>
                  <w:sz w:val="22"/>
                  <w:szCs w:val="22"/>
                  <w:lang w:eastAsia="ja-JP"/>
                </w:rPr>
                <w:t>Bal</w:t>
              </w:r>
            </w:ins>
          </w:p>
        </w:tc>
        <w:tc>
          <w:tcPr>
            <w:tcW w:w="1200" w:type="dxa"/>
            <w:tcBorders>
              <w:top w:val="nil"/>
              <w:left w:val="nil"/>
              <w:bottom w:val="nil"/>
              <w:right w:val="single" w:sz="12" w:space="0" w:color="auto"/>
            </w:tcBorders>
            <w:shd w:val="clear" w:color="000000" w:fill="D9D9D9"/>
            <w:noWrap/>
            <w:vAlign w:val="center"/>
            <w:hideMark/>
          </w:tcPr>
          <w:p w14:paraId="3EE787B4" w14:textId="77777777" w:rsidR="00F62C97" w:rsidRPr="000103E7" w:rsidRDefault="00F62C97" w:rsidP="00135583">
            <w:pPr>
              <w:spacing w:after="0" w:line="240" w:lineRule="auto"/>
              <w:jc w:val="center"/>
              <w:rPr>
                <w:ins w:id="1785" w:author="VARGA Zoltan" w:date="2021-12-13T19:52:00Z"/>
                <w:rFonts w:ascii="Calibri" w:hAnsi="Calibri" w:cs="Calibri"/>
                <w:b/>
                <w:bCs/>
                <w:color w:val="000000"/>
                <w:sz w:val="22"/>
                <w:szCs w:val="22"/>
                <w:lang w:eastAsia="ja-JP"/>
              </w:rPr>
            </w:pPr>
            <w:ins w:id="1786" w:author="VARGA Zoltan" w:date="2021-12-13T19:52:00Z">
              <w:r w:rsidRPr="000103E7">
                <w:rPr>
                  <w:rFonts w:ascii="Calibri" w:hAnsi="Calibri" w:cs="Calibri"/>
                  <w:b/>
                  <w:bCs/>
                  <w:color w:val="000000"/>
                  <w:sz w:val="22"/>
                  <w:szCs w:val="22"/>
                  <w:lang w:eastAsia="ja-JP"/>
                </w:rPr>
                <w:t>Jobb</w:t>
              </w:r>
            </w:ins>
          </w:p>
        </w:tc>
      </w:tr>
      <w:tr w:rsidR="00F62C97" w:rsidRPr="000103E7" w14:paraId="7F94072D" w14:textId="77777777" w:rsidTr="00135583">
        <w:trPr>
          <w:trHeight w:val="300"/>
          <w:jc w:val="center"/>
          <w:ins w:id="1787" w:author="VARGA Zoltan" w:date="2021-12-13T19:52:00Z"/>
        </w:trPr>
        <w:tc>
          <w:tcPr>
            <w:tcW w:w="1200" w:type="dxa"/>
            <w:tcBorders>
              <w:top w:val="single" w:sz="12" w:space="0" w:color="auto"/>
              <w:left w:val="single" w:sz="12" w:space="0" w:color="auto"/>
              <w:bottom w:val="single" w:sz="4" w:space="0" w:color="auto"/>
              <w:right w:val="single" w:sz="8" w:space="0" w:color="auto"/>
            </w:tcBorders>
            <w:shd w:val="clear" w:color="auto" w:fill="auto"/>
            <w:noWrap/>
            <w:vAlign w:val="center"/>
            <w:hideMark/>
          </w:tcPr>
          <w:p w14:paraId="6D1F916E" w14:textId="77777777" w:rsidR="00F62C97" w:rsidRPr="000103E7" w:rsidRDefault="00F62C97" w:rsidP="00135583">
            <w:pPr>
              <w:spacing w:after="0" w:line="240" w:lineRule="auto"/>
              <w:jc w:val="center"/>
              <w:rPr>
                <w:ins w:id="1788" w:author="VARGA Zoltan" w:date="2021-12-13T19:52:00Z"/>
                <w:rFonts w:ascii="Calibri" w:hAnsi="Calibri" w:cs="Calibri"/>
                <w:color w:val="000000"/>
                <w:sz w:val="22"/>
                <w:szCs w:val="22"/>
                <w:lang w:eastAsia="ja-JP"/>
              </w:rPr>
            </w:pPr>
            <w:ins w:id="1789" w:author="VARGA Zoltan" w:date="2021-12-13T19:52:00Z">
              <w:r w:rsidRPr="000103E7">
                <w:rPr>
                  <w:rFonts w:ascii="Calibri" w:hAnsi="Calibri" w:cs="Calibri"/>
                  <w:color w:val="000000"/>
                  <w:sz w:val="22"/>
                  <w:szCs w:val="22"/>
                  <w:lang w:eastAsia="ja-JP"/>
                </w:rPr>
                <w:t>18,0°</w:t>
              </w:r>
            </w:ins>
          </w:p>
        </w:tc>
        <w:tc>
          <w:tcPr>
            <w:tcW w:w="1200" w:type="dxa"/>
            <w:tcBorders>
              <w:top w:val="single" w:sz="12" w:space="0" w:color="auto"/>
              <w:left w:val="nil"/>
              <w:bottom w:val="single" w:sz="4" w:space="0" w:color="auto"/>
              <w:right w:val="single" w:sz="12" w:space="0" w:color="auto"/>
            </w:tcBorders>
            <w:shd w:val="clear" w:color="auto" w:fill="auto"/>
            <w:noWrap/>
            <w:vAlign w:val="center"/>
            <w:hideMark/>
          </w:tcPr>
          <w:p w14:paraId="6F1B262A" w14:textId="77777777" w:rsidR="00F62C97" w:rsidRPr="000103E7" w:rsidRDefault="00F62C97" w:rsidP="00135583">
            <w:pPr>
              <w:spacing w:after="0" w:line="240" w:lineRule="auto"/>
              <w:jc w:val="center"/>
              <w:rPr>
                <w:ins w:id="1790" w:author="VARGA Zoltan" w:date="2021-12-13T19:52:00Z"/>
                <w:rFonts w:ascii="Calibri" w:hAnsi="Calibri" w:cs="Calibri"/>
                <w:color w:val="000000"/>
                <w:sz w:val="22"/>
                <w:szCs w:val="22"/>
                <w:lang w:eastAsia="ja-JP"/>
              </w:rPr>
            </w:pPr>
            <w:ins w:id="1791" w:author="VARGA Zoltan" w:date="2021-12-13T19:52:00Z">
              <w:r w:rsidRPr="000103E7">
                <w:rPr>
                  <w:rFonts w:ascii="Calibri" w:hAnsi="Calibri" w:cs="Calibri"/>
                  <w:color w:val="000000"/>
                  <w:sz w:val="22"/>
                  <w:szCs w:val="22"/>
                  <w:lang w:eastAsia="ja-JP"/>
                </w:rPr>
                <w:t>24,0°</w:t>
              </w:r>
            </w:ins>
          </w:p>
        </w:tc>
      </w:tr>
      <w:tr w:rsidR="00F62C97" w:rsidRPr="000103E7" w14:paraId="55C4C344" w14:textId="77777777" w:rsidTr="00135583">
        <w:trPr>
          <w:trHeight w:val="288"/>
          <w:jc w:val="center"/>
          <w:ins w:id="1792"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6CE4352B" w14:textId="77777777" w:rsidR="00F62C97" w:rsidRPr="000103E7" w:rsidRDefault="00F62C97" w:rsidP="00135583">
            <w:pPr>
              <w:spacing w:after="0" w:line="240" w:lineRule="auto"/>
              <w:jc w:val="center"/>
              <w:rPr>
                <w:ins w:id="1793" w:author="VARGA Zoltan" w:date="2021-12-13T19:52:00Z"/>
                <w:rFonts w:ascii="Calibri" w:hAnsi="Calibri" w:cs="Calibri"/>
                <w:color w:val="000000"/>
                <w:sz w:val="22"/>
                <w:szCs w:val="22"/>
                <w:lang w:eastAsia="ja-JP"/>
              </w:rPr>
            </w:pPr>
            <w:ins w:id="1794" w:author="VARGA Zoltan" w:date="2021-12-13T19:52:00Z">
              <w:r w:rsidRPr="000103E7">
                <w:rPr>
                  <w:rFonts w:ascii="Calibri" w:hAnsi="Calibri" w:cs="Calibri"/>
                  <w:color w:val="000000"/>
                  <w:sz w:val="22"/>
                  <w:szCs w:val="22"/>
                  <w:lang w:eastAsia="ja-JP"/>
                </w:rPr>
                <w:t>12,0°</w:t>
              </w:r>
            </w:ins>
          </w:p>
        </w:tc>
        <w:tc>
          <w:tcPr>
            <w:tcW w:w="1200" w:type="dxa"/>
            <w:tcBorders>
              <w:top w:val="nil"/>
              <w:left w:val="nil"/>
              <w:bottom w:val="single" w:sz="4" w:space="0" w:color="auto"/>
              <w:right w:val="single" w:sz="12" w:space="0" w:color="auto"/>
            </w:tcBorders>
            <w:shd w:val="clear" w:color="auto" w:fill="auto"/>
            <w:noWrap/>
            <w:vAlign w:val="center"/>
            <w:hideMark/>
          </w:tcPr>
          <w:p w14:paraId="09D89B26" w14:textId="77777777" w:rsidR="00F62C97" w:rsidRPr="000103E7" w:rsidRDefault="00F62C97" w:rsidP="00135583">
            <w:pPr>
              <w:spacing w:after="0" w:line="240" w:lineRule="auto"/>
              <w:jc w:val="center"/>
              <w:rPr>
                <w:ins w:id="1795" w:author="VARGA Zoltan" w:date="2021-12-13T19:52:00Z"/>
                <w:rFonts w:ascii="Calibri" w:hAnsi="Calibri" w:cs="Calibri"/>
                <w:color w:val="000000"/>
                <w:sz w:val="22"/>
                <w:szCs w:val="22"/>
                <w:lang w:eastAsia="ja-JP"/>
              </w:rPr>
            </w:pPr>
            <w:ins w:id="1796" w:author="VARGA Zoltan" w:date="2021-12-13T19:52:00Z">
              <w:r w:rsidRPr="000103E7">
                <w:rPr>
                  <w:rFonts w:ascii="Calibri" w:hAnsi="Calibri" w:cs="Calibri"/>
                  <w:color w:val="000000"/>
                  <w:sz w:val="22"/>
                  <w:szCs w:val="22"/>
                  <w:lang w:eastAsia="ja-JP"/>
                </w:rPr>
                <w:t>15,0°</w:t>
              </w:r>
            </w:ins>
          </w:p>
        </w:tc>
      </w:tr>
      <w:tr w:rsidR="00F62C97" w:rsidRPr="000103E7" w14:paraId="3AD3A9A3" w14:textId="77777777" w:rsidTr="00135583">
        <w:trPr>
          <w:trHeight w:val="288"/>
          <w:jc w:val="center"/>
          <w:ins w:id="1797"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7883E5F6" w14:textId="77777777" w:rsidR="00F62C97" w:rsidRPr="000103E7" w:rsidRDefault="00F62C97" w:rsidP="00135583">
            <w:pPr>
              <w:spacing w:after="0" w:line="240" w:lineRule="auto"/>
              <w:jc w:val="center"/>
              <w:rPr>
                <w:ins w:id="1798" w:author="VARGA Zoltan" w:date="2021-12-13T19:52:00Z"/>
                <w:rFonts w:ascii="Calibri" w:hAnsi="Calibri" w:cs="Calibri"/>
                <w:color w:val="000000"/>
                <w:sz w:val="22"/>
                <w:szCs w:val="22"/>
                <w:lang w:eastAsia="ja-JP"/>
              </w:rPr>
            </w:pPr>
            <w:ins w:id="1799" w:author="VARGA Zoltan" w:date="2021-12-13T19:52:00Z">
              <w:r w:rsidRPr="000103E7">
                <w:rPr>
                  <w:rFonts w:ascii="Calibri" w:hAnsi="Calibri" w:cs="Calibri"/>
                  <w:color w:val="000000"/>
                  <w:sz w:val="22"/>
                  <w:szCs w:val="22"/>
                  <w:lang w:eastAsia="ja-JP"/>
                </w:rPr>
                <w:lastRenderedPageBreak/>
                <w:t>7,5°</w:t>
              </w:r>
            </w:ins>
          </w:p>
        </w:tc>
        <w:tc>
          <w:tcPr>
            <w:tcW w:w="1200" w:type="dxa"/>
            <w:tcBorders>
              <w:top w:val="nil"/>
              <w:left w:val="nil"/>
              <w:bottom w:val="single" w:sz="4" w:space="0" w:color="auto"/>
              <w:right w:val="single" w:sz="12" w:space="0" w:color="auto"/>
            </w:tcBorders>
            <w:shd w:val="clear" w:color="auto" w:fill="auto"/>
            <w:noWrap/>
            <w:vAlign w:val="center"/>
            <w:hideMark/>
          </w:tcPr>
          <w:p w14:paraId="7719FB89" w14:textId="77777777" w:rsidR="00F62C97" w:rsidRPr="000103E7" w:rsidRDefault="00F62C97" w:rsidP="00135583">
            <w:pPr>
              <w:spacing w:after="0" w:line="240" w:lineRule="auto"/>
              <w:jc w:val="center"/>
              <w:rPr>
                <w:ins w:id="1800" w:author="VARGA Zoltan" w:date="2021-12-13T19:52:00Z"/>
                <w:rFonts w:ascii="Calibri" w:hAnsi="Calibri" w:cs="Calibri"/>
                <w:color w:val="000000"/>
                <w:sz w:val="22"/>
                <w:szCs w:val="22"/>
                <w:lang w:eastAsia="ja-JP"/>
              </w:rPr>
            </w:pPr>
            <w:ins w:id="1801" w:author="VARGA Zoltan" w:date="2021-12-13T19:52:00Z">
              <w:r w:rsidRPr="000103E7">
                <w:rPr>
                  <w:rFonts w:ascii="Calibri" w:hAnsi="Calibri" w:cs="Calibri"/>
                  <w:color w:val="000000"/>
                  <w:sz w:val="22"/>
                  <w:szCs w:val="22"/>
                  <w:lang w:eastAsia="ja-JP"/>
                </w:rPr>
                <w:t>9,5°</w:t>
              </w:r>
            </w:ins>
          </w:p>
        </w:tc>
      </w:tr>
      <w:tr w:rsidR="00F62C97" w:rsidRPr="000103E7" w14:paraId="01B3FC44" w14:textId="77777777" w:rsidTr="00135583">
        <w:trPr>
          <w:trHeight w:val="288"/>
          <w:jc w:val="center"/>
          <w:ins w:id="1802"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651F9739" w14:textId="77777777" w:rsidR="00F62C97" w:rsidRPr="000103E7" w:rsidRDefault="00F62C97" w:rsidP="00135583">
            <w:pPr>
              <w:spacing w:after="0" w:line="240" w:lineRule="auto"/>
              <w:jc w:val="center"/>
              <w:rPr>
                <w:ins w:id="1803" w:author="VARGA Zoltan" w:date="2021-12-13T19:52:00Z"/>
                <w:rFonts w:ascii="Calibri" w:hAnsi="Calibri" w:cs="Calibri"/>
                <w:color w:val="000000"/>
                <w:sz w:val="22"/>
                <w:szCs w:val="22"/>
                <w:lang w:eastAsia="ja-JP"/>
              </w:rPr>
            </w:pPr>
            <w:ins w:id="1804" w:author="VARGA Zoltan" w:date="2021-12-13T19:52:00Z">
              <w:r w:rsidRPr="000103E7">
                <w:rPr>
                  <w:rFonts w:ascii="Calibri" w:hAnsi="Calibri" w:cs="Calibri"/>
                  <w:color w:val="000000"/>
                  <w:sz w:val="22"/>
                  <w:szCs w:val="22"/>
                  <w:lang w:eastAsia="ja-JP"/>
                </w:rPr>
                <w:t>4,0°</w:t>
              </w:r>
            </w:ins>
          </w:p>
        </w:tc>
        <w:tc>
          <w:tcPr>
            <w:tcW w:w="1200" w:type="dxa"/>
            <w:tcBorders>
              <w:top w:val="nil"/>
              <w:left w:val="nil"/>
              <w:bottom w:val="single" w:sz="4" w:space="0" w:color="auto"/>
              <w:right w:val="single" w:sz="12" w:space="0" w:color="auto"/>
            </w:tcBorders>
            <w:shd w:val="clear" w:color="auto" w:fill="auto"/>
            <w:noWrap/>
            <w:vAlign w:val="center"/>
            <w:hideMark/>
          </w:tcPr>
          <w:p w14:paraId="07F94AB7" w14:textId="77777777" w:rsidR="00F62C97" w:rsidRPr="000103E7" w:rsidRDefault="00F62C97" w:rsidP="00135583">
            <w:pPr>
              <w:spacing w:after="0" w:line="240" w:lineRule="auto"/>
              <w:jc w:val="center"/>
              <w:rPr>
                <w:ins w:id="1805" w:author="VARGA Zoltan" w:date="2021-12-13T19:52:00Z"/>
                <w:rFonts w:ascii="Calibri" w:hAnsi="Calibri" w:cs="Calibri"/>
                <w:color w:val="000000"/>
                <w:sz w:val="22"/>
                <w:szCs w:val="22"/>
                <w:lang w:eastAsia="ja-JP"/>
              </w:rPr>
            </w:pPr>
            <w:ins w:id="1806" w:author="VARGA Zoltan" w:date="2021-12-13T19:52:00Z">
              <w:r w:rsidRPr="000103E7">
                <w:rPr>
                  <w:rFonts w:ascii="Calibri" w:hAnsi="Calibri" w:cs="Calibri"/>
                  <w:color w:val="000000"/>
                  <w:sz w:val="22"/>
                  <w:szCs w:val="22"/>
                  <w:lang w:eastAsia="ja-JP"/>
                </w:rPr>
                <w:t>5,5°</w:t>
              </w:r>
            </w:ins>
          </w:p>
        </w:tc>
      </w:tr>
      <w:tr w:rsidR="00F62C97" w:rsidRPr="000103E7" w14:paraId="1E7FF4FB" w14:textId="77777777" w:rsidTr="00135583">
        <w:trPr>
          <w:trHeight w:val="288"/>
          <w:jc w:val="center"/>
          <w:ins w:id="1807"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70E16F80" w14:textId="77777777" w:rsidR="00F62C97" w:rsidRPr="000103E7" w:rsidRDefault="00F62C97" w:rsidP="00135583">
            <w:pPr>
              <w:spacing w:after="0" w:line="240" w:lineRule="auto"/>
              <w:jc w:val="center"/>
              <w:rPr>
                <w:ins w:id="1808" w:author="VARGA Zoltan" w:date="2021-12-13T19:52:00Z"/>
                <w:rFonts w:ascii="Calibri" w:hAnsi="Calibri" w:cs="Calibri"/>
                <w:color w:val="000000"/>
                <w:sz w:val="22"/>
                <w:szCs w:val="22"/>
                <w:lang w:eastAsia="ja-JP"/>
              </w:rPr>
            </w:pPr>
            <w:ins w:id="1809" w:author="VARGA Zoltan" w:date="2021-12-13T19:52:00Z">
              <w:r w:rsidRPr="000103E7">
                <w:rPr>
                  <w:rFonts w:ascii="Calibri" w:hAnsi="Calibri" w:cs="Calibri"/>
                  <w:color w:val="000000"/>
                  <w:sz w:val="22"/>
                  <w:szCs w:val="22"/>
                  <w:lang w:eastAsia="ja-JP"/>
                </w:rPr>
                <w:t>-0,5°</w:t>
              </w:r>
            </w:ins>
          </w:p>
        </w:tc>
        <w:tc>
          <w:tcPr>
            <w:tcW w:w="1200" w:type="dxa"/>
            <w:tcBorders>
              <w:top w:val="nil"/>
              <w:left w:val="nil"/>
              <w:bottom w:val="single" w:sz="4" w:space="0" w:color="auto"/>
              <w:right w:val="single" w:sz="12" w:space="0" w:color="auto"/>
            </w:tcBorders>
            <w:shd w:val="clear" w:color="auto" w:fill="auto"/>
            <w:noWrap/>
            <w:vAlign w:val="center"/>
            <w:hideMark/>
          </w:tcPr>
          <w:p w14:paraId="137F878D" w14:textId="77777777" w:rsidR="00F62C97" w:rsidRPr="000103E7" w:rsidRDefault="00F62C97" w:rsidP="00135583">
            <w:pPr>
              <w:spacing w:after="0" w:line="240" w:lineRule="auto"/>
              <w:jc w:val="center"/>
              <w:rPr>
                <w:ins w:id="1810" w:author="VARGA Zoltan" w:date="2021-12-13T19:52:00Z"/>
                <w:rFonts w:ascii="Calibri" w:hAnsi="Calibri" w:cs="Calibri"/>
                <w:color w:val="000000"/>
                <w:sz w:val="22"/>
                <w:szCs w:val="22"/>
                <w:lang w:eastAsia="ja-JP"/>
              </w:rPr>
            </w:pPr>
            <w:ins w:id="1811" w:author="VARGA Zoltan" w:date="2021-12-13T19:52:00Z">
              <w:r w:rsidRPr="000103E7">
                <w:rPr>
                  <w:rFonts w:ascii="Calibri" w:hAnsi="Calibri" w:cs="Calibri"/>
                  <w:color w:val="000000"/>
                  <w:sz w:val="22"/>
                  <w:szCs w:val="22"/>
                  <w:lang w:eastAsia="ja-JP"/>
                </w:rPr>
                <w:t>0,5°</w:t>
              </w:r>
            </w:ins>
          </w:p>
        </w:tc>
      </w:tr>
      <w:tr w:rsidR="00F62C97" w:rsidRPr="000103E7" w14:paraId="42A26BAF" w14:textId="77777777" w:rsidTr="00135583">
        <w:trPr>
          <w:trHeight w:val="288"/>
          <w:jc w:val="center"/>
          <w:ins w:id="1812"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2DE602F9" w14:textId="77777777" w:rsidR="00F62C97" w:rsidRPr="000103E7" w:rsidRDefault="00F62C97" w:rsidP="00135583">
            <w:pPr>
              <w:spacing w:after="0" w:line="240" w:lineRule="auto"/>
              <w:jc w:val="center"/>
              <w:rPr>
                <w:ins w:id="1813" w:author="VARGA Zoltan" w:date="2021-12-13T19:52:00Z"/>
                <w:rFonts w:ascii="Calibri" w:hAnsi="Calibri" w:cs="Calibri"/>
                <w:color w:val="000000"/>
                <w:sz w:val="22"/>
                <w:szCs w:val="22"/>
                <w:lang w:eastAsia="ja-JP"/>
              </w:rPr>
            </w:pPr>
            <w:ins w:id="1814" w:author="VARGA Zoltan" w:date="2021-12-13T19:52:00Z">
              <w:r>
                <w:rPr>
                  <w:rFonts w:ascii="Calibri" w:hAnsi="Calibri" w:cs="Calibri"/>
                  <w:color w:val="000000"/>
                  <w:sz w:val="22"/>
                  <w:szCs w:val="22"/>
                  <w:lang w:eastAsia="ja-JP"/>
                </w:rPr>
                <w:t>-</w:t>
              </w:r>
              <w:r w:rsidRPr="000103E7">
                <w:rPr>
                  <w:rFonts w:ascii="Calibri" w:hAnsi="Calibri" w:cs="Calibri"/>
                  <w:color w:val="000000"/>
                  <w:sz w:val="22"/>
                  <w:szCs w:val="22"/>
                  <w:lang w:eastAsia="ja-JP"/>
                </w:rPr>
                <w:t>5,5°</w:t>
              </w:r>
            </w:ins>
          </w:p>
        </w:tc>
        <w:tc>
          <w:tcPr>
            <w:tcW w:w="1200" w:type="dxa"/>
            <w:tcBorders>
              <w:top w:val="nil"/>
              <w:left w:val="nil"/>
              <w:bottom w:val="single" w:sz="4" w:space="0" w:color="auto"/>
              <w:right w:val="single" w:sz="12" w:space="0" w:color="auto"/>
            </w:tcBorders>
            <w:shd w:val="clear" w:color="auto" w:fill="auto"/>
            <w:noWrap/>
            <w:vAlign w:val="center"/>
            <w:hideMark/>
          </w:tcPr>
          <w:p w14:paraId="6C0CD05D" w14:textId="77777777" w:rsidR="00F62C97" w:rsidRPr="000103E7" w:rsidRDefault="00F62C97" w:rsidP="00135583">
            <w:pPr>
              <w:spacing w:after="0" w:line="240" w:lineRule="auto"/>
              <w:jc w:val="center"/>
              <w:rPr>
                <w:ins w:id="1815" w:author="VARGA Zoltan" w:date="2021-12-13T19:52:00Z"/>
                <w:rFonts w:ascii="Calibri" w:hAnsi="Calibri" w:cs="Calibri"/>
                <w:color w:val="000000"/>
                <w:sz w:val="22"/>
                <w:szCs w:val="22"/>
                <w:lang w:eastAsia="ja-JP"/>
              </w:rPr>
            </w:pPr>
            <w:ins w:id="1816" w:author="VARGA Zoltan" w:date="2021-12-13T19:52:00Z">
              <w:r w:rsidRPr="000103E7">
                <w:rPr>
                  <w:rFonts w:ascii="Calibri" w:hAnsi="Calibri" w:cs="Calibri"/>
                  <w:color w:val="000000"/>
                  <w:sz w:val="22"/>
                  <w:szCs w:val="22"/>
                  <w:lang w:eastAsia="ja-JP"/>
                </w:rPr>
                <w:t>-4,0°</w:t>
              </w:r>
            </w:ins>
          </w:p>
        </w:tc>
      </w:tr>
      <w:tr w:rsidR="00F62C97" w:rsidRPr="000103E7" w14:paraId="73157CBD" w14:textId="77777777" w:rsidTr="00135583">
        <w:trPr>
          <w:trHeight w:val="288"/>
          <w:jc w:val="center"/>
          <w:ins w:id="1817"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6C09E1A0" w14:textId="77777777" w:rsidR="00F62C97" w:rsidRPr="000103E7" w:rsidRDefault="00F62C97" w:rsidP="00135583">
            <w:pPr>
              <w:spacing w:after="0" w:line="240" w:lineRule="auto"/>
              <w:jc w:val="center"/>
              <w:rPr>
                <w:ins w:id="1818" w:author="VARGA Zoltan" w:date="2021-12-13T19:52:00Z"/>
                <w:rFonts w:ascii="Calibri" w:hAnsi="Calibri" w:cs="Calibri"/>
                <w:color w:val="000000"/>
                <w:sz w:val="22"/>
                <w:szCs w:val="22"/>
                <w:lang w:eastAsia="ja-JP"/>
              </w:rPr>
            </w:pPr>
            <w:ins w:id="1819" w:author="VARGA Zoltan" w:date="2021-12-13T19:52:00Z">
              <w:r>
                <w:rPr>
                  <w:rFonts w:ascii="Calibri" w:hAnsi="Calibri" w:cs="Calibri"/>
                  <w:color w:val="000000"/>
                  <w:sz w:val="22"/>
                  <w:szCs w:val="22"/>
                  <w:lang w:eastAsia="ja-JP"/>
                </w:rPr>
                <w:t>-</w:t>
              </w:r>
              <w:r w:rsidRPr="000103E7">
                <w:rPr>
                  <w:rFonts w:ascii="Calibri" w:hAnsi="Calibri" w:cs="Calibri"/>
                  <w:color w:val="000000"/>
                  <w:sz w:val="22"/>
                  <w:szCs w:val="22"/>
                  <w:lang w:eastAsia="ja-JP"/>
                </w:rPr>
                <w:t>9,5°</w:t>
              </w:r>
            </w:ins>
          </w:p>
        </w:tc>
        <w:tc>
          <w:tcPr>
            <w:tcW w:w="1200" w:type="dxa"/>
            <w:tcBorders>
              <w:top w:val="nil"/>
              <w:left w:val="nil"/>
              <w:bottom w:val="single" w:sz="4" w:space="0" w:color="auto"/>
              <w:right w:val="single" w:sz="12" w:space="0" w:color="auto"/>
            </w:tcBorders>
            <w:shd w:val="clear" w:color="auto" w:fill="auto"/>
            <w:noWrap/>
            <w:vAlign w:val="center"/>
            <w:hideMark/>
          </w:tcPr>
          <w:p w14:paraId="5221BB26" w14:textId="77777777" w:rsidR="00F62C97" w:rsidRPr="000103E7" w:rsidRDefault="00F62C97" w:rsidP="00135583">
            <w:pPr>
              <w:spacing w:after="0" w:line="240" w:lineRule="auto"/>
              <w:jc w:val="center"/>
              <w:rPr>
                <w:ins w:id="1820" w:author="VARGA Zoltan" w:date="2021-12-13T19:52:00Z"/>
                <w:rFonts w:ascii="Calibri" w:hAnsi="Calibri" w:cs="Calibri"/>
                <w:color w:val="000000"/>
                <w:sz w:val="22"/>
                <w:szCs w:val="22"/>
                <w:lang w:eastAsia="ja-JP"/>
              </w:rPr>
            </w:pPr>
            <w:ins w:id="1821" w:author="VARGA Zoltan" w:date="2021-12-13T19:52:00Z">
              <w:r w:rsidRPr="000103E7">
                <w:rPr>
                  <w:rFonts w:ascii="Calibri" w:hAnsi="Calibri" w:cs="Calibri"/>
                  <w:color w:val="000000"/>
                  <w:sz w:val="22"/>
                  <w:szCs w:val="22"/>
                  <w:lang w:eastAsia="ja-JP"/>
                </w:rPr>
                <w:t>-7,5°</w:t>
              </w:r>
            </w:ins>
          </w:p>
        </w:tc>
      </w:tr>
      <w:tr w:rsidR="00F62C97" w:rsidRPr="000103E7" w14:paraId="0BC70E3F" w14:textId="77777777" w:rsidTr="00135583">
        <w:trPr>
          <w:trHeight w:val="288"/>
          <w:jc w:val="center"/>
          <w:ins w:id="1822" w:author="VARGA Zoltan" w:date="2021-12-13T19:52:00Z"/>
        </w:trPr>
        <w:tc>
          <w:tcPr>
            <w:tcW w:w="1200" w:type="dxa"/>
            <w:tcBorders>
              <w:top w:val="nil"/>
              <w:left w:val="single" w:sz="12" w:space="0" w:color="auto"/>
              <w:bottom w:val="single" w:sz="4" w:space="0" w:color="auto"/>
              <w:right w:val="single" w:sz="8" w:space="0" w:color="auto"/>
            </w:tcBorders>
            <w:shd w:val="clear" w:color="auto" w:fill="auto"/>
            <w:noWrap/>
            <w:vAlign w:val="center"/>
            <w:hideMark/>
          </w:tcPr>
          <w:p w14:paraId="1A5F59FF" w14:textId="77777777" w:rsidR="00F62C97" w:rsidRPr="000103E7" w:rsidRDefault="00F62C97" w:rsidP="00135583">
            <w:pPr>
              <w:spacing w:after="0" w:line="240" w:lineRule="auto"/>
              <w:jc w:val="center"/>
              <w:rPr>
                <w:ins w:id="1823" w:author="VARGA Zoltan" w:date="2021-12-13T19:52:00Z"/>
                <w:rFonts w:ascii="Calibri" w:hAnsi="Calibri" w:cs="Calibri"/>
                <w:color w:val="000000"/>
                <w:sz w:val="22"/>
                <w:szCs w:val="22"/>
                <w:lang w:eastAsia="ja-JP"/>
              </w:rPr>
            </w:pPr>
            <w:ins w:id="1824" w:author="VARGA Zoltan" w:date="2021-12-13T19:52:00Z">
              <w:r>
                <w:rPr>
                  <w:rFonts w:ascii="Calibri" w:hAnsi="Calibri" w:cs="Calibri"/>
                  <w:color w:val="000000"/>
                  <w:sz w:val="22"/>
                  <w:szCs w:val="22"/>
                  <w:lang w:eastAsia="ja-JP"/>
                </w:rPr>
                <w:t>-</w:t>
              </w:r>
              <w:r w:rsidRPr="000103E7">
                <w:rPr>
                  <w:rFonts w:ascii="Calibri" w:hAnsi="Calibri" w:cs="Calibri"/>
                  <w:color w:val="000000"/>
                  <w:sz w:val="22"/>
                  <w:szCs w:val="22"/>
                  <w:lang w:eastAsia="ja-JP"/>
                </w:rPr>
                <w:t>15,0°</w:t>
              </w:r>
            </w:ins>
          </w:p>
        </w:tc>
        <w:tc>
          <w:tcPr>
            <w:tcW w:w="1200" w:type="dxa"/>
            <w:tcBorders>
              <w:top w:val="nil"/>
              <w:left w:val="nil"/>
              <w:bottom w:val="single" w:sz="4" w:space="0" w:color="auto"/>
              <w:right w:val="single" w:sz="12" w:space="0" w:color="auto"/>
            </w:tcBorders>
            <w:shd w:val="clear" w:color="auto" w:fill="auto"/>
            <w:noWrap/>
            <w:vAlign w:val="center"/>
            <w:hideMark/>
          </w:tcPr>
          <w:p w14:paraId="570C3E83" w14:textId="77777777" w:rsidR="00F62C97" w:rsidRPr="000103E7" w:rsidRDefault="00F62C97" w:rsidP="00135583">
            <w:pPr>
              <w:spacing w:after="0" w:line="240" w:lineRule="auto"/>
              <w:jc w:val="center"/>
              <w:rPr>
                <w:ins w:id="1825" w:author="VARGA Zoltan" w:date="2021-12-13T19:52:00Z"/>
                <w:rFonts w:ascii="Calibri" w:hAnsi="Calibri" w:cs="Calibri"/>
                <w:color w:val="000000"/>
                <w:sz w:val="22"/>
                <w:szCs w:val="22"/>
                <w:lang w:eastAsia="ja-JP"/>
              </w:rPr>
            </w:pPr>
            <w:ins w:id="1826" w:author="VARGA Zoltan" w:date="2021-12-13T19:52:00Z">
              <w:r w:rsidRPr="000103E7">
                <w:rPr>
                  <w:rFonts w:ascii="Calibri" w:hAnsi="Calibri" w:cs="Calibri"/>
                  <w:color w:val="000000"/>
                  <w:sz w:val="22"/>
                  <w:szCs w:val="22"/>
                  <w:lang w:eastAsia="ja-JP"/>
                </w:rPr>
                <w:t>-12,0°</w:t>
              </w:r>
            </w:ins>
          </w:p>
        </w:tc>
      </w:tr>
      <w:tr w:rsidR="00F62C97" w:rsidRPr="000103E7" w14:paraId="13D1C56D" w14:textId="77777777" w:rsidTr="00135583">
        <w:trPr>
          <w:trHeight w:val="300"/>
          <w:jc w:val="center"/>
          <w:ins w:id="1827" w:author="VARGA Zoltan" w:date="2021-12-13T19:52:00Z"/>
        </w:trPr>
        <w:tc>
          <w:tcPr>
            <w:tcW w:w="1200" w:type="dxa"/>
            <w:tcBorders>
              <w:top w:val="nil"/>
              <w:left w:val="single" w:sz="12" w:space="0" w:color="auto"/>
              <w:bottom w:val="single" w:sz="12" w:space="0" w:color="auto"/>
              <w:right w:val="single" w:sz="8" w:space="0" w:color="auto"/>
            </w:tcBorders>
            <w:shd w:val="clear" w:color="auto" w:fill="auto"/>
            <w:noWrap/>
            <w:vAlign w:val="center"/>
            <w:hideMark/>
          </w:tcPr>
          <w:p w14:paraId="6E7A3484" w14:textId="77777777" w:rsidR="00F62C97" w:rsidRPr="000103E7" w:rsidRDefault="00F62C97" w:rsidP="00135583">
            <w:pPr>
              <w:spacing w:after="0" w:line="240" w:lineRule="auto"/>
              <w:jc w:val="center"/>
              <w:rPr>
                <w:ins w:id="1828" w:author="VARGA Zoltan" w:date="2021-12-13T19:52:00Z"/>
                <w:rFonts w:ascii="Calibri" w:hAnsi="Calibri" w:cs="Calibri"/>
                <w:color w:val="000000"/>
                <w:sz w:val="22"/>
                <w:szCs w:val="22"/>
                <w:lang w:eastAsia="ja-JP"/>
              </w:rPr>
            </w:pPr>
            <w:ins w:id="1829" w:author="VARGA Zoltan" w:date="2021-12-13T19:52:00Z">
              <w:r>
                <w:rPr>
                  <w:rFonts w:ascii="Calibri" w:hAnsi="Calibri" w:cs="Calibri"/>
                  <w:color w:val="000000"/>
                  <w:sz w:val="22"/>
                  <w:szCs w:val="22"/>
                  <w:lang w:eastAsia="ja-JP"/>
                </w:rPr>
                <w:t>-</w:t>
              </w:r>
              <w:r w:rsidRPr="000103E7">
                <w:rPr>
                  <w:rFonts w:ascii="Calibri" w:hAnsi="Calibri" w:cs="Calibri"/>
                  <w:color w:val="000000"/>
                  <w:sz w:val="22"/>
                  <w:szCs w:val="22"/>
                  <w:lang w:eastAsia="ja-JP"/>
                </w:rPr>
                <w:t>24,0°</w:t>
              </w:r>
            </w:ins>
          </w:p>
        </w:tc>
        <w:tc>
          <w:tcPr>
            <w:tcW w:w="1200" w:type="dxa"/>
            <w:tcBorders>
              <w:top w:val="nil"/>
              <w:left w:val="nil"/>
              <w:bottom w:val="single" w:sz="12" w:space="0" w:color="auto"/>
              <w:right w:val="single" w:sz="12" w:space="0" w:color="auto"/>
            </w:tcBorders>
            <w:shd w:val="clear" w:color="auto" w:fill="auto"/>
            <w:noWrap/>
            <w:vAlign w:val="center"/>
            <w:hideMark/>
          </w:tcPr>
          <w:p w14:paraId="613D9D8B" w14:textId="77777777" w:rsidR="00F62C97" w:rsidRPr="000103E7" w:rsidRDefault="00F62C97" w:rsidP="00135583">
            <w:pPr>
              <w:spacing w:after="0" w:line="240" w:lineRule="auto"/>
              <w:jc w:val="center"/>
              <w:rPr>
                <w:ins w:id="1830" w:author="VARGA Zoltan" w:date="2021-12-13T19:52:00Z"/>
                <w:rFonts w:ascii="Calibri" w:hAnsi="Calibri" w:cs="Calibri"/>
                <w:color w:val="000000"/>
                <w:sz w:val="22"/>
                <w:szCs w:val="22"/>
                <w:lang w:eastAsia="ja-JP"/>
              </w:rPr>
            </w:pPr>
            <w:ins w:id="1831" w:author="VARGA Zoltan" w:date="2021-12-13T19:52:00Z">
              <w:r w:rsidRPr="000103E7">
                <w:rPr>
                  <w:rFonts w:ascii="Calibri" w:hAnsi="Calibri" w:cs="Calibri"/>
                  <w:color w:val="000000"/>
                  <w:sz w:val="22"/>
                  <w:szCs w:val="22"/>
                  <w:lang w:eastAsia="ja-JP"/>
                </w:rPr>
                <w:t>-18,0°</w:t>
              </w:r>
            </w:ins>
          </w:p>
        </w:tc>
      </w:tr>
    </w:tbl>
    <w:p w14:paraId="4CBE288F" w14:textId="3DE5BAEB" w:rsidR="00F62C97" w:rsidRDefault="00F62C97" w:rsidP="00612C01">
      <w:pPr>
        <w:spacing w:after="0" w:line="240" w:lineRule="auto"/>
        <w:jc w:val="left"/>
        <w:rPr>
          <w:ins w:id="1832" w:author="VARGA Zoltan" w:date="2021-12-13T19:51:00Z"/>
        </w:rPr>
      </w:pPr>
    </w:p>
    <w:p w14:paraId="1AEC9C3D" w14:textId="46DC59AE" w:rsidR="006364E7" w:rsidRDefault="000103E7" w:rsidP="00C041CF">
      <w:pPr>
        <w:tabs>
          <w:tab w:val="left" w:pos="4536"/>
        </w:tabs>
        <w:spacing w:after="120"/>
        <w:rPr>
          <w:ins w:id="1833" w:author="VARGA Zoltan" w:date="2021-12-12T20:32:00Z"/>
        </w:rPr>
      </w:pPr>
      <w:ins w:id="1834" w:author="VARGA Zoltan" w:date="2021-12-12T13:19:00Z">
        <w:r>
          <w:lastRenderedPageBreak/>
          <w:t>A kerekek</w:t>
        </w:r>
      </w:ins>
      <w:ins w:id="1835" w:author="VARGA Zoltan" w:date="2021-12-12T13:20:00Z">
        <w:r>
          <w:t xml:space="preserve"> mért szögét tartalmazó táblázatból látható, hogy középállásban a kerekek </w:t>
        </w:r>
      </w:ins>
      <w:ins w:id="1836" w:author="VARGA Zoltan" w:date="2021-12-12T13:23:00Z">
        <w:r>
          <w:t xml:space="preserve">egymással nem párhuzamosak, </w:t>
        </w:r>
      </w:ins>
      <w:ins w:id="1837" w:author="VARGA Zoltan" w:date="2021-12-12T13:20:00Z">
        <w:r>
          <w:t>kitérés</w:t>
        </w:r>
      </w:ins>
      <w:ins w:id="1838" w:author="VARGA Zoltan" w:date="2021-12-12T13:23:00Z">
        <w:r>
          <w:t>ük</w:t>
        </w:r>
      </w:ins>
      <w:ins w:id="1839" w:author="VARGA Zoltan" w:date="2021-12-12T13:20:00Z">
        <w:r>
          <w:t xml:space="preserve"> egyenként 0,5°</w:t>
        </w:r>
      </w:ins>
      <w:ins w:id="1840" w:author="VARGA Zoltan" w:date="2021-12-12T13:22:00Z">
        <w:r>
          <w:t xml:space="preserve"> egymásnak ellentétes irányba</w:t>
        </w:r>
      </w:ins>
      <w:ins w:id="1841" w:author="VARGA Zoltan" w:date="2021-12-12T13:23:00Z">
        <w:r>
          <w:t>n. Azért választottam ezt a megoldást, mert ebben az ese</w:t>
        </w:r>
      </w:ins>
      <w:ins w:id="1842" w:author="VARGA Zoltan" w:date="2021-12-12T13:24:00Z">
        <w:r>
          <w:t>tben a jármű egyenes vonalú mozgásánál a kerekek</w:t>
        </w:r>
      </w:ins>
      <w:ins w:id="1843" w:author="VARGA Zoltan" w:date="2021-12-12T13:26:00Z">
        <w:r>
          <w:t xml:space="preserve"> –</w:t>
        </w:r>
      </w:ins>
      <w:ins w:id="1844" w:author="VARGA Zoltan" w:date="2021-12-12T13:24:00Z">
        <w:r>
          <w:t xml:space="preserve"> </w:t>
        </w:r>
      </w:ins>
      <w:ins w:id="1845" w:author="VARGA Zoltan" w:date="2021-12-12T13:25:00Z">
        <w:r>
          <w:t>a</w:t>
        </w:r>
      </w:ins>
      <w:ins w:id="1846" w:author="VARGA Zoltan" w:date="2021-12-12T13:26:00Z">
        <w:r>
          <w:t xml:space="preserve"> </w:t>
        </w:r>
      </w:ins>
      <w:ins w:id="1847" w:author="VARGA Zoltan" w:date="2021-12-12T13:25:00Z">
        <w:r>
          <w:t>talajjal történő súrlódásának következtében</w:t>
        </w:r>
      </w:ins>
      <w:ins w:id="1848" w:author="VARGA Zoltan" w:date="2021-12-12T13:26:00Z">
        <w:r>
          <w:t xml:space="preserve"> –</w:t>
        </w:r>
      </w:ins>
      <w:ins w:id="1849" w:author="VARGA Zoltan" w:date="2021-12-12T13:25:00Z">
        <w:r>
          <w:t xml:space="preserve"> </w:t>
        </w:r>
      </w:ins>
      <w:ins w:id="1850" w:author="VARGA Zoltan" w:date="2021-12-12T13:24:00Z">
        <w:r>
          <w:t>kis</w:t>
        </w:r>
      </w:ins>
      <w:ins w:id="1851" w:author="VARGA Zoltan" w:date="2021-12-12T13:26:00Z">
        <w:r>
          <w:t xml:space="preserve"> </w:t>
        </w:r>
      </w:ins>
      <w:ins w:id="1852" w:author="VARGA Zoltan" w:date="2021-12-12T13:24:00Z">
        <w:r>
          <w:t xml:space="preserve">mértékben </w:t>
        </w:r>
      </w:ins>
      <w:ins w:id="1853" w:author="VARGA Zoltan" w:date="2021-12-12T13:28:00Z">
        <w:r w:rsidR="00825A38">
          <w:t>a haladási iránytól távolodni igyekeznek</w:t>
        </w:r>
      </w:ins>
      <w:ins w:id="1854" w:author="VARGA Zoltan" w:date="2021-12-12T13:29:00Z">
        <w:r w:rsidR="00825A38">
          <w:t xml:space="preserve"> ellentétes irányban</w:t>
        </w:r>
      </w:ins>
      <w:ins w:id="1855" w:author="VARGA Zoltan" w:date="2021-12-12T13:28:00Z">
        <w:r w:rsidR="00825A38">
          <w:t xml:space="preserve">. </w:t>
        </w:r>
      </w:ins>
      <w:ins w:id="1856" w:author="VARGA Zoltan" w:date="2021-12-12T13:29:00Z">
        <w:r w:rsidR="00825A38">
          <w:t>Így a kormány mechanika alk</w:t>
        </w:r>
      </w:ins>
      <w:ins w:id="1857" w:author="VARGA Zoltan" w:date="2021-12-12T13:30:00Z">
        <w:r w:rsidR="00825A38">
          <w:t>atrészeinek illeszkedési hibája, az esetleges kotyogások nem befolyásolják a jármű egyenes tartását, mivel</w:t>
        </w:r>
      </w:ins>
      <w:ins w:id="1858" w:author="VARGA Zoltan" w:date="2021-12-12T13:31:00Z">
        <w:r w:rsidR="00825A38">
          <w:t xml:space="preserve"> a kerekek folyamatosan </w:t>
        </w:r>
      </w:ins>
      <w:ins w:id="1859" w:author="VARGA Zoltan" w:date="2021-12-12T13:32:00Z">
        <w:r w:rsidR="00825A38">
          <w:t>egymásnak feszülve tartják a kormányrudakat.</w:t>
        </w:r>
      </w:ins>
      <w:ins w:id="1860" w:author="VARGA Zoltan" w:date="2021-12-12T15:08:00Z">
        <w:r w:rsidR="001C39F4">
          <w:t xml:space="preserve"> </w:t>
        </w:r>
      </w:ins>
      <w:ins w:id="1861" w:author="VARGA Zoltan" w:date="2021-12-12T13:34:00Z">
        <w:r w:rsidR="006364E7">
          <w:t>A kerekek maximális kitéríthetőség</w:t>
        </w:r>
      </w:ins>
      <w:ins w:id="1862" w:author="VARGA Zoltan" w:date="2021-12-12T13:35:00Z">
        <w:r w:rsidR="006364E7">
          <w:t xml:space="preserve">ét </w:t>
        </w:r>
      </w:ins>
      <w:ins w:id="1863" w:author="VARGA Zoltan" w:date="2021-12-12T13:36:00Z">
        <w:r w:rsidR="006364E7">
          <w:t xml:space="preserve">az autó fizikai kialakítása korlátozza. A mérés során </w:t>
        </w:r>
      </w:ins>
      <w:ins w:id="1864" w:author="VARGA Zoltan" w:date="2021-12-12T13:40:00Z">
        <w:r w:rsidR="00430970">
          <w:t xml:space="preserve">ez a </w:t>
        </w:r>
      </w:ins>
      <w:ins w:id="1865" w:author="VARGA Zoltan" w:date="2021-12-12T16:43:00Z">
        <w:r w:rsidR="00381BC9">
          <w:t xml:space="preserve">maximális </w:t>
        </w:r>
      </w:ins>
      <w:ins w:id="1866" w:author="VARGA Zoltan" w:date="2021-12-12T13:40:00Z">
        <w:r w:rsidR="00430970">
          <w:t>szög 24°-ban került meghatározásra.</w:t>
        </w:r>
      </w:ins>
    </w:p>
    <w:p w14:paraId="33F07284" w14:textId="0147E915" w:rsidR="00735D89" w:rsidRDefault="00EC5235" w:rsidP="00C041CF">
      <w:pPr>
        <w:tabs>
          <w:tab w:val="left" w:pos="4536"/>
        </w:tabs>
        <w:spacing w:after="120"/>
        <w:rPr>
          <w:ins w:id="1867" w:author="VARGA Zoltan" w:date="2021-12-12T20:40:00Z"/>
        </w:rPr>
      </w:pPr>
      <w:ins w:id="1868" w:author="VARGA Zoltan" w:date="2021-12-12T20:37:00Z">
        <w:r>
          <w:t>A kormányzott kerekek szöge alapján</w:t>
        </w:r>
      </w:ins>
      <w:ins w:id="1869" w:author="VARGA Zoltan" w:date="2021-12-12T20:38:00Z">
        <w:r>
          <w:t xml:space="preserve"> és</w:t>
        </w:r>
      </w:ins>
      <w:ins w:id="1870" w:author="VARGA Zoltan" w:date="2021-12-12T20:37:00Z">
        <w:r>
          <w:t xml:space="preserve"> a</w:t>
        </w:r>
      </w:ins>
      <w:ins w:id="1871" w:author="VARGA Zoltan" w:date="2021-12-12T20:53:00Z">
        <w:r w:rsidR="00250589">
          <w:t xml:space="preserve"> kormányzott</w:t>
        </w:r>
      </w:ins>
      <w:ins w:id="1872" w:author="VARGA Zoltan" w:date="2021-12-12T20:37:00Z">
        <w:r>
          <w:t xml:space="preserve"> </w:t>
        </w:r>
      </w:ins>
      <w:r w:rsidR="001D34EF">
        <w:t xml:space="preserve">tengely </w:t>
      </w:r>
      <w:ins w:id="1873" w:author="VARGA Zoltan" w:date="2021-12-12T20:38:00Z">
        <w:r>
          <w:t>nyomtáv</w:t>
        </w:r>
      </w:ins>
      <w:r w:rsidR="001D34EF">
        <w:t>jának</w:t>
      </w:r>
      <w:ins w:id="1874" w:author="VARGA Zoltan" w:date="2021-12-12T20:38:00Z">
        <w:r>
          <w:t xml:space="preserve"> ismeretében az (1)-es képletet felhasználva</w:t>
        </w:r>
      </w:ins>
      <w:ins w:id="1875" w:author="VARGA Zoltan" w:date="2021-12-12T20:39:00Z">
        <w:r>
          <w:t>, valamint azt átrende</w:t>
        </w:r>
      </w:ins>
      <w:ins w:id="1876" w:author="VARGA Zoltan" w:date="2021-12-12T20:40:00Z">
        <w:r>
          <w:t>zve</w:t>
        </w:r>
      </w:ins>
      <w:ins w:id="1877" w:author="VARGA Zoltan" w:date="2021-12-12T20:39:00Z">
        <w:r>
          <w:t xml:space="preserve"> </w:t>
        </w:r>
      </w:ins>
      <w:ins w:id="1878" w:author="VARGA Zoltan" w:date="2021-12-12T20:38:00Z">
        <w:r>
          <w:t xml:space="preserve">megállapítható az adott </w:t>
        </w:r>
      </w:ins>
      <w:ins w:id="1879" w:author="VARGA Zoltan" w:date="2021-12-12T20:40:00Z">
        <w:r>
          <w:t>kerék kitérési szög</w:t>
        </w:r>
      </w:ins>
      <w:ins w:id="1880" w:author="VARGA Zoltan" w:date="2021-12-12T20:53:00Z">
        <w:r w:rsidR="00250589">
          <w:t>e</w:t>
        </w:r>
      </w:ins>
      <w:ins w:id="1881" w:author="VARGA Zoltan" w:date="2021-12-12T20:40:00Z">
        <w:r>
          <w:t xml:space="preserve"> által meghatározott forduló sugár nagysága:</w:t>
        </w:r>
      </w:ins>
    </w:p>
    <w:p w14:paraId="31AD0CE4" w14:textId="1FDD9B44" w:rsidR="00F62C97" w:rsidRDefault="00E82108" w:rsidP="009E707B">
      <w:pPr>
        <w:pStyle w:val="Listaszerbekezds"/>
        <w:numPr>
          <w:ilvl w:val="0"/>
          <w:numId w:val="3"/>
        </w:numPr>
        <w:tabs>
          <w:tab w:val="left" w:pos="4536"/>
        </w:tabs>
        <w:spacing w:after="120"/>
        <w:jc w:val="right"/>
        <w:rPr>
          <w:ins w:id="1882" w:author="VARGA Zoltan" w:date="2021-12-13T19:55:00Z"/>
        </w:rPr>
      </w:pPr>
      <m:oMath>
        <m:r>
          <w:ins w:id="1883" w:author="VARGA Zoltan" w:date="2021-12-12T20:51:00Z">
            <w:rPr>
              <w:rFonts w:ascii="Cambria Math" w:hAnsi="Cambria Math"/>
            </w:rPr>
            <m:t>r=</m:t>
          </w:ins>
        </m:r>
        <m:f>
          <m:fPr>
            <m:ctrlPr>
              <w:ins w:id="1884" w:author="VARGA Zoltan" w:date="2021-12-12T20:51:00Z">
                <w:rPr>
                  <w:rFonts w:ascii="Cambria Math" w:hAnsi="Cambria Math"/>
                  <w:i/>
                </w:rPr>
              </w:ins>
            </m:ctrlPr>
          </m:fPr>
          <m:num>
            <m:r>
              <w:ins w:id="1885" w:author="VARGA Zoltan" w:date="2021-12-12T20:51:00Z">
                <w:rPr>
                  <w:rFonts w:ascii="Cambria Math" w:hAnsi="Cambria Math"/>
                </w:rPr>
                <m:t>Tⅇngⅇlytáv</m:t>
              </w:ins>
            </m:r>
          </m:num>
          <m:den>
            <m:r>
              <w:ins w:id="1886" w:author="VARGA Zoltan" w:date="2021-12-12T20:52:00Z">
                <w:rPr>
                  <w:rFonts w:ascii="Cambria Math" w:hAnsi="Cambria Math"/>
                </w:rPr>
                <m:t>tg α</m:t>
              </w:ins>
            </m:r>
          </m:den>
        </m:f>
        <m:r>
          <w:ins w:id="1887" w:author="VARGA Zoltan" w:date="2021-12-12T20:51:00Z">
            <w:rPr>
              <w:rFonts w:ascii="Cambria Math" w:hAnsi="Cambria Math"/>
            </w:rPr>
            <m:t>±Ny</m:t>
          </w:ins>
        </m:r>
        <m:r>
          <w:ins w:id="1888" w:author="VARGA Zoltan" w:date="2021-12-12T20:52:00Z">
            <w:rPr>
              <w:rFonts w:ascii="Cambria Math" w:hAnsi="Cambria Math"/>
            </w:rPr>
            <m:t>omtáv/</m:t>
          </w:ins>
        </m:r>
        <m:r>
          <w:ins w:id="1889" w:author="VARGA Zoltan" w:date="2021-12-12T20:51:00Z">
            <w:rPr>
              <w:rFonts w:ascii="Cambria Math" w:hAnsi="Cambria Math"/>
            </w:rPr>
            <m:t>2</m:t>
          </w:ins>
        </m:r>
      </m:oMath>
      <w:ins w:id="1890" w:author="VARGA Zoltan" w:date="2021-12-12T20:41:00Z">
        <w:r w:rsidR="00EC5235">
          <w:tab/>
        </w:r>
        <w:r w:rsidR="00EC5235">
          <w:tab/>
          <w:t>(2)</w:t>
        </w:r>
      </w:ins>
    </w:p>
    <w:p w14:paraId="28B6A24A" w14:textId="5DB5B3E2" w:rsidR="00FE50E5" w:rsidRDefault="00E82108" w:rsidP="009E707B">
      <w:pPr>
        <w:tabs>
          <w:tab w:val="left" w:pos="4536"/>
        </w:tabs>
        <w:spacing w:after="120"/>
      </w:pPr>
      <w:ins w:id="1891" w:author="VARGA Zoltan" w:date="2021-12-12T20:44:00Z">
        <w:r>
          <w:t xml:space="preserve">A </w:t>
        </w:r>
      </w:ins>
      <w:ins w:id="1892" w:author="VARGA Zoltan" w:date="2021-12-12T20:45:00Z">
        <w:r>
          <w:t xml:space="preserve">20. ábra szerint a </w:t>
        </w:r>
      </w:ins>
      <w:ins w:id="1893" w:author="VARGA Zoltan" w:date="2021-12-12T20:46:00Z">
        <w:r>
          <w:t>forduló belső oldal</w:t>
        </w:r>
      </w:ins>
      <w:ins w:id="1894" w:author="VARGA Zoltan" w:date="2021-12-12T20:47:00Z">
        <w:r>
          <w:t xml:space="preserve">a felé eső kerék esetében a nyomtáv felét </w:t>
        </w:r>
      </w:ins>
      <w:ins w:id="1895" w:author="VARGA Zoltan" w:date="2021-12-12T20:54:00Z">
        <w:r w:rsidR="00250589">
          <w:t>hozzá adni</w:t>
        </w:r>
      </w:ins>
      <w:ins w:id="1896" w:author="VARGA Zoltan" w:date="2021-12-12T20:47:00Z">
        <w:r>
          <w:t xml:space="preserve">, míg a </w:t>
        </w:r>
      </w:ins>
      <w:ins w:id="1897" w:author="VARGA Zoltan" w:date="2021-12-12T20:54:00Z">
        <w:r w:rsidR="00250589">
          <w:t>külső</w:t>
        </w:r>
      </w:ins>
      <w:ins w:id="1898" w:author="VARGA Zoltan" w:date="2021-12-12T20:47:00Z">
        <w:r>
          <w:t xml:space="preserve"> kerék esetében </w:t>
        </w:r>
      </w:ins>
      <w:ins w:id="1899" w:author="VARGA Zoltan" w:date="2021-12-12T20:54:00Z">
        <w:r w:rsidR="00250589">
          <w:t>kivonni</w:t>
        </w:r>
      </w:ins>
      <w:ins w:id="1900" w:author="VARGA Zoltan" w:date="2021-12-12T20:47:00Z">
        <w:r>
          <w:t xml:space="preserve"> kell a </w:t>
        </w:r>
      </w:ins>
      <w:ins w:id="1901" w:author="VARGA Zoltan" w:date="2021-12-12T20:55:00Z">
        <w:r w:rsidR="00250589">
          <w:t>tengelytáv és kerék kitérési szög tangensének hányadosából.</w:t>
        </w:r>
      </w:ins>
    </w:p>
    <w:p w14:paraId="1EC2DC17" w14:textId="77777777" w:rsidR="00FE50E5" w:rsidRDefault="00FE50E5">
      <w:pPr>
        <w:spacing w:after="0" w:line="240" w:lineRule="auto"/>
        <w:jc w:val="left"/>
      </w:pPr>
      <w:r>
        <w:br w:type="page"/>
      </w:r>
    </w:p>
    <w:p w14:paraId="2C15DC6B" w14:textId="77777777" w:rsidR="00250589" w:rsidRDefault="00250589" w:rsidP="009E707B">
      <w:pPr>
        <w:tabs>
          <w:tab w:val="left" w:pos="4536"/>
        </w:tabs>
        <w:spacing w:after="120"/>
        <w:rPr>
          <w:ins w:id="1902" w:author="VARGA Zoltan" w:date="2021-12-12T20:57:00Z"/>
        </w:rPr>
      </w:pPr>
    </w:p>
    <w:p w14:paraId="45146672" w14:textId="01583EC1" w:rsidR="00250589" w:rsidRDefault="00250589">
      <w:pPr>
        <w:pStyle w:val="Kpalrs"/>
        <w:keepNext/>
        <w:rPr>
          <w:ins w:id="1903" w:author="VARGA Zoltan" w:date="2021-12-12T20:58:00Z"/>
        </w:rPr>
        <w:pPrChange w:id="1904" w:author="VARGA Zoltan" w:date="2021-12-12T20:58:00Z">
          <w:pPr/>
        </w:pPrChange>
      </w:pPr>
      <w:ins w:id="1905" w:author="VARGA Zoltan" w:date="2021-12-12T20:58:00Z">
        <w:r>
          <w:fldChar w:fldCharType="begin"/>
        </w:r>
        <w:r>
          <w:instrText xml:space="preserve"> SEQ táblázat \* ARABIC </w:instrText>
        </w:r>
      </w:ins>
      <w:r>
        <w:fldChar w:fldCharType="separate"/>
      </w:r>
      <w:bookmarkStart w:id="1906" w:name="_Toc90933811"/>
      <w:ins w:id="1907" w:author="VARGA Zoltan" w:date="2021-12-13T19:54:00Z">
        <w:r w:rsidR="00F62C97">
          <w:rPr>
            <w:noProof/>
          </w:rPr>
          <w:t>2</w:t>
        </w:r>
      </w:ins>
      <w:ins w:id="1908" w:author="VARGA Zoltan" w:date="2021-12-12T20:58:00Z">
        <w:r>
          <w:fldChar w:fldCharType="end"/>
        </w:r>
        <w:r>
          <w:t>. táblázat A jármű forduló sugara az</w:t>
        </w:r>
      </w:ins>
      <w:ins w:id="1909" w:author="VARGA Zoltan" w:date="2021-12-12T21:31:00Z">
        <w:r w:rsidR="00343BA9">
          <w:t xml:space="preserve"> 1. táblázat</w:t>
        </w:r>
      </w:ins>
      <w:ins w:id="1910" w:author="VARGA Zoltan" w:date="2021-12-12T20:58:00Z">
        <w:r>
          <w:t xml:space="preserve"> kerék szögekből számítva</w:t>
        </w:r>
        <w:bookmarkEnd w:id="1906"/>
      </w:ins>
    </w:p>
    <w:tbl>
      <w:tblPr>
        <w:tblW w:w="3600" w:type="dxa"/>
        <w:jc w:val="center"/>
        <w:tblCellMar>
          <w:left w:w="70" w:type="dxa"/>
          <w:right w:w="70" w:type="dxa"/>
        </w:tblCellMar>
        <w:tblLook w:val="04A0" w:firstRow="1" w:lastRow="0" w:firstColumn="1" w:lastColumn="0" w:noHBand="0" w:noVBand="1"/>
        <w:tblPrChange w:id="1911" w:author="VARGA Zoltan" w:date="2021-12-12T20:57:00Z">
          <w:tblPr>
            <w:tblW w:w="3600" w:type="dxa"/>
            <w:tblCellMar>
              <w:left w:w="70" w:type="dxa"/>
              <w:right w:w="70" w:type="dxa"/>
            </w:tblCellMar>
            <w:tblLook w:val="04A0" w:firstRow="1" w:lastRow="0" w:firstColumn="1" w:lastColumn="0" w:noHBand="0" w:noVBand="1"/>
          </w:tblPr>
        </w:tblPrChange>
      </w:tblPr>
      <w:tblGrid>
        <w:gridCol w:w="1200"/>
        <w:gridCol w:w="1200"/>
        <w:gridCol w:w="1200"/>
        <w:tblGridChange w:id="1912">
          <w:tblGrid>
            <w:gridCol w:w="1200"/>
            <w:gridCol w:w="1200"/>
            <w:gridCol w:w="1200"/>
          </w:tblGrid>
        </w:tblGridChange>
      </w:tblGrid>
      <w:tr w:rsidR="00250589" w:rsidRPr="00250589" w14:paraId="2818B3CF" w14:textId="77777777" w:rsidTr="00250589">
        <w:trPr>
          <w:trHeight w:val="312"/>
          <w:jc w:val="center"/>
          <w:ins w:id="1913" w:author="VARGA Zoltan" w:date="2021-12-12T20:57:00Z"/>
          <w:trPrChange w:id="1914" w:author="VARGA Zoltan" w:date="2021-12-12T20:57:00Z">
            <w:trPr>
              <w:trHeight w:val="312"/>
            </w:trPr>
          </w:trPrChange>
        </w:trPr>
        <w:tc>
          <w:tcPr>
            <w:tcW w:w="3600" w:type="dxa"/>
            <w:gridSpan w:val="3"/>
            <w:tcBorders>
              <w:top w:val="single" w:sz="12" w:space="0" w:color="auto"/>
              <w:left w:val="single" w:sz="12" w:space="0" w:color="auto"/>
              <w:bottom w:val="single" w:sz="12" w:space="0" w:color="auto"/>
              <w:right w:val="single" w:sz="12" w:space="0" w:color="000000"/>
            </w:tcBorders>
            <w:shd w:val="clear" w:color="000000" w:fill="D9D9D9"/>
            <w:noWrap/>
            <w:vAlign w:val="center"/>
            <w:hideMark/>
            <w:tcPrChange w:id="1915" w:author="VARGA Zoltan" w:date="2021-12-12T20:57:00Z">
              <w:tcPr>
                <w:tcW w:w="3600" w:type="dxa"/>
                <w:gridSpan w:val="3"/>
                <w:tcBorders>
                  <w:top w:val="single" w:sz="12" w:space="0" w:color="auto"/>
                  <w:left w:val="single" w:sz="12" w:space="0" w:color="auto"/>
                  <w:bottom w:val="single" w:sz="12" w:space="0" w:color="auto"/>
                  <w:right w:val="single" w:sz="12" w:space="0" w:color="000000"/>
                </w:tcBorders>
                <w:shd w:val="clear" w:color="000000" w:fill="D9D9D9"/>
                <w:noWrap/>
                <w:vAlign w:val="center"/>
                <w:hideMark/>
              </w:tcPr>
            </w:tcPrChange>
          </w:tcPr>
          <w:p w14:paraId="017CB42C" w14:textId="77777777" w:rsidR="00250589" w:rsidRPr="00250589" w:rsidRDefault="00250589" w:rsidP="00250589">
            <w:pPr>
              <w:spacing w:after="0" w:line="240" w:lineRule="auto"/>
              <w:jc w:val="center"/>
              <w:rPr>
                <w:ins w:id="1916" w:author="VARGA Zoltan" w:date="2021-12-12T20:57:00Z"/>
                <w:rFonts w:ascii="Calibri" w:hAnsi="Calibri" w:cs="Calibri"/>
                <w:b/>
                <w:bCs/>
                <w:color w:val="000000"/>
                <w:sz w:val="22"/>
                <w:szCs w:val="22"/>
                <w:lang w:eastAsia="ja-JP"/>
              </w:rPr>
            </w:pPr>
            <w:ins w:id="1917" w:author="VARGA Zoltan" w:date="2021-12-12T20:57:00Z">
              <w:r w:rsidRPr="00250589">
                <w:rPr>
                  <w:rFonts w:ascii="Calibri" w:hAnsi="Calibri" w:cs="Calibri"/>
                  <w:b/>
                  <w:bCs/>
                  <w:color w:val="000000"/>
                  <w:sz w:val="22"/>
                  <w:szCs w:val="22"/>
                  <w:lang w:eastAsia="ja-JP"/>
                </w:rPr>
                <w:t>Fordulósugár (mm)</w:t>
              </w:r>
            </w:ins>
          </w:p>
        </w:tc>
      </w:tr>
      <w:tr w:rsidR="00250589" w:rsidRPr="00250589" w14:paraId="247EC197" w14:textId="77777777" w:rsidTr="00250589">
        <w:trPr>
          <w:trHeight w:val="748"/>
          <w:jc w:val="center"/>
          <w:ins w:id="1918" w:author="VARGA Zoltan" w:date="2021-12-12T20:57:00Z"/>
          <w:trPrChange w:id="1919" w:author="VARGA Zoltan" w:date="2021-12-12T20:57:00Z">
            <w:trPr>
              <w:trHeight w:val="888"/>
            </w:trPr>
          </w:trPrChange>
        </w:trPr>
        <w:tc>
          <w:tcPr>
            <w:tcW w:w="1200" w:type="dxa"/>
            <w:tcBorders>
              <w:top w:val="nil"/>
              <w:left w:val="single" w:sz="12" w:space="0" w:color="auto"/>
              <w:bottom w:val="single" w:sz="12" w:space="0" w:color="auto"/>
              <w:right w:val="single" w:sz="8" w:space="0" w:color="auto"/>
            </w:tcBorders>
            <w:shd w:val="clear" w:color="000000" w:fill="D9D9D9"/>
            <w:vAlign w:val="center"/>
            <w:hideMark/>
            <w:tcPrChange w:id="1920" w:author="VARGA Zoltan" w:date="2021-12-12T20:57:00Z">
              <w:tcPr>
                <w:tcW w:w="1200" w:type="dxa"/>
                <w:tcBorders>
                  <w:top w:val="nil"/>
                  <w:left w:val="single" w:sz="12" w:space="0" w:color="auto"/>
                  <w:bottom w:val="single" w:sz="12" w:space="0" w:color="auto"/>
                  <w:right w:val="single" w:sz="8" w:space="0" w:color="auto"/>
                </w:tcBorders>
                <w:shd w:val="clear" w:color="000000" w:fill="D9D9D9"/>
                <w:vAlign w:val="center"/>
                <w:hideMark/>
              </w:tcPr>
            </w:tcPrChange>
          </w:tcPr>
          <w:p w14:paraId="56B6CC0A" w14:textId="77777777" w:rsidR="00250589" w:rsidRPr="00250589" w:rsidRDefault="00250589" w:rsidP="00250589">
            <w:pPr>
              <w:spacing w:after="0" w:line="240" w:lineRule="auto"/>
              <w:jc w:val="center"/>
              <w:rPr>
                <w:ins w:id="1921" w:author="VARGA Zoltan" w:date="2021-12-12T20:57:00Z"/>
                <w:rFonts w:ascii="Calibri" w:hAnsi="Calibri" w:cs="Calibri"/>
                <w:b/>
                <w:bCs/>
                <w:color w:val="000000"/>
                <w:sz w:val="22"/>
                <w:szCs w:val="22"/>
                <w:lang w:eastAsia="ja-JP"/>
              </w:rPr>
            </w:pPr>
            <w:ins w:id="1922" w:author="VARGA Zoltan" w:date="2021-12-12T20:57:00Z">
              <w:r w:rsidRPr="00250589">
                <w:rPr>
                  <w:rFonts w:ascii="Calibri" w:hAnsi="Calibri" w:cs="Calibri"/>
                  <w:b/>
                  <w:bCs/>
                  <w:color w:val="000000"/>
                  <w:sz w:val="22"/>
                  <w:szCs w:val="22"/>
                  <w:lang w:eastAsia="ja-JP"/>
                </w:rPr>
                <w:t>Külső kerék szerint</w:t>
              </w:r>
            </w:ins>
          </w:p>
        </w:tc>
        <w:tc>
          <w:tcPr>
            <w:tcW w:w="1200" w:type="dxa"/>
            <w:tcBorders>
              <w:top w:val="nil"/>
              <w:left w:val="nil"/>
              <w:bottom w:val="single" w:sz="12" w:space="0" w:color="auto"/>
              <w:right w:val="single" w:sz="8" w:space="0" w:color="auto"/>
            </w:tcBorders>
            <w:shd w:val="clear" w:color="000000" w:fill="D9D9D9"/>
            <w:vAlign w:val="center"/>
            <w:hideMark/>
            <w:tcPrChange w:id="1923" w:author="VARGA Zoltan" w:date="2021-12-12T20:57:00Z">
              <w:tcPr>
                <w:tcW w:w="1200" w:type="dxa"/>
                <w:tcBorders>
                  <w:top w:val="nil"/>
                  <w:left w:val="nil"/>
                  <w:bottom w:val="single" w:sz="12" w:space="0" w:color="auto"/>
                  <w:right w:val="single" w:sz="8" w:space="0" w:color="auto"/>
                </w:tcBorders>
                <w:shd w:val="clear" w:color="000000" w:fill="D9D9D9"/>
                <w:vAlign w:val="center"/>
                <w:hideMark/>
              </w:tcPr>
            </w:tcPrChange>
          </w:tcPr>
          <w:p w14:paraId="3DBE77AF" w14:textId="77777777" w:rsidR="00250589" w:rsidRPr="00250589" w:rsidRDefault="00250589" w:rsidP="00250589">
            <w:pPr>
              <w:spacing w:after="0" w:line="240" w:lineRule="auto"/>
              <w:jc w:val="center"/>
              <w:rPr>
                <w:ins w:id="1924" w:author="VARGA Zoltan" w:date="2021-12-12T20:57:00Z"/>
                <w:rFonts w:ascii="Calibri" w:hAnsi="Calibri" w:cs="Calibri"/>
                <w:b/>
                <w:bCs/>
                <w:color w:val="000000"/>
                <w:sz w:val="22"/>
                <w:szCs w:val="22"/>
                <w:lang w:eastAsia="ja-JP"/>
              </w:rPr>
            </w:pPr>
            <w:ins w:id="1925" w:author="VARGA Zoltan" w:date="2021-12-12T20:57:00Z">
              <w:r w:rsidRPr="00250589">
                <w:rPr>
                  <w:rFonts w:ascii="Calibri" w:hAnsi="Calibri" w:cs="Calibri"/>
                  <w:b/>
                  <w:bCs/>
                  <w:color w:val="000000"/>
                  <w:sz w:val="22"/>
                  <w:szCs w:val="22"/>
                  <w:lang w:eastAsia="ja-JP"/>
                </w:rPr>
                <w:t>Belső kerék szerint</w:t>
              </w:r>
            </w:ins>
          </w:p>
        </w:tc>
        <w:tc>
          <w:tcPr>
            <w:tcW w:w="1200" w:type="dxa"/>
            <w:tcBorders>
              <w:top w:val="nil"/>
              <w:left w:val="nil"/>
              <w:bottom w:val="single" w:sz="12" w:space="0" w:color="auto"/>
              <w:right w:val="single" w:sz="12" w:space="0" w:color="auto"/>
            </w:tcBorders>
            <w:shd w:val="clear" w:color="000000" w:fill="D9D9D9"/>
            <w:noWrap/>
            <w:vAlign w:val="center"/>
            <w:hideMark/>
            <w:tcPrChange w:id="1926" w:author="VARGA Zoltan" w:date="2021-12-12T20:57:00Z">
              <w:tcPr>
                <w:tcW w:w="1200" w:type="dxa"/>
                <w:tcBorders>
                  <w:top w:val="nil"/>
                  <w:left w:val="nil"/>
                  <w:bottom w:val="single" w:sz="12" w:space="0" w:color="auto"/>
                  <w:right w:val="single" w:sz="12" w:space="0" w:color="auto"/>
                </w:tcBorders>
                <w:shd w:val="clear" w:color="000000" w:fill="D9D9D9"/>
                <w:noWrap/>
                <w:vAlign w:val="center"/>
                <w:hideMark/>
              </w:tcPr>
            </w:tcPrChange>
          </w:tcPr>
          <w:p w14:paraId="4F0240DA" w14:textId="77777777" w:rsidR="00250589" w:rsidRPr="00250589" w:rsidRDefault="00250589" w:rsidP="00250589">
            <w:pPr>
              <w:spacing w:after="0" w:line="240" w:lineRule="auto"/>
              <w:jc w:val="center"/>
              <w:rPr>
                <w:ins w:id="1927" w:author="VARGA Zoltan" w:date="2021-12-12T20:57:00Z"/>
                <w:rFonts w:ascii="Calibri" w:hAnsi="Calibri" w:cs="Calibri"/>
                <w:b/>
                <w:bCs/>
                <w:color w:val="000000"/>
                <w:sz w:val="22"/>
                <w:szCs w:val="22"/>
                <w:lang w:eastAsia="ja-JP"/>
              </w:rPr>
            </w:pPr>
            <w:ins w:id="1928" w:author="VARGA Zoltan" w:date="2021-12-12T20:57:00Z">
              <w:r w:rsidRPr="00250589">
                <w:rPr>
                  <w:rFonts w:ascii="Calibri" w:hAnsi="Calibri" w:cs="Calibri"/>
                  <w:b/>
                  <w:bCs/>
                  <w:color w:val="000000"/>
                  <w:sz w:val="22"/>
                  <w:szCs w:val="22"/>
                  <w:lang w:eastAsia="ja-JP"/>
                </w:rPr>
                <w:t>Különbség</w:t>
              </w:r>
            </w:ins>
          </w:p>
        </w:tc>
      </w:tr>
      <w:tr w:rsidR="00250589" w:rsidRPr="00250589" w14:paraId="39D31739" w14:textId="77777777" w:rsidTr="00250589">
        <w:trPr>
          <w:trHeight w:val="300"/>
          <w:jc w:val="center"/>
          <w:ins w:id="1929" w:author="VARGA Zoltan" w:date="2021-12-12T20:57:00Z"/>
          <w:trPrChange w:id="1930" w:author="VARGA Zoltan" w:date="2021-12-12T20:57:00Z">
            <w:trPr>
              <w:trHeight w:val="300"/>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1931" w:author="VARGA Zoltan" w:date="2021-12-12T20:57: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2DD581E4" w14:textId="77777777" w:rsidR="00250589" w:rsidRPr="00250589" w:rsidRDefault="00250589" w:rsidP="00250589">
            <w:pPr>
              <w:spacing w:after="0" w:line="240" w:lineRule="auto"/>
              <w:jc w:val="center"/>
              <w:rPr>
                <w:ins w:id="1932" w:author="VARGA Zoltan" w:date="2021-12-12T20:57:00Z"/>
                <w:rFonts w:ascii="Calibri" w:hAnsi="Calibri" w:cs="Calibri"/>
                <w:color w:val="000000"/>
                <w:sz w:val="22"/>
                <w:szCs w:val="22"/>
                <w:lang w:eastAsia="ja-JP"/>
              </w:rPr>
            </w:pPr>
            <w:ins w:id="1933" w:author="VARGA Zoltan" w:date="2021-12-12T20:57:00Z">
              <w:r w:rsidRPr="00250589">
                <w:rPr>
                  <w:rFonts w:ascii="Calibri" w:hAnsi="Calibri" w:cs="Calibri"/>
                  <w:color w:val="000000"/>
                  <w:sz w:val="22"/>
                  <w:szCs w:val="22"/>
                  <w:lang w:eastAsia="ja-JP"/>
                </w:rPr>
                <w:t>346</w:t>
              </w:r>
            </w:ins>
          </w:p>
        </w:tc>
        <w:tc>
          <w:tcPr>
            <w:tcW w:w="1200" w:type="dxa"/>
            <w:tcBorders>
              <w:top w:val="nil"/>
              <w:left w:val="nil"/>
              <w:bottom w:val="single" w:sz="4" w:space="0" w:color="auto"/>
              <w:right w:val="single" w:sz="8" w:space="0" w:color="auto"/>
            </w:tcBorders>
            <w:shd w:val="clear" w:color="auto" w:fill="auto"/>
            <w:noWrap/>
            <w:vAlign w:val="center"/>
            <w:hideMark/>
            <w:tcPrChange w:id="1934" w:author="VARGA Zoltan" w:date="2021-12-12T20:57:00Z">
              <w:tcPr>
                <w:tcW w:w="1200" w:type="dxa"/>
                <w:tcBorders>
                  <w:top w:val="nil"/>
                  <w:left w:val="nil"/>
                  <w:bottom w:val="single" w:sz="4" w:space="0" w:color="auto"/>
                  <w:right w:val="single" w:sz="8" w:space="0" w:color="auto"/>
                </w:tcBorders>
                <w:shd w:val="clear" w:color="auto" w:fill="auto"/>
                <w:noWrap/>
                <w:vAlign w:val="center"/>
                <w:hideMark/>
              </w:tcPr>
            </w:tcPrChange>
          </w:tcPr>
          <w:p w14:paraId="72E4DEF8" w14:textId="77777777" w:rsidR="00250589" w:rsidRPr="00250589" w:rsidRDefault="00250589" w:rsidP="00250589">
            <w:pPr>
              <w:spacing w:after="0" w:line="240" w:lineRule="auto"/>
              <w:jc w:val="center"/>
              <w:rPr>
                <w:ins w:id="1935" w:author="VARGA Zoltan" w:date="2021-12-12T20:57:00Z"/>
                <w:rFonts w:ascii="Calibri" w:hAnsi="Calibri" w:cs="Calibri"/>
                <w:color w:val="000000"/>
                <w:sz w:val="22"/>
                <w:szCs w:val="22"/>
                <w:lang w:eastAsia="ja-JP"/>
              </w:rPr>
            </w:pPr>
            <w:ins w:id="1936" w:author="VARGA Zoltan" w:date="2021-12-12T20:57:00Z">
              <w:r w:rsidRPr="00250589">
                <w:rPr>
                  <w:rFonts w:ascii="Calibri" w:hAnsi="Calibri" w:cs="Calibri"/>
                  <w:color w:val="000000"/>
                  <w:sz w:val="22"/>
                  <w:szCs w:val="22"/>
                  <w:lang w:eastAsia="ja-JP"/>
                </w:rPr>
                <w:t>399</w:t>
              </w:r>
            </w:ins>
          </w:p>
        </w:tc>
        <w:tc>
          <w:tcPr>
            <w:tcW w:w="1200" w:type="dxa"/>
            <w:tcBorders>
              <w:top w:val="nil"/>
              <w:left w:val="nil"/>
              <w:bottom w:val="single" w:sz="4" w:space="0" w:color="auto"/>
              <w:right w:val="single" w:sz="12" w:space="0" w:color="auto"/>
            </w:tcBorders>
            <w:shd w:val="clear" w:color="auto" w:fill="auto"/>
            <w:noWrap/>
            <w:vAlign w:val="center"/>
            <w:hideMark/>
            <w:tcPrChange w:id="1937" w:author="VARGA Zoltan" w:date="2021-12-12T20:57:00Z">
              <w:tcPr>
                <w:tcW w:w="1200" w:type="dxa"/>
                <w:tcBorders>
                  <w:top w:val="nil"/>
                  <w:left w:val="nil"/>
                  <w:bottom w:val="single" w:sz="4" w:space="0" w:color="auto"/>
                  <w:right w:val="single" w:sz="12" w:space="0" w:color="auto"/>
                </w:tcBorders>
                <w:shd w:val="clear" w:color="auto" w:fill="auto"/>
                <w:noWrap/>
                <w:vAlign w:val="center"/>
                <w:hideMark/>
              </w:tcPr>
            </w:tcPrChange>
          </w:tcPr>
          <w:p w14:paraId="514AB373" w14:textId="77777777" w:rsidR="00250589" w:rsidRPr="00250589" w:rsidRDefault="00250589" w:rsidP="00250589">
            <w:pPr>
              <w:spacing w:after="0" w:line="240" w:lineRule="auto"/>
              <w:jc w:val="center"/>
              <w:rPr>
                <w:ins w:id="1938" w:author="VARGA Zoltan" w:date="2021-12-12T20:57:00Z"/>
                <w:rFonts w:ascii="Calibri" w:hAnsi="Calibri" w:cs="Calibri"/>
                <w:color w:val="000000"/>
                <w:sz w:val="22"/>
                <w:szCs w:val="22"/>
                <w:lang w:eastAsia="ja-JP"/>
              </w:rPr>
            </w:pPr>
            <w:ins w:id="1939" w:author="VARGA Zoltan" w:date="2021-12-12T20:57:00Z">
              <w:r w:rsidRPr="00250589">
                <w:rPr>
                  <w:rFonts w:ascii="Calibri" w:hAnsi="Calibri" w:cs="Calibri"/>
                  <w:color w:val="000000"/>
                  <w:sz w:val="22"/>
                  <w:szCs w:val="22"/>
                  <w:lang w:eastAsia="ja-JP"/>
                </w:rPr>
                <w:t>54</w:t>
              </w:r>
            </w:ins>
          </w:p>
        </w:tc>
      </w:tr>
      <w:tr w:rsidR="00250589" w:rsidRPr="00250589" w14:paraId="1BB88AFF" w14:textId="77777777" w:rsidTr="00250589">
        <w:trPr>
          <w:trHeight w:val="288"/>
          <w:jc w:val="center"/>
          <w:ins w:id="1940" w:author="VARGA Zoltan" w:date="2021-12-12T20:57:00Z"/>
          <w:trPrChange w:id="1941" w:author="VARGA Zoltan" w:date="2021-12-12T20:57:00Z">
            <w:trPr>
              <w:trHeight w:val="288"/>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1942" w:author="VARGA Zoltan" w:date="2021-12-12T20:57: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722EB461" w14:textId="77777777" w:rsidR="00250589" w:rsidRPr="00250589" w:rsidRDefault="00250589" w:rsidP="00250589">
            <w:pPr>
              <w:spacing w:after="0" w:line="240" w:lineRule="auto"/>
              <w:jc w:val="center"/>
              <w:rPr>
                <w:ins w:id="1943" w:author="VARGA Zoltan" w:date="2021-12-12T20:57:00Z"/>
                <w:rFonts w:ascii="Calibri" w:hAnsi="Calibri" w:cs="Calibri"/>
                <w:color w:val="000000"/>
                <w:sz w:val="22"/>
                <w:szCs w:val="22"/>
                <w:lang w:eastAsia="ja-JP"/>
              </w:rPr>
            </w:pPr>
            <w:ins w:id="1944" w:author="VARGA Zoltan" w:date="2021-12-12T20:57:00Z">
              <w:r w:rsidRPr="00250589">
                <w:rPr>
                  <w:rFonts w:ascii="Calibri" w:hAnsi="Calibri" w:cs="Calibri"/>
                  <w:color w:val="000000"/>
                  <w:sz w:val="22"/>
                  <w:szCs w:val="22"/>
                  <w:lang w:eastAsia="ja-JP"/>
                </w:rPr>
                <w:t>574</w:t>
              </w:r>
            </w:ins>
          </w:p>
        </w:tc>
        <w:tc>
          <w:tcPr>
            <w:tcW w:w="1200" w:type="dxa"/>
            <w:tcBorders>
              <w:top w:val="nil"/>
              <w:left w:val="nil"/>
              <w:bottom w:val="single" w:sz="4" w:space="0" w:color="auto"/>
              <w:right w:val="single" w:sz="8" w:space="0" w:color="auto"/>
            </w:tcBorders>
            <w:shd w:val="clear" w:color="auto" w:fill="auto"/>
            <w:noWrap/>
            <w:vAlign w:val="center"/>
            <w:hideMark/>
            <w:tcPrChange w:id="1945" w:author="VARGA Zoltan" w:date="2021-12-12T20:57:00Z">
              <w:tcPr>
                <w:tcW w:w="1200" w:type="dxa"/>
                <w:tcBorders>
                  <w:top w:val="nil"/>
                  <w:left w:val="nil"/>
                  <w:bottom w:val="single" w:sz="4" w:space="0" w:color="auto"/>
                  <w:right w:val="single" w:sz="8" w:space="0" w:color="auto"/>
                </w:tcBorders>
                <w:shd w:val="clear" w:color="auto" w:fill="auto"/>
                <w:noWrap/>
                <w:vAlign w:val="center"/>
                <w:hideMark/>
              </w:tcPr>
            </w:tcPrChange>
          </w:tcPr>
          <w:p w14:paraId="04CAE2CE" w14:textId="77777777" w:rsidR="00250589" w:rsidRPr="00250589" w:rsidRDefault="00250589" w:rsidP="00250589">
            <w:pPr>
              <w:spacing w:after="0" w:line="240" w:lineRule="auto"/>
              <w:jc w:val="center"/>
              <w:rPr>
                <w:ins w:id="1946" w:author="VARGA Zoltan" w:date="2021-12-12T20:57:00Z"/>
                <w:rFonts w:ascii="Calibri" w:hAnsi="Calibri" w:cs="Calibri"/>
                <w:color w:val="000000"/>
                <w:sz w:val="22"/>
                <w:szCs w:val="22"/>
                <w:lang w:eastAsia="ja-JP"/>
              </w:rPr>
            </w:pPr>
            <w:ins w:id="1947" w:author="VARGA Zoltan" w:date="2021-12-12T20:57:00Z">
              <w:r w:rsidRPr="00250589">
                <w:rPr>
                  <w:rFonts w:ascii="Calibri" w:hAnsi="Calibri" w:cs="Calibri"/>
                  <w:color w:val="000000"/>
                  <w:sz w:val="22"/>
                  <w:szCs w:val="22"/>
                  <w:lang w:eastAsia="ja-JP"/>
                </w:rPr>
                <w:t>607</w:t>
              </w:r>
            </w:ins>
          </w:p>
        </w:tc>
        <w:tc>
          <w:tcPr>
            <w:tcW w:w="1200" w:type="dxa"/>
            <w:tcBorders>
              <w:top w:val="nil"/>
              <w:left w:val="nil"/>
              <w:bottom w:val="single" w:sz="4" w:space="0" w:color="auto"/>
              <w:right w:val="single" w:sz="12" w:space="0" w:color="auto"/>
            </w:tcBorders>
            <w:shd w:val="clear" w:color="auto" w:fill="auto"/>
            <w:noWrap/>
            <w:vAlign w:val="center"/>
            <w:hideMark/>
            <w:tcPrChange w:id="1948" w:author="VARGA Zoltan" w:date="2021-12-12T20:57:00Z">
              <w:tcPr>
                <w:tcW w:w="1200" w:type="dxa"/>
                <w:tcBorders>
                  <w:top w:val="nil"/>
                  <w:left w:val="nil"/>
                  <w:bottom w:val="single" w:sz="4" w:space="0" w:color="auto"/>
                  <w:right w:val="single" w:sz="12" w:space="0" w:color="auto"/>
                </w:tcBorders>
                <w:shd w:val="clear" w:color="auto" w:fill="auto"/>
                <w:noWrap/>
                <w:vAlign w:val="center"/>
                <w:hideMark/>
              </w:tcPr>
            </w:tcPrChange>
          </w:tcPr>
          <w:p w14:paraId="766BAC29" w14:textId="77777777" w:rsidR="00250589" w:rsidRPr="00250589" w:rsidRDefault="00250589" w:rsidP="00250589">
            <w:pPr>
              <w:spacing w:after="0" w:line="240" w:lineRule="auto"/>
              <w:jc w:val="center"/>
              <w:rPr>
                <w:ins w:id="1949" w:author="VARGA Zoltan" w:date="2021-12-12T20:57:00Z"/>
                <w:rFonts w:ascii="Calibri" w:hAnsi="Calibri" w:cs="Calibri"/>
                <w:color w:val="000000"/>
                <w:sz w:val="22"/>
                <w:szCs w:val="22"/>
                <w:lang w:eastAsia="ja-JP"/>
              </w:rPr>
            </w:pPr>
            <w:ins w:id="1950" w:author="VARGA Zoltan" w:date="2021-12-12T20:57:00Z">
              <w:r w:rsidRPr="00250589">
                <w:rPr>
                  <w:rFonts w:ascii="Calibri" w:hAnsi="Calibri" w:cs="Calibri"/>
                  <w:color w:val="000000"/>
                  <w:sz w:val="22"/>
                  <w:szCs w:val="22"/>
                  <w:lang w:eastAsia="ja-JP"/>
                </w:rPr>
                <w:t>34</w:t>
              </w:r>
            </w:ins>
          </w:p>
        </w:tc>
      </w:tr>
      <w:tr w:rsidR="00250589" w:rsidRPr="00250589" w14:paraId="6F28B540" w14:textId="77777777" w:rsidTr="00250589">
        <w:trPr>
          <w:trHeight w:val="288"/>
          <w:jc w:val="center"/>
          <w:ins w:id="1951" w:author="VARGA Zoltan" w:date="2021-12-12T20:57:00Z"/>
          <w:trPrChange w:id="1952" w:author="VARGA Zoltan" w:date="2021-12-12T20:57:00Z">
            <w:trPr>
              <w:trHeight w:val="288"/>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1953" w:author="VARGA Zoltan" w:date="2021-12-12T20:57: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11B913E8" w14:textId="77777777" w:rsidR="00250589" w:rsidRPr="00250589" w:rsidRDefault="00250589" w:rsidP="00250589">
            <w:pPr>
              <w:spacing w:after="0" w:line="240" w:lineRule="auto"/>
              <w:jc w:val="center"/>
              <w:rPr>
                <w:ins w:id="1954" w:author="VARGA Zoltan" w:date="2021-12-12T20:57:00Z"/>
                <w:rFonts w:ascii="Calibri" w:hAnsi="Calibri" w:cs="Calibri"/>
                <w:color w:val="000000"/>
                <w:sz w:val="22"/>
                <w:szCs w:val="22"/>
                <w:lang w:eastAsia="ja-JP"/>
              </w:rPr>
            </w:pPr>
            <w:ins w:id="1955" w:author="VARGA Zoltan" w:date="2021-12-12T20:57:00Z">
              <w:r w:rsidRPr="00250589">
                <w:rPr>
                  <w:rFonts w:ascii="Calibri" w:hAnsi="Calibri" w:cs="Calibri"/>
                  <w:color w:val="000000"/>
                  <w:sz w:val="22"/>
                  <w:szCs w:val="22"/>
                  <w:lang w:eastAsia="ja-JP"/>
                </w:rPr>
                <w:t>978</w:t>
              </w:r>
            </w:ins>
          </w:p>
        </w:tc>
        <w:tc>
          <w:tcPr>
            <w:tcW w:w="1200" w:type="dxa"/>
            <w:tcBorders>
              <w:top w:val="nil"/>
              <w:left w:val="nil"/>
              <w:bottom w:val="single" w:sz="4" w:space="0" w:color="auto"/>
              <w:right w:val="single" w:sz="8" w:space="0" w:color="auto"/>
            </w:tcBorders>
            <w:shd w:val="clear" w:color="auto" w:fill="auto"/>
            <w:noWrap/>
            <w:vAlign w:val="center"/>
            <w:hideMark/>
            <w:tcPrChange w:id="1956" w:author="VARGA Zoltan" w:date="2021-12-12T20:57:00Z">
              <w:tcPr>
                <w:tcW w:w="1200" w:type="dxa"/>
                <w:tcBorders>
                  <w:top w:val="nil"/>
                  <w:left w:val="nil"/>
                  <w:bottom w:val="single" w:sz="4" w:space="0" w:color="auto"/>
                  <w:right w:val="single" w:sz="8" w:space="0" w:color="auto"/>
                </w:tcBorders>
                <w:shd w:val="clear" w:color="auto" w:fill="auto"/>
                <w:noWrap/>
                <w:vAlign w:val="center"/>
                <w:hideMark/>
              </w:tcPr>
            </w:tcPrChange>
          </w:tcPr>
          <w:p w14:paraId="043D78C3" w14:textId="77777777" w:rsidR="00250589" w:rsidRPr="00250589" w:rsidRDefault="00250589" w:rsidP="00250589">
            <w:pPr>
              <w:spacing w:after="0" w:line="240" w:lineRule="auto"/>
              <w:jc w:val="center"/>
              <w:rPr>
                <w:ins w:id="1957" w:author="VARGA Zoltan" w:date="2021-12-12T20:57:00Z"/>
                <w:rFonts w:ascii="Calibri" w:hAnsi="Calibri" w:cs="Calibri"/>
                <w:color w:val="000000"/>
                <w:sz w:val="22"/>
                <w:szCs w:val="22"/>
                <w:lang w:eastAsia="ja-JP"/>
              </w:rPr>
            </w:pPr>
            <w:ins w:id="1958" w:author="VARGA Zoltan" w:date="2021-12-12T20:57:00Z">
              <w:r w:rsidRPr="00250589">
                <w:rPr>
                  <w:rFonts w:ascii="Calibri" w:hAnsi="Calibri" w:cs="Calibri"/>
                  <w:color w:val="000000"/>
                  <w:sz w:val="22"/>
                  <w:szCs w:val="22"/>
                  <w:lang w:eastAsia="ja-JP"/>
                </w:rPr>
                <w:t>922</w:t>
              </w:r>
            </w:ins>
          </w:p>
        </w:tc>
        <w:tc>
          <w:tcPr>
            <w:tcW w:w="1200" w:type="dxa"/>
            <w:tcBorders>
              <w:top w:val="nil"/>
              <w:left w:val="nil"/>
              <w:bottom w:val="single" w:sz="4" w:space="0" w:color="auto"/>
              <w:right w:val="single" w:sz="12" w:space="0" w:color="auto"/>
            </w:tcBorders>
            <w:shd w:val="clear" w:color="auto" w:fill="auto"/>
            <w:noWrap/>
            <w:vAlign w:val="center"/>
            <w:hideMark/>
            <w:tcPrChange w:id="1959" w:author="VARGA Zoltan" w:date="2021-12-12T20:57:00Z">
              <w:tcPr>
                <w:tcW w:w="1200" w:type="dxa"/>
                <w:tcBorders>
                  <w:top w:val="nil"/>
                  <w:left w:val="nil"/>
                  <w:bottom w:val="single" w:sz="4" w:space="0" w:color="auto"/>
                  <w:right w:val="single" w:sz="12" w:space="0" w:color="auto"/>
                </w:tcBorders>
                <w:shd w:val="clear" w:color="auto" w:fill="auto"/>
                <w:noWrap/>
                <w:vAlign w:val="center"/>
                <w:hideMark/>
              </w:tcPr>
            </w:tcPrChange>
          </w:tcPr>
          <w:p w14:paraId="454E7D46" w14:textId="77777777" w:rsidR="00250589" w:rsidRPr="00250589" w:rsidRDefault="00250589" w:rsidP="00250589">
            <w:pPr>
              <w:spacing w:after="0" w:line="240" w:lineRule="auto"/>
              <w:jc w:val="center"/>
              <w:rPr>
                <w:ins w:id="1960" w:author="VARGA Zoltan" w:date="2021-12-12T20:57:00Z"/>
                <w:rFonts w:ascii="Calibri" w:hAnsi="Calibri" w:cs="Calibri"/>
                <w:color w:val="000000"/>
                <w:sz w:val="22"/>
                <w:szCs w:val="22"/>
                <w:lang w:eastAsia="ja-JP"/>
              </w:rPr>
            </w:pPr>
            <w:ins w:id="1961" w:author="VARGA Zoltan" w:date="2021-12-12T20:57:00Z">
              <w:r w:rsidRPr="00250589">
                <w:rPr>
                  <w:rFonts w:ascii="Calibri" w:hAnsi="Calibri" w:cs="Calibri"/>
                  <w:color w:val="000000"/>
                  <w:sz w:val="22"/>
                  <w:szCs w:val="22"/>
                  <w:lang w:eastAsia="ja-JP"/>
                </w:rPr>
                <w:t>57</w:t>
              </w:r>
            </w:ins>
          </w:p>
        </w:tc>
      </w:tr>
      <w:tr w:rsidR="00250589" w:rsidRPr="00250589" w14:paraId="08FFC8AF" w14:textId="77777777" w:rsidTr="00250589">
        <w:trPr>
          <w:trHeight w:val="300"/>
          <w:jc w:val="center"/>
          <w:ins w:id="1962" w:author="VARGA Zoltan" w:date="2021-12-12T20:57:00Z"/>
          <w:trPrChange w:id="1963" w:author="VARGA Zoltan" w:date="2021-12-12T20:57:00Z">
            <w:trPr>
              <w:trHeight w:val="300"/>
            </w:trPr>
          </w:trPrChange>
        </w:trPr>
        <w:tc>
          <w:tcPr>
            <w:tcW w:w="1200" w:type="dxa"/>
            <w:tcBorders>
              <w:top w:val="nil"/>
              <w:left w:val="single" w:sz="12" w:space="0" w:color="auto"/>
              <w:bottom w:val="single" w:sz="12" w:space="0" w:color="auto"/>
              <w:right w:val="single" w:sz="8" w:space="0" w:color="auto"/>
            </w:tcBorders>
            <w:shd w:val="clear" w:color="auto" w:fill="auto"/>
            <w:noWrap/>
            <w:vAlign w:val="center"/>
            <w:hideMark/>
            <w:tcPrChange w:id="1964" w:author="VARGA Zoltan" w:date="2021-12-12T20:57:00Z">
              <w:tcPr>
                <w:tcW w:w="1200" w:type="dxa"/>
                <w:tcBorders>
                  <w:top w:val="nil"/>
                  <w:left w:val="single" w:sz="12" w:space="0" w:color="auto"/>
                  <w:bottom w:val="single" w:sz="12" w:space="0" w:color="auto"/>
                  <w:right w:val="single" w:sz="8" w:space="0" w:color="auto"/>
                </w:tcBorders>
                <w:shd w:val="clear" w:color="auto" w:fill="auto"/>
                <w:noWrap/>
                <w:vAlign w:val="center"/>
                <w:hideMark/>
              </w:tcPr>
            </w:tcPrChange>
          </w:tcPr>
          <w:p w14:paraId="07BE5BC1" w14:textId="77777777" w:rsidR="00250589" w:rsidRPr="00250589" w:rsidRDefault="00250589" w:rsidP="00250589">
            <w:pPr>
              <w:spacing w:after="0" w:line="240" w:lineRule="auto"/>
              <w:jc w:val="center"/>
              <w:rPr>
                <w:ins w:id="1965" w:author="VARGA Zoltan" w:date="2021-12-12T20:57:00Z"/>
                <w:rFonts w:ascii="Calibri" w:hAnsi="Calibri" w:cs="Calibri"/>
                <w:color w:val="000000"/>
                <w:sz w:val="22"/>
                <w:szCs w:val="22"/>
                <w:lang w:eastAsia="ja-JP"/>
              </w:rPr>
            </w:pPr>
            <w:ins w:id="1966" w:author="VARGA Zoltan" w:date="2021-12-12T20:57:00Z">
              <w:r w:rsidRPr="00250589">
                <w:rPr>
                  <w:rFonts w:ascii="Calibri" w:hAnsi="Calibri" w:cs="Calibri"/>
                  <w:color w:val="000000"/>
                  <w:sz w:val="22"/>
                  <w:szCs w:val="22"/>
                  <w:lang w:eastAsia="ja-JP"/>
                </w:rPr>
                <w:t>1917</w:t>
              </w:r>
            </w:ins>
          </w:p>
        </w:tc>
        <w:tc>
          <w:tcPr>
            <w:tcW w:w="1200" w:type="dxa"/>
            <w:tcBorders>
              <w:top w:val="nil"/>
              <w:left w:val="nil"/>
              <w:bottom w:val="single" w:sz="12" w:space="0" w:color="auto"/>
              <w:right w:val="single" w:sz="8" w:space="0" w:color="auto"/>
            </w:tcBorders>
            <w:shd w:val="clear" w:color="auto" w:fill="auto"/>
            <w:noWrap/>
            <w:vAlign w:val="center"/>
            <w:hideMark/>
            <w:tcPrChange w:id="1967" w:author="VARGA Zoltan" w:date="2021-12-12T20:57:00Z">
              <w:tcPr>
                <w:tcW w:w="1200" w:type="dxa"/>
                <w:tcBorders>
                  <w:top w:val="nil"/>
                  <w:left w:val="nil"/>
                  <w:bottom w:val="single" w:sz="12" w:space="0" w:color="auto"/>
                  <w:right w:val="single" w:sz="8" w:space="0" w:color="auto"/>
                </w:tcBorders>
                <w:shd w:val="clear" w:color="auto" w:fill="auto"/>
                <w:noWrap/>
                <w:vAlign w:val="center"/>
                <w:hideMark/>
              </w:tcPr>
            </w:tcPrChange>
          </w:tcPr>
          <w:p w14:paraId="2CD2A633" w14:textId="77777777" w:rsidR="00250589" w:rsidRPr="00250589" w:rsidRDefault="00250589" w:rsidP="00250589">
            <w:pPr>
              <w:spacing w:after="0" w:line="240" w:lineRule="auto"/>
              <w:jc w:val="center"/>
              <w:rPr>
                <w:ins w:id="1968" w:author="VARGA Zoltan" w:date="2021-12-12T20:57:00Z"/>
                <w:rFonts w:ascii="Calibri" w:hAnsi="Calibri" w:cs="Calibri"/>
                <w:color w:val="000000"/>
                <w:sz w:val="22"/>
                <w:szCs w:val="22"/>
                <w:lang w:eastAsia="ja-JP"/>
              </w:rPr>
            </w:pPr>
            <w:ins w:id="1969" w:author="VARGA Zoltan" w:date="2021-12-12T20:57:00Z">
              <w:r w:rsidRPr="00250589">
                <w:rPr>
                  <w:rFonts w:ascii="Calibri" w:hAnsi="Calibri" w:cs="Calibri"/>
                  <w:color w:val="000000"/>
                  <w:sz w:val="22"/>
                  <w:szCs w:val="22"/>
                  <w:lang w:eastAsia="ja-JP"/>
                </w:rPr>
                <w:t>1539</w:t>
              </w:r>
            </w:ins>
          </w:p>
        </w:tc>
        <w:tc>
          <w:tcPr>
            <w:tcW w:w="1200" w:type="dxa"/>
            <w:tcBorders>
              <w:top w:val="nil"/>
              <w:left w:val="nil"/>
              <w:bottom w:val="single" w:sz="12" w:space="0" w:color="auto"/>
              <w:right w:val="single" w:sz="12" w:space="0" w:color="auto"/>
            </w:tcBorders>
            <w:shd w:val="clear" w:color="auto" w:fill="auto"/>
            <w:noWrap/>
            <w:vAlign w:val="center"/>
            <w:hideMark/>
            <w:tcPrChange w:id="1970" w:author="VARGA Zoltan" w:date="2021-12-12T20:57:00Z">
              <w:tcPr>
                <w:tcW w:w="1200" w:type="dxa"/>
                <w:tcBorders>
                  <w:top w:val="nil"/>
                  <w:left w:val="nil"/>
                  <w:bottom w:val="single" w:sz="12" w:space="0" w:color="auto"/>
                  <w:right w:val="single" w:sz="12" w:space="0" w:color="auto"/>
                </w:tcBorders>
                <w:shd w:val="clear" w:color="auto" w:fill="auto"/>
                <w:noWrap/>
                <w:vAlign w:val="center"/>
                <w:hideMark/>
              </w:tcPr>
            </w:tcPrChange>
          </w:tcPr>
          <w:p w14:paraId="283EB703" w14:textId="77777777" w:rsidR="00250589" w:rsidRPr="00250589" w:rsidRDefault="00250589" w:rsidP="00250589">
            <w:pPr>
              <w:spacing w:after="0" w:line="240" w:lineRule="auto"/>
              <w:jc w:val="center"/>
              <w:rPr>
                <w:ins w:id="1971" w:author="VARGA Zoltan" w:date="2021-12-12T20:57:00Z"/>
                <w:rFonts w:ascii="Calibri" w:hAnsi="Calibri" w:cs="Calibri"/>
                <w:color w:val="000000"/>
                <w:sz w:val="22"/>
                <w:szCs w:val="22"/>
                <w:lang w:eastAsia="ja-JP"/>
              </w:rPr>
            </w:pPr>
            <w:ins w:id="1972" w:author="VARGA Zoltan" w:date="2021-12-12T20:57:00Z">
              <w:r w:rsidRPr="00250589">
                <w:rPr>
                  <w:rFonts w:ascii="Calibri" w:hAnsi="Calibri" w:cs="Calibri"/>
                  <w:color w:val="000000"/>
                  <w:sz w:val="22"/>
                  <w:szCs w:val="22"/>
                  <w:lang w:eastAsia="ja-JP"/>
                </w:rPr>
                <w:t>378</w:t>
              </w:r>
            </w:ins>
          </w:p>
        </w:tc>
      </w:tr>
    </w:tbl>
    <w:p w14:paraId="7ED30450" w14:textId="3F49ED51" w:rsidR="00F62C97" w:rsidRDefault="00A378BB" w:rsidP="00A378BB">
      <w:pPr>
        <w:tabs>
          <w:tab w:val="left" w:pos="4536"/>
        </w:tabs>
        <w:spacing w:after="120"/>
        <w:rPr>
          <w:ins w:id="1973" w:author="VARGA Zoltan" w:date="2021-12-13T19:57:00Z"/>
        </w:rPr>
      </w:pPr>
      <w:ins w:id="1974" w:author="VARGA Zoltan" w:date="2021-12-12T21:20:00Z">
        <w:r>
          <w:rPr>
            <w:noProof/>
          </w:rPr>
          <w:lastRenderedPageBreak/>
          <w:drawing>
            <wp:anchor distT="360045" distB="360045" distL="114300" distR="114300" simplePos="0" relativeHeight="251850752" behindDoc="0" locked="0" layoutInCell="1" allowOverlap="1" wp14:anchorId="579373F9" wp14:editId="12220C87">
              <wp:simplePos x="0" y="0"/>
              <wp:positionH relativeFrom="margin">
                <wp:align>center</wp:align>
              </wp:positionH>
              <wp:positionV relativeFrom="paragraph">
                <wp:posOffset>1868170</wp:posOffset>
              </wp:positionV>
              <wp:extent cx="4319905" cy="2681605"/>
              <wp:effectExtent l="0" t="0" r="4445" b="4445"/>
              <wp:wrapTopAndBottom/>
              <wp:docPr id="194" name="Diagram 194">
                <a:extLst xmlns:a="http://schemas.openxmlformats.org/drawingml/2006/main">
                  <a:ext uri="{FF2B5EF4-FFF2-40B4-BE49-F238E27FC236}">
                    <a16:creationId xmlns:a16="http://schemas.microsoft.com/office/drawing/2014/main" id="{9F4C860F-263D-4A41-9195-E651A79316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ins>
      <w:ins w:id="1975" w:author="VARGA Zoltan" w:date="2021-12-12T21:23:00Z">
        <w:r w:rsidR="00F62C97">
          <w:rPr>
            <w:noProof/>
          </w:rPr>
          <mc:AlternateContent>
            <mc:Choice Requires="wps">
              <w:drawing>
                <wp:anchor distT="0" distB="0" distL="114300" distR="114300" simplePos="0" relativeHeight="251865088" behindDoc="0" locked="0" layoutInCell="1" allowOverlap="1" wp14:anchorId="74BBD6A7" wp14:editId="378996AA">
                  <wp:simplePos x="0" y="0"/>
                  <wp:positionH relativeFrom="margin">
                    <wp:align>center</wp:align>
                  </wp:positionH>
                  <wp:positionV relativeFrom="paragraph">
                    <wp:posOffset>4547235</wp:posOffset>
                  </wp:positionV>
                  <wp:extent cx="4319905" cy="289560"/>
                  <wp:effectExtent l="0" t="0" r="4445" b="0"/>
                  <wp:wrapTopAndBottom/>
                  <wp:docPr id="195" name="Szövegdoboz 195"/>
                  <wp:cNvGraphicFramePr/>
                  <a:graphic xmlns:a="http://schemas.openxmlformats.org/drawingml/2006/main">
                    <a:graphicData uri="http://schemas.microsoft.com/office/word/2010/wordprocessingShape">
                      <wps:wsp>
                        <wps:cNvSpPr txBox="1"/>
                        <wps:spPr>
                          <a:xfrm>
                            <a:off x="0" y="0"/>
                            <a:ext cx="4319905" cy="289560"/>
                          </a:xfrm>
                          <a:prstGeom prst="rect">
                            <a:avLst/>
                          </a:prstGeom>
                          <a:solidFill>
                            <a:prstClr val="white"/>
                          </a:solidFill>
                          <a:ln>
                            <a:noFill/>
                          </a:ln>
                        </wps:spPr>
                        <wps:txbx>
                          <w:txbxContent>
                            <w:p w14:paraId="65273781" w14:textId="422DB92D" w:rsidR="00965F9D" w:rsidRPr="009109C6" w:rsidRDefault="00965F9D">
                              <w:pPr>
                                <w:pStyle w:val="Kpalrs"/>
                                <w:pPrChange w:id="1976" w:author="VARGA Zoltan" w:date="2021-12-12T21:23:00Z">
                                  <w:pPr>
                                    <w:tabs>
                                      <w:tab w:val="left" w:pos="4536"/>
                                    </w:tabs>
                                    <w:spacing w:after="120"/>
                                  </w:pPr>
                                </w:pPrChange>
                              </w:pPr>
                              <w:ins w:id="1977" w:author="VARGA Zoltan" w:date="2021-12-12T21:23:00Z">
                                <w:r w:rsidRPr="009029C8">
                                  <w:fldChar w:fldCharType="begin"/>
                                </w:r>
                                <w:r w:rsidRPr="009029C8">
                                  <w:instrText xml:space="preserve"> SEQ ábra \* ARABIC </w:instrText>
                                </w:r>
                              </w:ins>
                              <w:r w:rsidRPr="009029C8">
                                <w:fldChar w:fldCharType="separate"/>
                              </w:r>
                              <w:bookmarkStart w:id="1978" w:name="_Toc90933895"/>
                              <w:r>
                                <w:rPr>
                                  <w:noProof/>
                                </w:rPr>
                                <w:t>23</w:t>
                              </w:r>
                              <w:ins w:id="1979" w:author="VARGA Zoltan" w:date="2021-12-12T21:23:00Z">
                                <w:r w:rsidRPr="009029C8">
                                  <w:fldChar w:fldCharType="end"/>
                                </w:r>
                                <w:r>
                                  <w:t>. ábra A kerekek szög eltérésének szemléltetése</w:t>
                                </w:r>
                              </w:ins>
                              <w:bookmarkEnd w:id="19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BD6A7" id="Szövegdoboz 195" o:spid="_x0000_s1056" type="#_x0000_t202" style="position:absolute;left:0;text-align:left;margin-left:0;margin-top:358.05pt;width:340.15pt;height:22.8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" stroked="f">
                  <v:textbox inset="0,0,0,0">
                    <w:txbxContent>
                      <w:p w14:paraId="65273781" w14:textId="422DB92D" w:rsidR="00965F9D" w:rsidRPr="009109C6" w:rsidRDefault="00965F9D">
                        <w:pPr>
                          <w:pStyle w:val="Kpalrs"/>
                          <w:pPrChange w:id="1980" w:author="VARGA Zoltan" w:date="2021-12-12T21:23:00Z">
                            <w:pPr>
                              <w:tabs>
                                <w:tab w:val="left" w:pos="4536"/>
                              </w:tabs>
                              <w:spacing w:after="120"/>
                            </w:pPr>
                          </w:pPrChange>
                        </w:pPr>
                        <w:ins w:id="1981" w:author="VARGA Zoltan" w:date="2021-12-12T21:23:00Z">
                          <w:r w:rsidRPr="009029C8">
                            <w:fldChar w:fldCharType="begin"/>
                          </w:r>
                          <w:r w:rsidRPr="009029C8">
                            <w:instrText xml:space="preserve"> SEQ ábra \* ARABIC </w:instrText>
                          </w:r>
                        </w:ins>
                        <w:r w:rsidRPr="009029C8">
                          <w:fldChar w:fldCharType="separate"/>
                        </w:r>
                        <w:bookmarkStart w:id="1982" w:name="_Toc90933895"/>
                        <w:r>
                          <w:rPr>
                            <w:noProof/>
                          </w:rPr>
                          <w:t>23</w:t>
                        </w:r>
                        <w:ins w:id="1983" w:author="VARGA Zoltan" w:date="2021-12-12T21:23:00Z">
                          <w:r w:rsidRPr="009029C8">
                            <w:fldChar w:fldCharType="end"/>
                          </w:r>
                          <w:r>
                            <w:t>. ábra A kerekek szög eltérésének szemléltetése</w:t>
                          </w:r>
                        </w:ins>
                        <w:bookmarkEnd w:id="1982"/>
                      </w:p>
                    </w:txbxContent>
                  </v:textbox>
                  <w10:wrap type="topAndBottom" anchorx="margin"/>
                </v:shape>
              </w:pict>
            </mc:Fallback>
          </mc:AlternateContent>
        </w:r>
      </w:ins>
      <w:ins w:id="1984" w:author="VARGA Zoltan" w:date="2021-12-12T21:01:00Z">
        <w:r w:rsidR="00250589">
          <w:t>A 2. táblázat számított adataiból látszik</w:t>
        </w:r>
      </w:ins>
      <w:ins w:id="1985" w:author="VARGA Zoltan" w:date="2021-12-12T21:02:00Z">
        <w:r w:rsidR="0010122B">
          <w:t xml:space="preserve">, hogy a kerekek </w:t>
        </w:r>
      </w:ins>
      <w:ins w:id="1986" w:author="VARGA Zoltan" w:date="2021-12-12T21:06:00Z">
        <w:r w:rsidR="0010122B">
          <w:t>szöge nem felel meg teljes mértékben a</w:t>
        </w:r>
      </w:ins>
      <w:ins w:id="1987" w:author="VARGA Zoltan" w:date="2021-12-12T21:07:00Z">
        <w:r w:rsidR="0010122B">
          <w:t xml:space="preserve"> várható értékeknek, ami </w:t>
        </w:r>
      </w:ins>
      <w:ins w:id="1988" w:author="VARGA Zoltan" w:date="2021-12-12T21:09:00Z">
        <w:r w:rsidR="0010122B">
          <w:t xml:space="preserve">így </w:t>
        </w:r>
      </w:ins>
      <w:ins w:id="1989" w:author="VARGA Zoltan" w:date="2021-12-12T21:07:00Z">
        <w:r w:rsidR="0010122B">
          <w:t xml:space="preserve">a két kerék </w:t>
        </w:r>
      </w:ins>
      <w:ins w:id="1990" w:author="VARGA Zoltan" w:date="2021-12-12T21:08:00Z">
        <w:r w:rsidR="0010122B">
          <w:t xml:space="preserve">állásából számított forduló sugár </w:t>
        </w:r>
      </w:ins>
      <w:ins w:id="1991" w:author="VARGA Zoltan" w:date="2021-12-12T21:11:00Z">
        <w:r w:rsidR="0010122B">
          <w:t>különbséghez</w:t>
        </w:r>
      </w:ins>
      <w:ins w:id="1992" w:author="VARGA Zoltan" w:date="2021-12-12T21:08:00Z">
        <w:r w:rsidR="0010122B">
          <w:t xml:space="preserve"> vezet.</w:t>
        </w:r>
      </w:ins>
      <w:ins w:id="1993" w:author="VARGA Zoltan" w:date="2021-12-12T21:11:00Z">
        <w:r w:rsidR="0010122B">
          <w:t xml:space="preserve"> </w:t>
        </w:r>
      </w:ins>
      <w:ins w:id="1994" w:author="VARGA Zoltan" w:date="2021-12-12T21:12:00Z">
        <w:r w:rsidR="0010122B">
          <w:t>Ez két okra vezethető vissza</w:t>
        </w:r>
        <w:r w:rsidR="00FB0763">
          <w:t>: a kormány mechanika kialakításakor</w:t>
        </w:r>
      </w:ins>
      <w:ins w:id="1995" w:author="VARGA Zoltan" w:date="2021-12-12T21:13:00Z">
        <w:r w:rsidR="00FB0763">
          <w:t xml:space="preserve"> nem a projekt járműhöz tervezett alkatrészek használatából eredő</w:t>
        </w:r>
      </w:ins>
      <w:r>
        <w:t xml:space="preserve"> -</w:t>
      </w:r>
      <w:ins w:id="1996" w:author="VARGA Zoltan" w:date="2021-12-12T21:14:00Z">
        <w:r w:rsidR="00FB0763">
          <w:t xml:space="preserve"> az optimális kialakítástól való </w:t>
        </w:r>
      </w:ins>
      <w:r>
        <w:t xml:space="preserve">- </w:t>
      </w:r>
      <w:ins w:id="1997" w:author="VARGA Zoltan" w:date="2021-12-12T21:14:00Z">
        <w:r w:rsidR="00FB0763">
          <w:t>geometriai eltérés, valamint a kerekek egyenes vonalú mozgás</w:t>
        </w:r>
      </w:ins>
      <w:ins w:id="1998" w:author="VARGA Zoltan" w:date="2021-12-12T21:15:00Z">
        <w:r w:rsidR="00FB0763">
          <w:t xml:space="preserve">hoz beállított 0,5°-os deviancia. </w:t>
        </w:r>
      </w:ins>
    </w:p>
    <w:p w14:paraId="12650A99" w14:textId="3F9EC619" w:rsidR="00250589" w:rsidRDefault="00FB0763" w:rsidP="009E707B">
      <w:pPr>
        <w:tabs>
          <w:tab w:val="left" w:pos="4536"/>
        </w:tabs>
        <w:spacing w:after="120"/>
        <w:rPr>
          <w:ins w:id="1999" w:author="VARGA Zoltan" w:date="2021-12-12T20:44:00Z"/>
        </w:rPr>
      </w:pPr>
      <w:ins w:id="2000" w:author="VARGA Zoltan" w:date="2021-12-12T21:15:00Z">
        <w:r>
          <w:t xml:space="preserve">A nagyobb eltérés </w:t>
        </w:r>
      </w:ins>
      <w:ins w:id="2001" w:author="VARGA Zoltan" w:date="2021-12-12T21:16:00Z">
        <w:r>
          <w:t xml:space="preserve">az egyenes vonalú mozgáshoz közeli szögek esetében jelentkezik, azonban ezekben az esetekben </w:t>
        </w:r>
      </w:ins>
      <w:ins w:id="2002" w:author="VARGA Zoltan" w:date="2021-12-12T21:17:00Z">
        <w:r>
          <w:t>ez a forduló sugár nagyságához viszony</w:t>
        </w:r>
      </w:ins>
      <w:ins w:id="2003" w:author="VARGA Zoltan" w:date="2021-12-12T21:18:00Z">
        <w:r>
          <w:t xml:space="preserve">ítva elenyésző, így várhatóan ez nem fog </w:t>
        </w:r>
      </w:ins>
      <w:ins w:id="2004" w:author="VARGA Zoltan" w:date="2021-12-12T21:19:00Z">
        <w:r>
          <w:t>trajektória követési hibát okozni.</w:t>
        </w:r>
      </w:ins>
      <w:ins w:id="2005" w:author="VARGA Zoltan" w:date="2021-12-12T21:20:00Z">
        <w:r w:rsidRPr="00FB0763">
          <w:rPr>
            <w:noProof/>
          </w:rPr>
          <w:t xml:space="preserve"> </w:t>
        </w:r>
      </w:ins>
      <w:ins w:id="2006" w:author="VARGA Zoltan" w:date="2021-12-13T20:07:00Z">
        <w:r w:rsidR="000800C5">
          <w:rPr>
            <w:noProof/>
          </w:rPr>
          <w:t>Ezen felül a leg</w:t>
        </w:r>
      </w:ins>
      <w:ins w:id="2007" w:author="VARGA Zoltan" w:date="2021-12-13T20:08:00Z">
        <w:r w:rsidR="000800C5">
          <w:rPr>
            <w:noProof/>
          </w:rPr>
          <w:t xml:space="preserve">kisebb forduló sugár </w:t>
        </w:r>
      </w:ins>
      <w:ins w:id="2008" w:author="VARGA Zoltan" w:date="2021-12-13T20:10:00Z">
        <w:r w:rsidR="000E4C99">
          <w:rPr>
            <w:noProof/>
          </w:rPr>
          <w:t>tartományában tapasztalható</w:t>
        </w:r>
      </w:ins>
      <w:ins w:id="2009" w:author="VARGA Zoltan" w:date="2021-12-13T20:14:00Z">
        <w:r w:rsidR="000E4C99">
          <w:rPr>
            <w:noProof/>
          </w:rPr>
          <w:t xml:space="preserve"> nem számottevő</w:t>
        </w:r>
      </w:ins>
      <w:ins w:id="2010" w:author="VARGA Zoltan" w:date="2021-12-13T20:10:00Z">
        <w:r w:rsidR="000E4C99">
          <w:rPr>
            <w:noProof/>
          </w:rPr>
          <w:t xml:space="preserve"> </w:t>
        </w:r>
      </w:ins>
      <w:ins w:id="2011" w:author="VARGA Zoltan" w:date="2021-12-13T20:13:00Z">
        <w:r w:rsidR="000E4C99">
          <w:rPr>
            <w:noProof/>
          </w:rPr>
          <w:t>differencia</w:t>
        </w:r>
      </w:ins>
      <w:ins w:id="2012" w:author="VARGA Zoltan" w:date="2021-12-13T20:10:00Z">
        <w:r w:rsidR="000E4C99">
          <w:rPr>
            <w:noProof/>
          </w:rPr>
          <w:t xml:space="preserve"> növekedés, amely </w:t>
        </w:r>
      </w:ins>
      <w:ins w:id="2013" w:author="VARGA Zoltan" w:date="2021-12-13T20:11:00Z">
        <w:r w:rsidR="000E4C99">
          <w:rPr>
            <w:noProof/>
          </w:rPr>
          <w:t xml:space="preserve">az Ackermann kormányzás és az ideális kormányzás </w:t>
        </w:r>
      </w:ins>
      <w:ins w:id="2014" w:author="VARGA Zoltan" w:date="2021-12-13T20:12:00Z">
        <w:r w:rsidR="000E4C99">
          <w:rPr>
            <w:noProof/>
          </w:rPr>
          <w:t xml:space="preserve">közti </w:t>
        </w:r>
      </w:ins>
      <w:ins w:id="2015" w:author="VARGA Zoltan" w:date="2021-12-13T20:13:00Z">
        <w:r w:rsidR="000E4C99">
          <w:rPr>
            <w:noProof/>
          </w:rPr>
          <w:t>eltérésnek tudható be nagyobb kitérési szögek esetében.</w:t>
        </w:r>
      </w:ins>
      <w:r w:rsidR="00A16D7C">
        <w:rPr>
          <w:noProof/>
        </w:rPr>
        <w:t>[2]</w:t>
      </w:r>
    </w:p>
    <w:p w14:paraId="285DE100" w14:textId="70D671CE" w:rsidR="00343BA9" w:rsidRDefault="00D37673" w:rsidP="009E707B">
      <w:pPr>
        <w:tabs>
          <w:tab w:val="left" w:pos="4536"/>
        </w:tabs>
        <w:spacing w:after="120"/>
        <w:rPr>
          <w:ins w:id="2016" w:author="VARGA Zoltan" w:date="2021-12-12T21:40:00Z"/>
        </w:rPr>
      </w:pPr>
      <w:ins w:id="2017" w:author="VARGA Zoltan" w:date="2021-12-12T21:35:00Z">
        <w:r>
          <w:t>Adott ke</w:t>
        </w:r>
      </w:ins>
      <w:ins w:id="2018" w:author="VARGA Zoltan" w:date="2021-12-12T21:36:00Z">
        <w:r>
          <w:t>rék szög állás esetén</w:t>
        </w:r>
      </w:ins>
      <w:ins w:id="2019" w:author="VARGA Zoltan" w:date="2021-12-12T21:37:00Z">
        <w:r>
          <w:t xml:space="preserve"> –</w:t>
        </w:r>
      </w:ins>
      <w:ins w:id="2020" w:author="VARGA Zoltan" w:date="2021-12-12T21:36:00Z">
        <w:r>
          <w:t xml:space="preserve"> a</w:t>
        </w:r>
      </w:ins>
      <w:ins w:id="2021" w:author="VARGA Zoltan" w:date="2021-12-12T21:37:00Z">
        <w:r>
          <w:t xml:space="preserve"> </w:t>
        </w:r>
      </w:ins>
      <w:ins w:id="2022" w:author="VARGA Zoltan" w:date="2021-12-12T21:36:00Z">
        <w:r>
          <w:t>kerekek mért kitérési szöge alapján számolt</w:t>
        </w:r>
      </w:ins>
      <w:ins w:id="2023" w:author="VARGA Zoltan" w:date="2021-12-12T21:37:00Z">
        <w:r>
          <w:t xml:space="preserve"> –</w:t>
        </w:r>
      </w:ins>
      <w:ins w:id="2024" w:author="VARGA Zoltan" w:date="2021-12-12T21:36:00Z">
        <w:r>
          <w:t xml:space="preserve"> a</w:t>
        </w:r>
      </w:ins>
      <w:ins w:id="2025" w:author="VARGA Zoltan" w:date="2021-12-12T21:37:00Z">
        <w:r>
          <w:t xml:space="preserve"> </w:t>
        </w:r>
      </w:ins>
      <w:ins w:id="2026" w:author="VARGA Zoltan" w:date="2021-12-12T21:36:00Z">
        <w:r>
          <w:t>kerekekhez tartozó forduló sugár</w:t>
        </w:r>
      </w:ins>
      <w:ins w:id="2027" w:author="VARGA Zoltan" w:date="2021-12-12T21:37:00Z">
        <w:r>
          <w:t xml:space="preserve"> </w:t>
        </w:r>
      </w:ins>
      <w:ins w:id="2028" w:author="VARGA Zoltan" w:date="2021-12-12T21:38:00Z">
        <w:r>
          <w:t xml:space="preserve">érték pár középértékét véve, kiszámítható az </w:t>
        </w:r>
        <w:proofErr w:type="spellStart"/>
        <w:r>
          <w:t>Ackermann</w:t>
        </w:r>
        <w:proofErr w:type="spellEnd"/>
        <w:r>
          <w:t xml:space="preserve"> helyettesítő kerék sz</w:t>
        </w:r>
      </w:ins>
      <w:ins w:id="2029" w:author="VARGA Zoltan" w:date="2021-12-12T21:39:00Z">
        <w:r>
          <w:t xml:space="preserve">öge </w:t>
        </w:r>
      </w:ins>
      <w:ins w:id="2030" w:author="VARGA Zoltan" w:date="2021-12-12T21:40:00Z">
        <w:r>
          <w:t>az alábbi képlet segítségével, amelyet az (1)-es képlet átrendezésével kapunk:</w:t>
        </w:r>
      </w:ins>
    </w:p>
    <w:p w14:paraId="1BEE216D" w14:textId="27AC5878" w:rsidR="00D37673" w:rsidRDefault="00D37673">
      <w:pPr>
        <w:pStyle w:val="Listaszerbekezds"/>
        <w:numPr>
          <w:ilvl w:val="0"/>
          <w:numId w:val="3"/>
        </w:numPr>
        <w:tabs>
          <w:tab w:val="left" w:pos="4536"/>
        </w:tabs>
        <w:spacing w:after="120"/>
        <w:jc w:val="right"/>
        <w:rPr>
          <w:ins w:id="2031" w:author="VARGA Zoltan" w:date="2021-12-12T21:33:00Z"/>
        </w:rPr>
        <w:pPrChange w:id="2032" w:author="VARGA Zoltan" w:date="2021-12-12T18:48:00Z">
          <w:pPr>
            <w:tabs>
              <w:tab w:val="left" w:pos="4536"/>
            </w:tabs>
            <w:spacing w:after="120"/>
          </w:pPr>
        </w:pPrChange>
      </w:pPr>
      <m:oMath>
        <m:r>
          <w:ins w:id="2033" w:author="VARGA Zoltan" w:date="2021-12-12T21:41:00Z">
            <w:rPr>
              <w:rFonts w:ascii="Cambria Math" w:hAnsi="Cambria Math"/>
            </w:rPr>
            <m:t>α=</m:t>
          </w:ins>
        </m:r>
        <m:func>
          <m:funcPr>
            <m:ctrlPr>
              <w:ins w:id="2034" w:author="VARGA Zoltan" w:date="2021-12-12T21:41:00Z">
                <w:rPr>
                  <w:rFonts w:ascii="Cambria Math" w:hAnsi="Cambria Math"/>
                  <w:i/>
                </w:rPr>
              </w:ins>
            </m:ctrlPr>
          </m:funcPr>
          <m:fName>
            <m:r>
              <w:ins w:id="2035" w:author="VARGA Zoltan" w:date="2021-12-12T21:41:00Z">
                <m:rPr>
                  <m:sty m:val="p"/>
                </m:rPr>
                <w:rPr>
                  <w:rFonts w:ascii="Cambria Math" w:hAnsi="Cambria Math"/>
                </w:rPr>
                <m:t>arctg</m:t>
              </w:ins>
            </m:r>
          </m:fName>
          <m:e>
            <m:d>
              <m:dPr>
                <m:ctrlPr>
                  <w:ins w:id="2036" w:author="VARGA Zoltan" w:date="2021-12-12T21:41:00Z">
                    <w:rPr>
                      <w:rFonts w:ascii="Cambria Math" w:hAnsi="Cambria Math"/>
                      <w:i/>
                    </w:rPr>
                  </w:ins>
                </m:ctrlPr>
              </m:dPr>
              <m:e>
                <m:f>
                  <m:fPr>
                    <m:ctrlPr>
                      <w:ins w:id="2037" w:author="VARGA Zoltan" w:date="2021-12-12T21:41:00Z">
                        <w:rPr>
                          <w:rFonts w:ascii="Cambria Math" w:hAnsi="Cambria Math"/>
                          <w:i/>
                        </w:rPr>
                      </w:ins>
                    </m:ctrlPr>
                  </m:fPr>
                  <m:num>
                    <m:r>
                      <w:ins w:id="2038" w:author="VARGA Zoltan" w:date="2021-12-12T21:41:00Z">
                        <w:rPr>
                          <w:rFonts w:ascii="Cambria Math" w:hAnsi="Cambria Math"/>
                        </w:rPr>
                        <m:t>Tengelytáv</m:t>
                      </w:ins>
                    </m:r>
                  </m:num>
                  <m:den>
                    <m:r>
                      <w:ins w:id="2039" w:author="VARGA Zoltan" w:date="2021-12-12T21:42:00Z">
                        <w:rPr>
                          <w:rFonts w:ascii="Cambria Math" w:hAnsi="Cambria Math"/>
                        </w:rPr>
                        <m:t>r</m:t>
                      </w:ins>
                    </m:r>
                  </m:den>
                </m:f>
              </m:e>
            </m:d>
          </m:e>
        </m:func>
      </m:oMath>
      <w:ins w:id="2040" w:author="VARGA Zoltan" w:date="2021-12-12T21:41:00Z">
        <w:r>
          <w:tab/>
        </w:r>
        <w:r>
          <w:tab/>
          <w:t>(3)</w:t>
        </w:r>
      </w:ins>
    </w:p>
    <w:p w14:paraId="3CAE235D" w14:textId="77777777" w:rsidR="000800C5" w:rsidRDefault="000800C5" w:rsidP="009029C8">
      <w:pPr>
        <w:tabs>
          <w:tab w:val="left" w:pos="4536"/>
        </w:tabs>
        <w:spacing w:after="120"/>
        <w:rPr>
          <w:ins w:id="2041" w:author="VARGA Zoltan" w:date="2021-12-13T20:03:00Z"/>
        </w:rPr>
      </w:pPr>
      <w:ins w:id="2042" w:author="VARGA Zoltan" w:date="2021-12-13T20:03:00Z">
        <w:r>
          <w:t>A számított adatokból már megállapítható két fontos adat amely az autó későbbi használata során elengedhetetlen ahhoz, hogy az útvonal tervező és követő algoritmusok megfelelően működjenek:</w:t>
        </w:r>
      </w:ins>
    </w:p>
    <w:p w14:paraId="7F8F832B" w14:textId="77777777" w:rsidR="000800C5" w:rsidRDefault="000800C5">
      <w:pPr>
        <w:pStyle w:val="Listaszerbekezds"/>
        <w:numPr>
          <w:ilvl w:val="0"/>
          <w:numId w:val="30"/>
        </w:numPr>
        <w:tabs>
          <w:tab w:val="left" w:pos="4536"/>
        </w:tabs>
        <w:spacing w:after="120"/>
        <w:ind w:left="2835"/>
        <w:rPr>
          <w:ins w:id="2043" w:author="VARGA Zoltan" w:date="2021-12-13T20:03:00Z"/>
        </w:rPr>
        <w:pPrChange w:id="2044" w:author="VARGA Zoltan" w:date="2021-12-13T20:04:00Z">
          <w:pPr>
            <w:pStyle w:val="Listaszerbekezds"/>
            <w:numPr>
              <w:numId w:val="30"/>
            </w:numPr>
            <w:tabs>
              <w:tab w:val="left" w:pos="4536"/>
            </w:tabs>
            <w:spacing w:after="120"/>
            <w:ind w:hanging="360"/>
            <w:jc w:val="center"/>
          </w:pPr>
        </w:pPrChange>
      </w:pPr>
      <w:ins w:id="2045" w:author="VARGA Zoltan" w:date="2021-12-13T20:03:00Z">
        <w:r>
          <w:lastRenderedPageBreak/>
          <w:t>legkisebb forduló sugár: 373mm</w:t>
        </w:r>
      </w:ins>
    </w:p>
    <w:p w14:paraId="1D8B7CF2" w14:textId="50087AE5" w:rsidR="000800C5" w:rsidRDefault="000800C5" w:rsidP="00FE50E5">
      <w:pPr>
        <w:pStyle w:val="Listaszerbekezds"/>
        <w:numPr>
          <w:ilvl w:val="0"/>
          <w:numId w:val="30"/>
        </w:numPr>
        <w:tabs>
          <w:tab w:val="left" w:pos="4536"/>
        </w:tabs>
        <w:spacing w:after="120"/>
        <w:ind w:left="2835"/>
        <w:rPr>
          <w:ins w:id="2046" w:author="VARGA Zoltan" w:date="2021-12-13T20:03:00Z"/>
        </w:rPr>
      </w:pPr>
      <w:ins w:id="2047" w:author="VARGA Zoltan" w:date="2021-12-13T20:03:00Z">
        <w:r>
          <w:t xml:space="preserve">legnagyobb </w:t>
        </w:r>
        <w:proofErr w:type="spellStart"/>
        <w:r>
          <w:t>Ackermann</w:t>
        </w:r>
        <w:proofErr w:type="spellEnd"/>
        <w:r>
          <w:t xml:space="preserve"> szög: 20,2°</w:t>
        </w:r>
      </w:ins>
    </w:p>
    <w:p w14:paraId="71F55D8C" w14:textId="16E7FE9D" w:rsidR="00CF44F5" w:rsidRDefault="00CF44F5">
      <w:pPr>
        <w:pStyle w:val="Kpalrs"/>
        <w:keepNext/>
        <w:rPr>
          <w:ins w:id="2048" w:author="VARGA Zoltan" w:date="2021-12-12T21:45:00Z"/>
        </w:rPr>
        <w:pPrChange w:id="2049" w:author="VARGA Zoltan" w:date="2021-12-12T21:45:00Z">
          <w:pPr/>
        </w:pPrChange>
      </w:pPr>
      <w:ins w:id="2050" w:author="VARGA Zoltan" w:date="2021-12-12T21:45:00Z">
        <w:r>
          <w:fldChar w:fldCharType="begin"/>
        </w:r>
        <w:r>
          <w:instrText xml:space="preserve"> SEQ Táblázat \* ARABIC </w:instrText>
        </w:r>
      </w:ins>
      <w:r>
        <w:fldChar w:fldCharType="separate"/>
      </w:r>
      <w:bookmarkStart w:id="2051" w:name="_Toc90933812"/>
      <w:ins w:id="2052" w:author="VARGA Zoltan" w:date="2021-12-13T19:54:00Z">
        <w:r w:rsidR="00F62C97">
          <w:rPr>
            <w:noProof/>
          </w:rPr>
          <w:t>3</w:t>
        </w:r>
      </w:ins>
      <w:ins w:id="2053" w:author="VARGA Zoltan" w:date="2021-12-12T21:45:00Z">
        <w:r>
          <w:fldChar w:fldCharType="end"/>
        </w:r>
        <w:r>
          <w:t xml:space="preserve">. Táblázat Forduló sugár és </w:t>
        </w:r>
        <w:proofErr w:type="spellStart"/>
        <w:r>
          <w:t>Ackermann</w:t>
        </w:r>
        <w:proofErr w:type="spellEnd"/>
        <w:r>
          <w:t xml:space="preserve"> kerék szög számítás</w:t>
        </w:r>
        <w:bookmarkEnd w:id="2051"/>
      </w:ins>
    </w:p>
    <w:tbl>
      <w:tblPr>
        <w:tblW w:w="7380" w:type="dxa"/>
        <w:jc w:val="center"/>
        <w:tblCellMar>
          <w:left w:w="70" w:type="dxa"/>
          <w:right w:w="70" w:type="dxa"/>
        </w:tblCellMar>
        <w:tblLook w:val="04A0" w:firstRow="1" w:lastRow="0" w:firstColumn="1" w:lastColumn="0" w:noHBand="0" w:noVBand="1"/>
        <w:tblPrChange w:id="2054" w:author="VARGA Zoltan" w:date="2021-12-12T21:52:00Z">
          <w:tblPr>
            <w:tblW w:w="7380" w:type="dxa"/>
            <w:tblCellMar>
              <w:left w:w="70" w:type="dxa"/>
              <w:right w:w="70" w:type="dxa"/>
            </w:tblCellMar>
            <w:tblLook w:val="04A0" w:firstRow="1" w:lastRow="0" w:firstColumn="1" w:lastColumn="0" w:noHBand="0" w:noVBand="1"/>
          </w:tblPr>
        </w:tblPrChange>
      </w:tblPr>
      <w:tblGrid>
        <w:gridCol w:w="1200"/>
        <w:gridCol w:w="1200"/>
        <w:gridCol w:w="1200"/>
        <w:gridCol w:w="1200"/>
        <w:gridCol w:w="1340"/>
        <w:gridCol w:w="1240"/>
        <w:tblGridChange w:id="2055">
          <w:tblGrid>
            <w:gridCol w:w="1200"/>
            <w:gridCol w:w="1200"/>
            <w:gridCol w:w="1200"/>
            <w:gridCol w:w="1200"/>
            <w:gridCol w:w="1340"/>
            <w:gridCol w:w="1240"/>
          </w:tblGrid>
        </w:tblGridChange>
      </w:tblGrid>
      <w:tr w:rsidR="00CF44F5" w:rsidRPr="00CF44F5" w14:paraId="488C4F00" w14:textId="77777777" w:rsidTr="00CF44F5">
        <w:trPr>
          <w:trHeight w:val="312"/>
          <w:jc w:val="center"/>
          <w:ins w:id="2056" w:author="VARGA Zoltan" w:date="2021-12-12T21:43:00Z"/>
          <w:trPrChange w:id="2057" w:author="VARGA Zoltan" w:date="2021-12-12T21:52:00Z">
            <w:trPr>
              <w:trHeight w:val="312"/>
            </w:trPr>
          </w:trPrChange>
        </w:trPr>
        <w:tc>
          <w:tcPr>
            <w:tcW w:w="2400" w:type="dxa"/>
            <w:gridSpan w:val="2"/>
            <w:tcBorders>
              <w:top w:val="single" w:sz="12" w:space="0" w:color="auto"/>
              <w:left w:val="single" w:sz="12" w:space="0" w:color="auto"/>
              <w:bottom w:val="single" w:sz="12" w:space="0" w:color="auto"/>
              <w:right w:val="single" w:sz="12" w:space="0" w:color="auto"/>
            </w:tcBorders>
            <w:shd w:val="clear" w:color="000000" w:fill="D9D9D9"/>
            <w:noWrap/>
            <w:vAlign w:val="center"/>
            <w:hideMark/>
            <w:tcPrChange w:id="2058" w:author="VARGA Zoltan" w:date="2021-12-12T21:52:00Z">
              <w:tcPr>
                <w:tcW w:w="2400" w:type="dxa"/>
                <w:gridSpan w:val="2"/>
                <w:tcBorders>
                  <w:top w:val="single" w:sz="12" w:space="0" w:color="auto"/>
                  <w:left w:val="single" w:sz="12" w:space="0" w:color="auto"/>
                  <w:bottom w:val="single" w:sz="12" w:space="0" w:color="auto"/>
                  <w:right w:val="single" w:sz="12" w:space="0" w:color="auto"/>
                </w:tcBorders>
                <w:shd w:val="clear" w:color="000000" w:fill="D9D9D9"/>
                <w:noWrap/>
                <w:vAlign w:val="bottom"/>
                <w:hideMark/>
              </w:tcPr>
            </w:tcPrChange>
          </w:tcPr>
          <w:p w14:paraId="31D8D934" w14:textId="2444A92E" w:rsidR="00CF44F5" w:rsidRPr="00CF44F5" w:rsidRDefault="00CF44F5" w:rsidP="009029C8">
            <w:pPr>
              <w:spacing w:after="0" w:line="240" w:lineRule="auto"/>
              <w:jc w:val="center"/>
              <w:rPr>
                <w:ins w:id="2059" w:author="VARGA Zoltan" w:date="2021-12-12T21:43:00Z"/>
                <w:rFonts w:ascii="Calibri" w:hAnsi="Calibri" w:cs="Calibri"/>
                <w:b/>
                <w:bCs/>
                <w:color w:val="000000"/>
                <w:sz w:val="22"/>
                <w:szCs w:val="22"/>
                <w:lang w:eastAsia="ja-JP"/>
              </w:rPr>
            </w:pPr>
            <w:ins w:id="2060" w:author="VARGA Zoltan" w:date="2021-12-12T21:43:00Z">
              <w:r w:rsidRPr="00CF44F5">
                <w:rPr>
                  <w:rFonts w:ascii="Calibri" w:hAnsi="Calibri" w:cs="Calibri"/>
                  <w:b/>
                  <w:bCs/>
                  <w:color w:val="000000"/>
                  <w:sz w:val="22"/>
                  <w:szCs w:val="22"/>
                  <w:lang w:eastAsia="ja-JP"/>
                </w:rPr>
                <w:t>Kerék szög</w:t>
              </w:r>
            </w:ins>
          </w:p>
        </w:tc>
        <w:tc>
          <w:tcPr>
            <w:tcW w:w="2400" w:type="dxa"/>
            <w:gridSpan w:val="2"/>
            <w:tcBorders>
              <w:top w:val="single" w:sz="12" w:space="0" w:color="auto"/>
              <w:left w:val="nil"/>
              <w:bottom w:val="single" w:sz="12" w:space="0" w:color="auto"/>
              <w:right w:val="single" w:sz="12" w:space="0" w:color="000000"/>
            </w:tcBorders>
            <w:shd w:val="clear" w:color="000000" w:fill="D9D9D9"/>
            <w:noWrap/>
            <w:vAlign w:val="bottom"/>
            <w:hideMark/>
            <w:tcPrChange w:id="2061" w:author="VARGA Zoltan" w:date="2021-12-12T21:52:00Z">
              <w:tcPr>
                <w:tcW w:w="2400" w:type="dxa"/>
                <w:gridSpan w:val="2"/>
                <w:tcBorders>
                  <w:top w:val="single" w:sz="12" w:space="0" w:color="auto"/>
                  <w:left w:val="nil"/>
                  <w:bottom w:val="single" w:sz="12" w:space="0" w:color="auto"/>
                  <w:right w:val="single" w:sz="12" w:space="0" w:color="000000"/>
                </w:tcBorders>
                <w:shd w:val="clear" w:color="000000" w:fill="D9D9D9"/>
                <w:noWrap/>
                <w:vAlign w:val="bottom"/>
                <w:hideMark/>
              </w:tcPr>
            </w:tcPrChange>
          </w:tcPr>
          <w:p w14:paraId="67117DB3" w14:textId="25D84BDA" w:rsidR="00CF44F5" w:rsidRPr="00CF44F5" w:rsidRDefault="00CF44F5" w:rsidP="00CF44F5">
            <w:pPr>
              <w:spacing w:after="0" w:line="240" w:lineRule="auto"/>
              <w:jc w:val="center"/>
              <w:rPr>
                <w:ins w:id="2062" w:author="VARGA Zoltan" w:date="2021-12-12T21:43:00Z"/>
                <w:rFonts w:ascii="Calibri" w:hAnsi="Calibri" w:cs="Calibri"/>
                <w:b/>
                <w:bCs/>
                <w:color w:val="000000"/>
                <w:sz w:val="22"/>
                <w:szCs w:val="22"/>
                <w:lang w:eastAsia="ja-JP"/>
              </w:rPr>
            </w:pPr>
            <w:ins w:id="2063" w:author="VARGA Zoltan" w:date="2021-12-12T21:43:00Z">
              <w:r w:rsidRPr="00CF44F5">
                <w:rPr>
                  <w:rFonts w:ascii="Calibri" w:hAnsi="Calibri" w:cs="Calibri"/>
                  <w:b/>
                  <w:bCs/>
                  <w:color w:val="000000"/>
                  <w:sz w:val="22"/>
                  <w:szCs w:val="22"/>
                  <w:lang w:eastAsia="ja-JP"/>
                </w:rPr>
                <w:t>Kerék forduló sugár</w:t>
              </w:r>
            </w:ins>
            <w:ins w:id="2064" w:author="VARGA Zoltan" w:date="2021-12-12T21:51:00Z">
              <w:r>
                <w:rPr>
                  <w:rFonts w:ascii="Calibri" w:hAnsi="Calibri" w:cs="Calibri"/>
                  <w:b/>
                  <w:bCs/>
                  <w:color w:val="000000"/>
                  <w:sz w:val="22"/>
                  <w:szCs w:val="22"/>
                  <w:lang w:eastAsia="ja-JP"/>
                </w:rPr>
                <w:t xml:space="preserve"> (mm)</w:t>
              </w:r>
            </w:ins>
          </w:p>
        </w:tc>
        <w:tc>
          <w:tcPr>
            <w:tcW w:w="1340" w:type="dxa"/>
            <w:vMerge w:val="restart"/>
            <w:tcBorders>
              <w:top w:val="single" w:sz="12" w:space="0" w:color="auto"/>
              <w:left w:val="single" w:sz="12" w:space="0" w:color="auto"/>
              <w:bottom w:val="single" w:sz="12" w:space="0" w:color="000000"/>
              <w:right w:val="single" w:sz="12" w:space="0" w:color="auto"/>
            </w:tcBorders>
            <w:shd w:val="clear" w:color="000000" w:fill="D9D9D9"/>
            <w:vAlign w:val="center"/>
            <w:hideMark/>
            <w:tcPrChange w:id="2065" w:author="VARGA Zoltan" w:date="2021-12-12T21:52:00Z">
              <w:tcPr>
                <w:tcW w:w="1340" w:type="dxa"/>
                <w:vMerge w:val="restart"/>
                <w:tcBorders>
                  <w:top w:val="single" w:sz="12" w:space="0" w:color="auto"/>
                  <w:left w:val="single" w:sz="12" w:space="0" w:color="auto"/>
                  <w:bottom w:val="single" w:sz="12" w:space="0" w:color="000000"/>
                  <w:right w:val="single" w:sz="12" w:space="0" w:color="auto"/>
                </w:tcBorders>
                <w:shd w:val="clear" w:color="000000" w:fill="D9D9D9"/>
                <w:vAlign w:val="center"/>
                <w:hideMark/>
              </w:tcPr>
            </w:tcPrChange>
          </w:tcPr>
          <w:p w14:paraId="251025C1" w14:textId="33268C56" w:rsidR="00CF44F5" w:rsidRPr="00CF44F5" w:rsidRDefault="00CF44F5" w:rsidP="00CF44F5">
            <w:pPr>
              <w:spacing w:after="0" w:line="240" w:lineRule="auto"/>
              <w:jc w:val="center"/>
              <w:rPr>
                <w:ins w:id="2066" w:author="VARGA Zoltan" w:date="2021-12-12T21:43:00Z"/>
                <w:rFonts w:ascii="Calibri" w:hAnsi="Calibri" w:cs="Calibri"/>
                <w:b/>
                <w:bCs/>
                <w:color w:val="000000"/>
                <w:sz w:val="22"/>
                <w:szCs w:val="22"/>
                <w:lang w:eastAsia="ja-JP"/>
              </w:rPr>
            </w:pPr>
            <w:ins w:id="2067" w:author="VARGA Zoltan" w:date="2021-12-12T21:43:00Z">
              <w:r w:rsidRPr="00CF44F5">
                <w:rPr>
                  <w:rFonts w:ascii="Calibri" w:hAnsi="Calibri" w:cs="Calibri"/>
                  <w:b/>
                  <w:bCs/>
                  <w:color w:val="000000"/>
                  <w:sz w:val="22"/>
                  <w:szCs w:val="22"/>
                  <w:lang w:eastAsia="ja-JP"/>
                </w:rPr>
                <w:t>Számított forduló sugár</w:t>
              </w:r>
            </w:ins>
            <w:ins w:id="2068" w:author="VARGA Zoltan" w:date="2021-12-12T21:52:00Z">
              <w:r>
                <w:rPr>
                  <w:rFonts w:ascii="Calibri" w:hAnsi="Calibri" w:cs="Calibri"/>
                  <w:b/>
                  <w:bCs/>
                  <w:color w:val="000000"/>
                  <w:sz w:val="22"/>
                  <w:szCs w:val="22"/>
                  <w:lang w:eastAsia="ja-JP"/>
                </w:rPr>
                <w:t xml:space="preserve"> (mm)</w:t>
              </w:r>
            </w:ins>
          </w:p>
        </w:tc>
        <w:tc>
          <w:tcPr>
            <w:tcW w:w="1240" w:type="dxa"/>
            <w:vMerge w:val="restart"/>
            <w:tcBorders>
              <w:top w:val="single" w:sz="12" w:space="0" w:color="auto"/>
              <w:left w:val="single" w:sz="12" w:space="0" w:color="auto"/>
              <w:bottom w:val="single" w:sz="12" w:space="0" w:color="000000"/>
              <w:right w:val="single" w:sz="12" w:space="0" w:color="auto"/>
            </w:tcBorders>
            <w:shd w:val="clear" w:color="000000" w:fill="D9D9D9"/>
            <w:vAlign w:val="center"/>
            <w:hideMark/>
            <w:tcPrChange w:id="2069" w:author="VARGA Zoltan" w:date="2021-12-12T21:52:00Z">
              <w:tcPr>
                <w:tcW w:w="1240" w:type="dxa"/>
                <w:vMerge w:val="restart"/>
                <w:tcBorders>
                  <w:top w:val="single" w:sz="12" w:space="0" w:color="auto"/>
                  <w:left w:val="single" w:sz="12" w:space="0" w:color="auto"/>
                  <w:bottom w:val="single" w:sz="12" w:space="0" w:color="000000"/>
                  <w:right w:val="single" w:sz="12" w:space="0" w:color="auto"/>
                </w:tcBorders>
                <w:shd w:val="clear" w:color="000000" w:fill="D9D9D9"/>
                <w:vAlign w:val="center"/>
                <w:hideMark/>
              </w:tcPr>
            </w:tcPrChange>
          </w:tcPr>
          <w:p w14:paraId="77851BE6" w14:textId="77777777" w:rsidR="00CF44F5" w:rsidRPr="00CF44F5" w:rsidRDefault="00CF44F5" w:rsidP="00CF44F5">
            <w:pPr>
              <w:spacing w:after="0" w:line="240" w:lineRule="auto"/>
              <w:jc w:val="center"/>
              <w:rPr>
                <w:ins w:id="2070" w:author="VARGA Zoltan" w:date="2021-12-12T21:43:00Z"/>
                <w:rFonts w:ascii="Calibri" w:hAnsi="Calibri" w:cs="Calibri"/>
                <w:b/>
                <w:bCs/>
                <w:color w:val="000000"/>
                <w:sz w:val="22"/>
                <w:szCs w:val="22"/>
                <w:lang w:eastAsia="ja-JP"/>
              </w:rPr>
            </w:pPr>
            <w:proofErr w:type="spellStart"/>
            <w:ins w:id="2071" w:author="VARGA Zoltan" w:date="2021-12-12T21:43:00Z">
              <w:r w:rsidRPr="00CF44F5">
                <w:rPr>
                  <w:rFonts w:ascii="Calibri" w:hAnsi="Calibri" w:cs="Calibri"/>
                  <w:b/>
                  <w:bCs/>
                  <w:color w:val="000000"/>
                  <w:sz w:val="22"/>
                  <w:szCs w:val="22"/>
                  <w:lang w:eastAsia="ja-JP"/>
                </w:rPr>
                <w:t>Ackermann</w:t>
              </w:r>
              <w:proofErr w:type="spellEnd"/>
              <w:r w:rsidRPr="00CF44F5">
                <w:rPr>
                  <w:rFonts w:ascii="Calibri" w:hAnsi="Calibri" w:cs="Calibri"/>
                  <w:b/>
                  <w:bCs/>
                  <w:color w:val="000000"/>
                  <w:sz w:val="22"/>
                  <w:szCs w:val="22"/>
                  <w:lang w:eastAsia="ja-JP"/>
                </w:rPr>
                <w:t xml:space="preserve"> kerék szög</w:t>
              </w:r>
            </w:ins>
          </w:p>
        </w:tc>
      </w:tr>
      <w:tr w:rsidR="00CF44F5" w:rsidRPr="00CF44F5" w14:paraId="4618E704" w14:textId="77777777" w:rsidTr="00CF44F5">
        <w:trPr>
          <w:trHeight w:val="312"/>
          <w:jc w:val="center"/>
          <w:ins w:id="2072" w:author="VARGA Zoltan" w:date="2021-12-12T21:43:00Z"/>
          <w:trPrChange w:id="2073" w:author="VARGA Zoltan" w:date="2021-12-12T21:43:00Z">
            <w:trPr>
              <w:trHeight w:val="312"/>
            </w:trPr>
          </w:trPrChange>
        </w:trPr>
        <w:tc>
          <w:tcPr>
            <w:tcW w:w="1200" w:type="dxa"/>
            <w:tcBorders>
              <w:top w:val="nil"/>
              <w:left w:val="single" w:sz="12" w:space="0" w:color="auto"/>
              <w:bottom w:val="nil"/>
              <w:right w:val="single" w:sz="8" w:space="0" w:color="auto"/>
            </w:tcBorders>
            <w:shd w:val="clear" w:color="000000" w:fill="D9D9D9"/>
            <w:noWrap/>
            <w:vAlign w:val="center"/>
            <w:hideMark/>
            <w:tcPrChange w:id="2074" w:author="VARGA Zoltan" w:date="2021-12-12T21:43:00Z">
              <w:tcPr>
                <w:tcW w:w="1200" w:type="dxa"/>
                <w:tcBorders>
                  <w:top w:val="nil"/>
                  <w:left w:val="single" w:sz="12" w:space="0" w:color="auto"/>
                  <w:bottom w:val="nil"/>
                  <w:right w:val="single" w:sz="8" w:space="0" w:color="auto"/>
                </w:tcBorders>
                <w:shd w:val="clear" w:color="000000" w:fill="D9D9D9"/>
                <w:noWrap/>
                <w:vAlign w:val="center"/>
                <w:hideMark/>
              </w:tcPr>
            </w:tcPrChange>
          </w:tcPr>
          <w:p w14:paraId="49BF83FF" w14:textId="77777777" w:rsidR="00CF44F5" w:rsidRPr="00CF44F5" w:rsidRDefault="00CF44F5" w:rsidP="00CF44F5">
            <w:pPr>
              <w:spacing w:after="0" w:line="240" w:lineRule="auto"/>
              <w:jc w:val="center"/>
              <w:rPr>
                <w:ins w:id="2075" w:author="VARGA Zoltan" w:date="2021-12-12T21:43:00Z"/>
                <w:rFonts w:ascii="Calibri" w:hAnsi="Calibri" w:cs="Calibri"/>
                <w:b/>
                <w:bCs/>
                <w:color w:val="000000"/>
                <w:sz w:val="22"/>
                <w:szCs w:val="22"/>
                <w:lang w:eastAsia="ja-JP"/>
              </w:rPr>
            </w:pPr>
            <w:ins w:id="2076" w:author="VARGA Zoltan" w:date="2021-12-12T21:43:00Z">
              <w:r w:rsidRPr="00CF44F5">
                <w:rPr>
                  <w:rFonts w:ascii="Calibri" w:hAnsi="Calibri" w:cs="Calibri"/>
                  <w:b/>
                  <w:bCs/>
                  <w:color w:val="000000"/>
                  <w:sz w:val="22"/>
                  <w:szCs w:val="22"/>
                  <w:lang w:eastAsia="ja-JP"/>
                </w:rPr>
                <w:t>Bal</w:t>
              </w:r>
            </w:ins>
          </w:p>
        </w:tc>
        <w:tc>
          <w:tcPr>
            <w:tcW w:w="1200" w:type="dxa"/>
            <w:tcBorders>
              <w:top w:val="nil"/>
              <w:left w:val="nil"/>
              <w:bottom w:val="nil"/>
              <w:right w:val="single" w:sz="12" w:space="0" w:color="auto"/>
            </w:tcBorders>
            <w:shd w:val="clear" w:color="000000" w:fill="D9D9D9"/>
            <w:noWrap/>
            <w:vAlign w:val="center"/>
            <w:hideMark/>
            <w:tcPrChange w:id="2077" w:author="VARGA Zoltan" w:date="2021-12-12T21:43:00Z">
              <w:tcPr>
                <w:tcW w:w="1200" w:type="dxa"/>
                <w:tcBorders>
                  <w:top w:val="nil"/>
                  <w:left w:val="nil"/>
                  <w:bottom w:val="nil"/>
                  <w:right w:val="single" w:sz="12" w:space="0" w:color="auto"/>
                </w:tcBorders>
                <w:shd w:val="clear" w:color="000000" w:fill="D9D9D9"/>
                <w:noWrap/>
                <w:vAlign w:val="center"/>
                <w:hideMark/>
              </w:tcPr>
            </w:tcPrChange>
          </w:tcPr>
          <w:p w14:paraId="5337B509" w14:textId="77777777" w:rsidR="00CF44F5" w:rsidRPr="00CF44F5" w:rsidRDefault="00CF44F5" w:rsidP="00CF44F5">
            <w:pPr>
              <w:spacing w:after="0" w:line="240" w:lineRule="auto"/>
              <w:jc w:val="center"/>
              <w:rPr>
                <w:ins w:id="2078" w:author="VARGA Zoltan" w:date="2021-12-12T21:43:00Z"/>
                <w:rFonts w:ascii="Calibri" w:hAnsi="Calibri" w:cs="Calibri"/>
                <w:b/>
                <w:bCs/>
                <w:color w:val="000000"/>
                <w:sz w:val="22"/>
                <w:szCs w:val="22"/>
                <w:lang w:eastAsia="ja-JP"/>
              </w:rPr>
            </w:pPr>
            <w:ins w:id="2079" w:author="VARGA Zoltan" w:date="2021-12-12T21:43:00Z">
              <w:r w:rsidRPr="00CF44F5">
                <w:rPr>
                  <w:rFonts w:ascii="Calibri" w:hAnsi="Calibri" w:cs="Calibri"/>
                  <w:b/>
                  <w:bCs/>
                  <w:color w:val="000000"/>
                  <w:sz w:val="22"/>
                  <w:szCs w:val="22"/>
                  <w:lang w:eastAsia="ja-JP"/>
                </w:rPr>
                <w:t>Jobb</w:t>
              </w:r>
            </w:ins>
          </w:p>
        </w:tc>
        <w:tc>
          <w:tcPr>
            <w:tcW w:w="1200" w:type="dxa"/>
            <w:tcBorders>
              <w:top w:val="nil"/>
              <w:left w:val="nil"/>
              <w:bottom w:val="single" w:sz="12" w:space="0" w:color="auto"/>
              <w:right w:val="single" w:sz="8" w:space="0" w:color="auto"/>
            </w:tcBorders>
            <w:shd w:val="clear" w:color="000000" w:fill="D9D9D9"/>
            <w:noWrap/>
            <w:vAlign w:val="center"/>
            <w:hideMark/>
            <w:tcPrChange w:id="2080" w:author="VARGA Zoltan" w:date="2021-12-12T21:43:00Z">
              <w:tcPr>
                <w:tcW w:w="1200" w:type="dxa"/>
                <w:tcBorders>
                  <w:top w:val="nil"/>
                  <w:left w:val="nil"/>
                  <w:bottom w:val="single" w:sz="12" w:space="0" w:color="auto"/>
                  <w:right w:val="single" w:sz="8" w:space="0" w:color="auto"/>
                </w:tcBorders>
                <w:shd w:val="clear" w:color="000000" w:fill="D9D9D9"/>
                <w:noWrap/>
                <w:vAlign w:val="center"/>
                <w:hideMark/>
              </w:tcPr>
            </w:tcPrChange>
          </w:tcPr>
          <w:p w14:paraId="1B290D96" w14:textId="77777777" w:rsidR="00CF44F5" w:rsidRPr="00CF44F5" w:rsidRDefault="00CF44F5" w:rsidP="00CF44F5">
            <w:pPr>
              <w:spacing w:after="0" w:line="240" w:lineRule="auto"/>
              <w:jc w:val="center"/>
              <w:rPr>
                <w:ins w:id="2081" w:author="VARGA Zoltan" w:date="2021-12-12T21:43:00Z"/>
                <w:rFonts w:ascii="Calibri" w:hAnsi="Calibri" w:cs="Calibri"/>
                <w:b/>
                <w:bCs/>
                <w:color w:val="000000"/>
                <w:sz w:val="22"/>
                <w:szCs w:val="22"/>
                <w:lang w:eastAsia="ja-JP"/>
              </w:rPr>
            </w:pPr>
            <w:ins w:id="2082" w:author="VARGA Zoltan" w:date="2021-12-12T21:43:00Z">
              <w:r w:rsidRPr="00CF44F5">
                <w:rPr>
                  <w:rFonts w:ascii="Calibri" w:hAnsi="Calibri" w:cs="Calibri"/>
                  <w:b/>
                  <w:bCs/>
                  <w:color w:val="000000"/>
                  <w:sz w:val="22"/>
                  <w:szCs w:val="22"/>
                  <w:lang w:eastAsia="ja-JP"/>
                </w:rPr>
                <w:t>Bal</w:t>
              </w:r>
            </w:ins>
          </w:p>
        </w:tc>
        <w:tc>
          <w:tcPr>
            <w:tcW w:w="1200" w:type="dxa"/>
            <w:tcBorders>
              <w:top w:val="nil"/>
              <w:left w:val="nil"/>
              <w:bottom w:val="single" w:sz="12" w:space="0" w:color="auto"/>
              <w:right w:val="single" w:sz="12" w:space="0" w:color="auto"/>
            </w:tcBorders>
            <w:shd w:val="clear" w:color="000000" w:fill="D9D9D9"/>
            <w:noWrap/>
            <w:vAlign w:val="center"/>
            <w:hideMark/>
            <w:tcPrChange w:id="2083" w:author="VARGA Zoltan" w:date="2021-12-12T21:43:00Z">
              <w:tcPr>
                <w:tcW w:w="1200" w:type="dxa"/>
                <w:tcBorders>
                  <w:top w:val="nil"/>
                  <w:left w:val="nil"/>
                  <w:bottom w:val="single" w:sz="12" w:space="0" w:color="auto"/>
                  <w:right w:val="single" w:sz="12" w:space="0" w:color="auto"/>
                </w:tcBorders>
                <w:shd w:val="clear" w:color="000000" w:fill="D9D9D9"/>
                <w:noWrap/>
                <w:vAlign w:val="center"/>
                <w:hideMark/>
              </w:tcPr>
            </w:tcPrChange>
          </w:tcPr>
          <w:p w14:paraId="10FAFBE0" w14:textId="77777777" w:rsidR="00CF44F5" w:rsidRPr="00CF44F5" w:rsidRDefault="00CF44F5" w:rsidP="00CF44F5">
            <w:pPr>
              <w:spacing w:after="0" w:line="240" w:lineRule="auto"/>
              <w:jc w:val="center"/>
              <w:rPr>
                <w:ins w:id="2084" w:author="VARGA Zoltan" w:date="2021-12-12T21:43:00Z"/>
                <w:rFonts w:ascii="Calibri" w:hAnsi="Calibri" w:cs="Calibri"/>
                <w:b/>
                <w:bCs/>
                <w:color w:val="000000"/>
                <w:sz w:val="22"/>
                <w:szCs w:val="22"/>
                <w:lang w:eastAsia="ja-JP"/>
              </w:rPr>
            </w:pPr>
            <w:ins w:id="2085" w:author="VARGA Zoltan" w:date="2021-12-12T21:43:00Z">
              <w:r w:rsidRPr="00CF44F5">
                <w:rPr>
                  <w:rFonts w:ascii="Calibri" w:hAnsi="Calibri" w:cs="Calibri"/>
                  <w:b/>
                  <w:bCs/>
                  <w:color w:val="000000"/>
                  <w:sz w:val="22"/>
                  <w:szCs w:val="22"/>
                  <w:lang w:eastAsia="ja-JP"/>
                </w:rPr>
                <w:t>Jobb</w:t>
              </w:r>
            </w:ins>
          </w:p>
        </w:tc>
        <w:tc>
          <w:tcPr>
            <w:tcW w:w="1340" w:type="dxa"/>
            <w:vMerge/>
            <w:tcBorders>
              <w:top w:val="single" w:sz="12" w:space="0" w:color="auto"/>
              <w:left w:val="single" w:sz="12" w:space="0" w:color="auto"/>
              <w:bottom w:val="single" w:sz="12" w:space="0" w:color="000000"/>
              <w:right w:val="single" w:sz="12" w:space="0" w:color="auto"/>
            </w:tcBorders>
            <w:vAlign w:val="center"/>
            <w:hideMark/>
            <w:tcPrChange w:id="2086" w:author="VARGA Zoltan" w:date="2021-12-12T21:43:00Z">
              <w:tcPr>
                <w:tcW w:w="1340" w:type="dxa"/>
                <w:vMerge/>
                <w:tcBorders>
                  <w:top w:val="single" w:sz="12" w:space="0" w:color="auto"/>
                  <w:left w:val="single" w:sz="12" w:space="0" w:color="auto"/>
                  <w:bottom w:val="single" w:sz="12" w:space="0" w:color="000000"/>
                  <w:right w:val="single" w:sz="12" w:space="0" w:color="auto"/>
                </w:tcBorders>
                <w:vAlign w:val="center"/>
                <w:hideMark/>
              </w:tcPr>
            </w:tcPrChange>
          </w:tcPr>
          <w:p w14:paraId="079D85B0" w14:textId="77777777" w:rsidR="00CF44F5" w:rsidRPr="00CF44F5" w:rsidRDefault="00CF44F5" w:rsidP="00CF44F5">
            <w:pPr>
              <w:spacing w:after="0" w:line="240" w:lineRule="auto"/>
              <w:jc w:val="left"/>
              <w:rPr>
                <w:ins w:id="2087" w:author="VARGA Zoltan" w:date="2021-12-12T21:43:00Z"/>
                <w:rFonts w:ascii="Calibri" w:hAnsi="Calibri" w:cs="Calibri"/>
                <w:b/>
                <w:bCs/>
                <w:color w:val="000000"/>
                <w:sz w:val="22"/>
                <w:szCs w:val="22"/>
                <w:lang w:eastAsia="ja-JP"/>
              </w:rPr>
            </w:pPr>
          </w:p>
        </w:tc>
        <w:tc>
          <w:tcPr>
            <w:tcW w:w="1240" w:type="dxa"/>
            <w:vMerge/>
            <w:tcBorders>
              <w:top w:val="single" w:sz="12" w:space="0" w:color="auto"/>
              <w:left w:val="single" w:sz="12" w:space="0" w:color="auto"/>
              <w:bottom w:val="single" w:sz="12" w:space="0" w:color="000000"/>
              <w:right w:val="single" w:sz="12" w:space="0" w:color="auto"/>
            </w:tcBorders>
            <w:vAlign w:val="center"/>
            <w:hideMark/>
            <w:tcPrChange w:id="2088" w:author="VARGA Zoltan" w:date="2021-12-12T21:43:00Z">
              <w:tcPr>
                <w:tcW w:w="1240" w:type="dxa"/>
                <w:vMerge/>
                <w:tcBorders>
                  <w:top w:val="single" w:sz="12" w:space="0" w:color="auto"/>
                  <w:left w:val="single" w:sz="12" w:space="0" w:color="auto"/>
                  <w:bottom w:val="single" w:sz="12" w:space="0" w:color="000000"/>
                  <w:right w:val="single" w:sz="12" w:space="0" w:color="auto"/>
                </w:tcBorders>
                <w:vAlign w:val="center"/>
                <w:hideMark/>
              </w:tcPr>
            </w:tcPrChange>
          </w:tcPr>
          <w:p w14:paraId="411E6516" w14:textId="77777777" w:rsidR="00CF44F5" w:rsidRPr="00CF44F5" w:rsidRDefault="00CF44F5" w:rsidP="00CF44F5">
            <w:pPr>
              <w:spacing w:after="0" w:line="240" w:lineRule="auto"/>
              <w:jc w:val="left"/>
              <w:rPr>
                <w:ins w:id="2089" w:author="VARGA Zoltan" w:date="2021-12-12T21:43:00Z"/>
                <w:rFonts w:ascii="Calibri" w:hAnsi="Calibri" w:cs="Calibri"/>
                <w:b/>
                <w:bCs/>
                <w:color w:val="000000"/>
                <w:sz w:val="22"/>
                <w:szCs w:val="22"/>
                <w:lang w:eastAsia="ja-JP"/>
              </w:rPr>
            </w:pPr>
          </w:p>
        </w:tc>
      </w:tr>
      <w:tr w:rsidR="00CF44F5" w:rsidRPr="00CF44F5" w14:paraId="0F45D92A" w14:textId="77777777" w:rsidTr="00CF44F5">
        <w:trPr>
          <w:trHeight w:val="300"/>
          <w:jc w:val="center"/>
          <w:ins w:id="2090" w:author="VARGA Zoltan" w:date="2021-12-12T21:43:00Z"/>
          <w:trPrChange w:id="2091" w:author="VARGA Zoltan" w:date="2021-12-12T21:43:00Z">
            <w:trPr>
              <w:trHeight w:val="300"/>
            </w:trPr>
          </w:trPrChange>
        </w:trPr>
        <w:tc>
          <w:tcPr>
            <w:tcW w:w="1200" w:type="dxa"/>
            <w:tcBorders>
              <w:top w:val="single" w:sz="12" w:space="0" w:color="auto"/>
              <w:left w:val="single" w:sz="12" w:space="0" w:color="auto"/>
              <w:bottom w:val="single" w:sz="4" w:space="0" w:color="auto"/>
              <w:right w:val="single" w:sz="8" w:space="0" w:color="auto"/>
            </w:tcBorders>
            <w:shd w:val="clear" w:color="auto" w:fill="auto"/>
            <w:noWrap/>
            <w:vAlign w:val="center"/>
            <w:hideMark/>
            <w:tcPrChange w:id="2092" w:author="VARGA Zoltan" w:date="2021-12-12T21:43:00Z">
              <w:tcPr>
                <w:tcW w:w="1200" w:type="dxa"/>
                <w:tcBorders>
                  <w:top w:val="single" w:sz="12" w:space="0" w:color="auto"/>
                  <w:left w:val="single" w:sz="12" w:space="0" w:color="auto"/>
                  <w:bottom w:val="single" w:sz="4" w:space="0" w:color="auto"/>
                  <w:right w:val="single" w:sz="8" w:space="0" w:color="auto"/>
                </w:tcBorders>
                <w:shd w:val="clear" w:color="auto" w:fill="auto"/>
                <w:noWrap/>
                <w:vAlign w:val="center"/>
                <w:hideMark/>
              </w:tcPr>
            </w:tcPrChange>
          </w:tcPr>
          <w:p w14:paraId="44635F1E" w14:textId="77777777" w:rsidR="00CF44F5" w:rsidRPr="00CF44F5" w:rsidRDefault="00CF44F5" w:rsidP="00CF44F5">
            <w:pPr>
              <w:spacing w:after="0" w:line="240" w:lineRule="auto"/>
              <w:jc w:val="center"/>
              <w:rPr>
                <w:ins w:id="2093" w:author="VARGA Zoltan" w:date="2021-12-12T21:43:00Z"/>
                <w:rFonts w:ascii="Calibri" w:hAnsi="Calibri" w:cs="Calibri"/>
                <w:color w:val="000000"/>
                <w:sz w:val="22"/>
                <w:szCs w:val="22"/>
                <w:lang w:eastAsia="ja-JP"/>
              </w:rPr>
            </w:pPr>
            <w:ins w:id="2094" w:author="VARGA Zoltan" w:date="2021-12-12T21:43:00Z">
              <w:r w:rsidRPr="00CF44F5">
                <w:rPr>
                  <w:rFonts w:ascii="Calibri" w:hAnsi="Calibri" w:cs="Calibri"/>
                  <w:color w:val="000000"/>
                  <w:sz w:val="22"/>
                  <w:szCs w:val="22"/>
                  <w:lang w:eastAsia="ja-JP"/>
                </w:rPr>
                <w:t>18,0°</w:t>
              </w:r>
            </w:ins>
          </w:p>
        </w:tc>
        <w:tc>
          <w:tcPr>
            <w:tcW w:w="1200" w:type="dxa"/>
            <w:tcBorders>
              <w:top w:val="single" w:sz="12" w:space="0" w:color="auto"/>
              <w:left w:val="nil"/>
              <w:bottom w:val="single" w:sz="4" w:space="0" w:color="auto"/>
              <w:right w:val="single" w:sz="12" w:space="0" w:color="auto"/>
            </w:tcBorders>
            <w:shd w:val="clear" w:color="auto" w:fill="auto"/>
            <w:noWrap/>
            <w:vAlign w:val="center"/>
            <w:hideMark/>
            <w:tcPrChange w:id="2095" w:author="VARGA Zoltan" w:date="2021-12-12T21:43:00Z">
              <w:tcPr>
                <w:tcW w:w="1200" w:type="dxa"/>
                <w:tcBorders>
                  <w:top w:val="single" w:sz="12" w:space="0" w:color="auto"/>
                  <w:left w:val="nil"/>
                  <w:bottom w:val="single" w:sz="4" w:space="0" w:color="auto"/>
                  <w:right w:val="single" w:sz="12" w:space="0" w:color="auto"/>
                </w:tcBorders>
                <w:shd w:val="clear" w:color="auto" w:fill="auto"/>
                <w:noWrap/>
                <w:vAlign w:val="center"/>
                <w:hideMark/>
              </w:tcPr>
            </w:tcPrChange>
          </w:tcPr>
          <w:p w14:paraId="3344D37F" w14:textId="77777777" w:rsidR="00CF44F5" w:rsidRPr="00CF44F5" w:rsidRDefault="00CF44F5" w:rsidP="00CF44F5">
            <w:pPr>
              <w:spacing w:after="0" w:line="240" w:lineRule="auto"/>
              <w:jc w:val="center"/>
              <w:rPr>
                <w:ins w:id="2096" w:author="VARGA Zoltan" w:date="2021-12-12T21:43:00Z"/>
                <w:rFonts w:ascii="Calibri" w:hAnsi="Calibri" w:cs="Calibri"/>
                <w:color w:val="000000"/>
                <w:sz w:val="22"/>
                <w:szCs w:val="22"/>
                <w:lang w:eastAsia="ja-JP"/>
              </w:rPr>
            </w:pPr>
            <w:ins w:id="2097" w:author="VARGA Zoltan" w:date="2021-12-12T21:43:00Z">
              <w:r w:rsidRPr="00CF44F5">
                <w:rPr>
                  <w:rFonts w:ascii="Calibri" w:hAnsi="Calibri" w:cs="Calibri"/>
                  <w:color w:val="000000"/>
                  <w:sz w:val="22"/>
                  <w:szCs w:val="22"/>
                  <w:lang w:eastAsia="ja-JP"/>
                </w:rPr>
                <w:t>24,0°</w:t>
              </w:r>
            </w:ins>
          </w:p>
        </w:tc>
        <w:tc>
          <w:tcPr>
            <w:tcW w:w="1200" w:type="dxa"/>
            <w:tcBorders>
              <w:top w:val="nil"/>
              <w:left w:val="nil"/>
              <w:bottom w:val="single" w:sz="4" w:space="0" w:color="auto"/>
              <w:right w:val="single" w:sz="8" w:space="0" w:color="auto"/>
            </w:tcBorders>
            <w:shd w:val="clear" w:color="auto" w:fill="auto"/>
            <w:noWrap/>
            <w:vAlign w:val="center"/>
            <w:hideMark/>
            <w:tcPrChange w:id="2098" w:author="VARGA Zoltan" w:date="2021-12-12T21:43:00Z">
              <w:tcPr>
                <w:tcW w:w="1200" w:type="dxa"/>
                <w:tcBorders>
                  <w:top w:val="nil"/>
                  <w:left w:val="nil"/>
                  <w:bottom w:val="single" w:sz="4" w:space="0" w:color="auto"/>
                  <w:right w:val="single" w:sz="8" w:space="0" w:color="auto"/>
                </w:tcBorders>
                <w:shd w:val="clear" w:color="auto" w:fill="auto"/>
                <w:noWrap/>
                <w:vAlign w:val="center"/>
                <w:hideMark/>
              </w:tcPr>
            </w:tcPrChange>
          </w:tcPr>
          <w:p w14:paraId="7272818E" w14:textId="77777777" w:rsidR="00CF44F5" w:rsidRPr="00CF44F5" w:rsidRDefault="00CF44F5" w:rsidP="00CF44F5">
            <w:pPr>
              <w:spacing w:after="0" w:line="240" w:lineRule="auto"/>
              <w:jc w:val="center"/>
              <w:rPr>
                <w:ins w:id="2099" w:author="VARGA Zoltan" w:date="2021-12-12T21:43:00Z"/>
                <w:rFonts w:ascii="Calibri" w:hAnsi="Calibri" w:cs="Calibri"/>
                <w:color w:val="000000"/>
                <w:sz w:val="22"/>
                <w:szCs w:val="22"/>
                <w:lang w:eastAsia="ja-JP"/>
              </w:rPr>
            </w:pPr>
            <w:ins w:id="2100" w:author="VARGA Zoltan" w:date="2021-12-12T21:43:00Z">
              <w:r w:rsidRPr="00CF44F5">
                <w:rPr>
                  <w:rFonts w:ascii="Calibri" w:hAnsi="Calibri" w:cs="Calibri"/>
                  <w:color w:val="000000"/>
                  <w:sz w:val="22"/>
                  <w:szCs w:val="22"/>
                  <w:lang w:eastAsia="ja-JP"/>
                </w:rPr>
                <w:t>431</w:t>
              </w:r>
            </w:ins>
          </w:p>
        </w:tc>
        <w:tc>
          <w:tcPr>
            <w:tcW w:w="1200" w:type="dxa"/>
            <w:tcBorders>
              <w:top w:val="nil"/>
              <w:left w:val="nil"/>
              <w:bottom w:val="single" w:sz="4" w:space="0" w:color="auto"/>
              <w:right w:val="single" w:sz="12" w:space="0" w:color="auto"/>
            </w:tcBorders>
            <w:shd w:val="clear" w:color="auto" w:fill="auto"/>
            <w:noWrap/>
            <w:vAlign w:val="center"/>
            <w:hideMark/>
            <w:tcPrChange w:id="2101" w:author="VARGA Zoltan" w:date="2021-12-12T21:43:00Z">
              <w:tcPr>
                <w:tcW w:w="1200" w:type="dxa"/>
                <w:tcBorders>
                  <w:top w:val="nil"/>
                  <w:left w:val="nil"/>
                  <w:bottom w:val="single" w:sz="4" w:space="0" w:color="auto"/>
                  <w:right w:val="single" w:sz="12" w:space="0" w:color="auto"/>
                </w:tcBorders>
                <w:shd w:val="clear" w:color="auto" w:fill="auto"/>
                <w:noWrap/>
                <w:vAlign w:val="center"/>
                <w:hideMark/>
              </w:tcPr>
            </w:tcPrChange>
          </w:tcPr>
          <w:p w14:paraId="2DE11D4C" w14:textId="77777777" w:rsidR="00CF44F5" w:rsidRPr="00CF44F5" w:rsidRDefault="00CF44F5" w:rsidP="00CF44F5">
            <w:pPr>
              <w:spacing w:after="0" w:line="240" w:lineRule="auto"/>
              <w:jc w:val="center"/>
              <w:rPr>
                <w:ins w:id="2102" w:author="VARGA Zoltan" w:date="2021-12-12T21:43:00Z"/>
                <w:rFonts w:ascii="Calibri" w:hAnsi="Calibri" w:cs="Calibri"/>
                <w:color w:val="000000"/>
                <w:sz w:val="22"/>
                <w:szCs w:val="22"/>
                <w:lang w:eastAsia="ja-JP"/>
              </w:rPr>
            </w:pPr>
            <w:ins w:id="2103" w:author="VARGA Zoltan" w:date="2021-12-12T21:43:00Z">
              <w:r w:rsidRPr="00CF44F5">
                <w:rPr>
                  <w:rFonts w:ascii="Calibri" w:hAnsi="Calibri" w:cs="Calibri"/>
                  <w:color w:val="000000"/>
                  <w:sz w:val="22"/>
                  <w:szCs w:val="22"/>
                  <w:lang w:eastAsia="ja-JP"/>
                </w:rPr>
                <w:t>314</w:t>
              </w:r>
            </w:ins>
          </w:p>
        </w:tc>
        <w:tc>
          <w:tcPr>
            <w:tcW w:w="1340" w:type="dxa"/>
            <w:tcBorders>
              <w:top w:val="nil"/>
              <w:left w:val="nil"/>
              <w:bottom w:val="single" w:sz="4" w:space="0" w:color="auto"/>
              <w:right w:val="single" w:sz="12" w:space="0" w:color="auto"/>
            </w:tcBorders>
            <w:shd w:val="clear" w:color="auto" w:fill="auto"/>
            <w:noWrap/>
            <w:vAlign w:val="center"/>
            <w:hideMark/>
            <w:tcPrChange w:id="2104" w:author="VARGA Zoltan" w:date="2021-12-12T21:43:00Z">
              <w:tcPr>
                <w:tcW w:w="1340" w:type="dxa"/>
                <w:tcBorders>
                  <w:top w:val="nil"/>
                  <w:left w:val="nil"/>
                  <w:bottom w:val="single" w:sz="4" w:space="0" w:color="auto"/>
                  <w:right w:val="single" w:sz="12" w:space="0" w:color="auto"/>
                </w:tcBorders>
                <w:shd w:val="clear" w:color="auto" w:fill="auto"/>
                <w:noWrap/>
                <w:vAlign w:val="center"/>
                <w:hideMark/>
              </w:tcPr>
            </w:tcPrChange>
          </w:tcPr>
          <w:p w14:paraId="302DB810" w14:textId="380E9F1D" w:rsidR="00CF44F5" w:rsidRPr="00CF44F5" w:rsidRDefault="00CF44F5" w:rsidP="00CF44F5">
            <w:pPr>
              <w:spacing w:after="0" w:line="240" w:lineRule="auto"/>
              <w:jc w:val="center"/>
              <w:rPr>
                <w:ins w:id="2105" w:author="VARGA Zoltan" w:date="2021-12-12T21:43:00Z"/>
                <w:rFonts w:ascii="Calibri" w:hAnsi="Calibri" w:cs="Calibri"/>
                <w:color w:val="000000"/>
                <w:sz w:val="22"/>
                <w:szCs w:val="22"/>
                <w:lang w:eastAsia="ja-JP"/>
              </w:rPr>
            </w:pPr>
            <w:ins w:id="2106" w:author="VARGA Zoltan" w:date="2021-12-12T21:43:00Z">
              <w:r w:rsidRPr="00CF44F5">
                <w:rPr>
                  <w:rFonts w:ascii="Calibri" w:hAnsi="Calibri" w:cs="Calibri"/>
                  <w:color w:val="000000"/>
                  <w:sz w:val="22"/>
                  <w:szCs w:val="22"/>
                  <w:lang w:eastAsia="ja-JP"/>
                </w:rPr>
                <w:t>373</w:t>
              </w:r>
            </w:ins>
          </w:p>
        </w:tc>
        <w:tc>
          <w:tcPr>
            <w:tcW w:w="1240" w:type="dxa"/>
            <w:tcBorders>
              <w:top w:val="nil"/>
              <w:left w:val="single" w:sz="8" w:space="0" w:color="auto"/>
              <w:bottom w:val="single" w:sz="4" w:space="0" w:color="auto"/>
              <w:right w:val="single" w:sz="12" w:space="0" w:color="auto"/>
            </w:tcBorders>
            <w:shd w:val="clear" w:color="auto" w:fill="auto"/>
            <w:noWrap/>
            <w:vAlign w:val="center"/>
            <w:hideMark/>
            <w:tcPrChange w:id="2107" w:author="VARGA Zoltan" w:date="2021-12-12T21:43:00Z">
              <w:tcPr>
                <w:tcW w:w="1240" w:type="dxa"/>
                <w:tcBorders>
                  <w:top w:val="nil"/>
                  <w:left w:val="single" w:sz="8" w:space="0" w:color="auto"/>
                  <w:bottom w:val="single" w:sz="4" w:space="0" w:color="auto"/>
                  <w:right w:val="single" w:sz="12" w:space="0" w:color="auto"/>
                </w:tcBorders>
                <w:shd w:val="clear" w:color="auto" w:fill="auto"/>
                <w:noWrap/>
                <w:vAlign w:val="center"/>
                <w:hideMark/>
              </w:tcPr>
            </w:tcPrChange>
          </w:tcPr>
          <w:p w14:paraId="64FB1447" w14:textId="77777777" w:rsidR="00CF44F5" w:rsidRPr="00CF44F5" w:rsidRDefault="00CF44F5" w:rsidP="00CF44F5">
            <w:pPr>
              <w:spacing w:after="0" w:line="240" w:lineRule="auto"/>
              <w:jc w:val="center"/>
              <w:rPr>
                <w:ins w:id="2108" w:author="VARGA Zoltan" w:date="2021-12-12T21:43:00Z"/>
                <w:rFonts w:ascii="Calibri" w:hAnsi="Calibri" w:cs="Calibri"/>
                <w:color w:val="000000"/>
                <w:sz w:val="22"/>
                <w:szCs w:val="22"/>
                <w:lang w:eastAsia="ja-JP"/>
              </w:rPr>
            </w:pPr>
            <w:ins w:id="2109" w:author="VARGA Zoltan" w:date="2021-12-12T21:43:00Z">
              <w:r w:rsidRPr="00CF44F5">
                <w:rPr>
                  <w:rFonts w:ascii="Calibri" w:hAnsi="Calibri" w:cs="Calibri"/>
                  <w:color w:val="000000"/>
                  <w:sz w:val="22"/>
                  <w:szCs w:val="22"/>
                  <w:lang w:eastAsia="ja-JP"/>
                </w:rPr>
                <w:t>20,2°</w:t>
              </w:r>
            </w:ins>
          </w:p>
        </w:tc>
      </w:tr>
      <w:tr w:rsidR="00CF44F5" w:rsidRPr="00CF44F5" w14:paraId="75A4278C" w14:textId="77777777" w:rsidTr="00CF44F5">
        <w:trPr>
          <w:trHeight w:val="288"/>
          <w:jc w:val="center"/>
          <w:ins w:id="2110" w:author="VARGA Zoltan" w:date="2021-12-12T21:43:00Z"/>
          <w:trPrChange w:id="2111" w:author="VARGA Zoltan" w:date="2021-12-12T21:43:00Z">
            <w:trPr>
              <w:trHeight w:val="288"/>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2112" w:author="VARGA Zoltan" w:date="2021-12-12T21:43: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05A8CCEB" w14:textId="77777777" w:rsidR="00CF44F5" w:rsidRPr="00CF44F5" w:rsidRDefault="00CF44F5" w:rsidP="00CF44F5">
            <w:pPr>
              <w:spacing w:after="0" w:line="240" w:lineRule="auto"/>
              <w:jc w:val="center"/>
              <w:rPr>
                <w:ins w:id="2113" w:author="VARGA Zoltan" w:date="2021-12-12T21:43:00Z"/>
                <w:rFonts w:ascii="Calibri" w:hAnsi="Calibri" w:cs="Calibri"/>
                <w:color w:val="000000"/>
                <w:sz w:val="22"/>
                <w:szCs w:val="22"/>
                <w:lang w:eastAsia="ja-JP"/>
              </w:rPr>
            </w:pPr>
            <w:ins w:id="2114" w:author="VARGA Zoltan" w:date="2021-12-12T21:43:00Z">
              <w:r w:rsidRPr="00CF44F5">
                <w:rPr>
                  <w:rFonts w:ascii="Calibri" w:hAnsi="Calibri" w:cs="Calibri"/>
                  <w:color w:val="000000"/>
                  <w:sz w:val="22"/>
                  <w:szCs w:val="22"/>
                  <w:lang w:eastAsia="ja-JP"/>
                </w:rPr>
                <w:t>12,0°</w:t>
              </w:r>
            </w:ins>
          </w:p>
        </w:tc>
        <w:tc>
          <w:tcPr>
            <w:tcW w:w="1200" w:type="dxa"/>
            <w:tcBorders>
              <w:top w:val="nil"/>
              <w:left w:val="nil"/>
              <w:bottom w:val="single" w:sz="4" w:space="0" w:color="auto"/>
              <w:right w:val="single" w:sz="12" w:space="0" w:color="auto"/>
            </w:tcBorders>
            <w:shd w:val="clear" w:color="auto" w:fill="auto"/>
            <w:noWrap/>
            <w:vAlign w:val="center"/>
            <w:hideMark/>
            <w:tcPrChange w:id="2115" w:author="VARGA Zoltan" w:date="2021-12-12T21:43:00Z">
              <w:tcPr>
                <w:tcW w:w="1200" w:type="dxa"/>
                <w:tcBorders>
                  <w:top w:val="nil"/>
                  <w:left w:val="nil"/>
                  <w:bottom w:val="single" w:sz="4" w:space="0" w:color="auto"/>
                  <w:right w:val="single" w:sz="12" w:space="0" w:color="auto"/>
                </w:tcBorders>
                <w:shd w:val="clear" w:color="auto" w:fill="auto"/>
                <w:noWrap/>
                <w:vAlign w:val="center"/>
                <w:hideMark/>
              </w:tcPr>
            </w:tcPrChange>
          </w:tcPr>
          <w:p w14:paraId="37CA10BD" w14:textId="77777777" w:rsidR="00CF44F5" w:rsidRPr="00CF44F5" w:rsidRDefault="00CF44F5" w:rsidP="00CF44F5">
            <w:pPr>
              <w:spacing w:after="0" w:line="240" w:lineRule="auto"/>
              <w:jc w:val="center"/>
              <w:rPr>
                <w:ins w:id="2116" w:author="VARGA Zoltan" w:date="2021-12-12T21:43:00Z"/>
                <w:rFonts w:ascii="Calibri" w:hAnsi="Calibri" w:cs="Calibri"/>
                <w:color w:val="000000"/>
                <w:sz w:val="22"/>
                <w:szCs w:val="22"/>
                <w:lang w:eastAsia="ja-JP"/>
              </w:rPr>
            </w:pPr>
            <w:ins w:id="2117" w:author="VARGA Zoltan" w:date="2021-12-12T21:43:00Z">
              <w:r w:rsidRPr="00CF44F5">
                <w:rPr>
                  <w:rFonts w:ascii="Calibri" w:hAnsi="Calibri" w:cs="Calibri"/>
                  <w:color w:val="000000"/>
                  <w:sz w:val="22"/>
                  <w:szCs w:val="22"/>
                  <w:lang w:eastAsia="ja-JP"/>
                </w:rPr>
                <w:t>15,0°</w:t>
              </w:r>
            </w:ins>
          </w:p>
        </w:tc>
        <w:tc>
          <w:tcPr>
            <w:tcW w:w="1200" w:type="dxa"/>
            <w:tcBorders>
              <w:top w:val="nil"/>
              <w:left w:val="nil"/>
              <w:bottom w:val="single" w:sz="4" w:space="0" w:color="auto"/>
              <w:right w:val="single" w:sz="8" w:space="0" w:color="auto"/>
            </w:tcBorders>
            <w:shd w:val="clear" w:color="auto" w:fill="auto"/>
            <w:noWrap/>
            <w:vAlign w:val="center"/>
            <w:hideMark/>
            <w:tcPrChange w:id="2118" w:author="VARGA Zoltan" w:date="2021-12-12T21:43:00Z">
              <w:tcPr>
                <w:tcW w:w="1200" w:type="dxa"/>
                <w:tcBorders>
                  <w:top w:val="nil"/>
                  <w:left w:val="nil"/>
                  <w:bottom w:val="single" w:sz="4" w:space="0" w:color="auto"/>
                  <w:right w:val="single" w:sz="8" w:space="0" w:color="auto"/>
                </w:tcBorders>
                <w:shd w:val="clear" w:color="auto" w:fill="auto"/>
                <w:noWrap/>
                <w:vAlign w:val="center"/>
                <w:hideMark/>
              </w:tcPr>
            </w:tcPrChange>
          </w:tcPr>
          <w:p w14:paraId="5DF0F36E" w14:textId="77777777" w:rsidR="00CF44F5" w:rsidRPr="00CF44F5" w:rsidRDefault="00CF44F5" w:rsidP="00CF44F5">
            <w:pPr>
              <w:spacing w:after="0" w:line="240" w:lineRule="auto"/>
              <w:jc w:val="center"/>
              <w:rPr>
                <w:ins w:id="2119" w:author="VARGA Zoltan" w:date="2021-12-12T21:43:00Z"/>
                <w:rFonts w:ascii="Calibri" w:hAnsi="Calibri" w:cs="Calibri"/>
                <w:color w:val="000000"/>
                <w:sz w:val="22"/>
                <w:szCs w:val="22"/>
                <w:lang w:eastAsia="ja-JP"/>
              </w:rPr>
            </w:pPr>
            <w:ins w:id="2120" w:author="VARGA Zoltan" w:date="2021-12-12T21:43:00Z">
              <w:r w:rsidRPr="00CF44F5">
                <w:rPr>
                  <w:rFonts w:ascii="Calibri" w:hAnsi="Calibri" w:cs="Calibri"/>
                  <w:color w:val="000000"/>
                  <w:sz w:val="22"/>
                  <w:szCs w:val="22"/>
                  <w:lang w:eastAsia="ja-JP"/>
                </w:rPr>
                <w:t>659</w:t>
              </w:r>
            </w:ins>
          </w:p>
        </w:tc>
        <w:tc>
          <w:tcPr>
            <w:tcW w:w="1200" w:type="dxa"/>
            <w:tcBorders>
              <w:top w:val="nil"/>
              <w:left w:val="nil"/>
              <w:bottom w:val="single" w:sz="4" w:space="0" w:color="auto"/>
              <w:right w:val="single" w:sz="12" w:space="0" w:color="auto"/>
            </w:tcBorders>
            <w:shd w:val="clear" w:color="auto" w:fill="auto"/>
            <w:noWrap/>
            <w:vAlign w:val="center"/>
            <w:hideMark/>
            <w:tcPrChange w:id="2121" w:author="VARGA Zoltan" w:date="2021-12-12T21:43:00Z">
              <w:tcPr>
                <w:tcW w:w="1200" w:type="dxa"/>
                <w:tcBorders>
                  <w:top w:val="nil"/>
                  <w:left w:val="nil"/>
                  <w:bottom w:val="single" w:sz="4" w:space="0" w:color="auto"/>
                  <w:right w:val="single" w:sz="12" w:space="0" w:color="auto"/>
                </w:tcBorders>
                <w:shd w:val="clear" w:color="auto" w:fill="auto"/>
                <w:noWrap/>
                <w:vAlign w:val="center"/>
                <w:hideMark/>
              </w:tcPr>
            </w:tcPrChange>
          </w:tcPr>
          <w:p w14:paraId="7FB7BBD1" w14:textId="77777777" w:rsidR="00CF44F5" w:rsidRPr="00CF44F5" w:rsidRDefault="00CF44F5" w:rsidP="00CF44F5">
            <w:pPr>
              <w:spacing w:after="0" w:line="240" w:lineRule="auto"/>
              <w:jc w:val="center"/>
              <w:rPr>
                <w:ins w:id="2122" w:author="VARGA Zoltan" w:date="2021-12-12T21:43:00Z"/>
                <w:rFonts w:ascii="Calibri" w:hAnsi="Calibri" w:cs="Calibri"/>
                <w:color w:val="000000"/>
                <w:sz w:val="22"/>
                <w:szCs w:val="22"/>
                <w:lang w:eastAsia="ja-JP"/>
              </w:rPr>
            </w:pPr>
            <w:ins w:id="2123" w:author="VARGA Zoltan" w:date="2021-12-12T21:43:00Z">
              <w:r w:rsidRPr="00CF44F5">
                <w:rPr>
                  <w:rFonts w:ascii="Calibri" w:hAnsi="Calibri" w:cs="Calibri"/>
                  <w:color w:val="000000"/>
                  <w:sz w:val="22"/>
                  <w:szCs w:val="22"/>
                  <w:lang w:eastAsia="ja-JP"/>
                </w:rPr>
                <w:t>522</w:t>
              </w:r>
            </w:ins>
          </w:p>
        </w:tc>
        <w:tc>
          <w:tcPr>
            <w:tcW w:w="1340" w:type="dxa"/>
            <w:tcBorders>
              <w:top w:val="nil"/>
              <w:left w:val="nil"/>
              <w:bottom w:val="single" w:sz="4" w:space="0" w:color="auto"/>
              <w:right w:val="single" w:sz="12" w:space="0" w:color="auto"/>
            </w:tcBorders>
            <w:shd w:val="clear" w:color="auto" w:fill="auto"/>
            <w:noWrap/>
            <w:vAlign w:val="center"/>
            <w:hideMark/>
            <w:tcPrChange w:id="2124" w:author="VARGA Zoltan" w:date="2021-12-12T21:43:00Z">
              <w:tcPr>
                <w:tcW w:w="1340" w:type="dxa"/>
                <w:tcBorders>
                  <w:top w:val="nil"/>
                  <w:left w:val="nil"/>
                  <w:bottom w:val="single" w:sz="4" w:space="0" w:color="auto"/>
                  <w:right w:val="single" w:sz="12" w:space="0" w:color="auto"/>
                </w:tcBorders>
                <w:shd w:val="clear" w:color="auto" w:fill="auto"/>
                <w:noWrap/>
                <w:vAlign w:val="center"/>
                <w:hideMark/>
              </w:tcPr>
            </w:tcPrChange>
          </w:tcPr>
          <w:p w14:paraId="46AD409A" w14:textId="77777777" w:rsidR="00CF44F5" w:rsidRPr="00CF44F5" w:rsidRDefault="00CF44F5" w:rsidP="00CF44F5">
            <w:pPr>
              <w:spacing w:after="0" w:line="240" w:lineRule="auto"/>
              <w:jc w:val="center"/>
              <w:rPr>
                <w:ins w:id="2125" w:author="VARGA Zoltan" w:date="2021-12-12T21:43:00Z"/>
                <w:rFonts w:ascii="Calibri" w:hAnsi="Calibri" w:cs="Calibri"/>
                <w:color w:val="000000"/>
                <w:sz w:val="22"/>
                <w:szCs w:val="22"/>
                <w:lang w:eastAsia="ja-JP"/>
              </w:rPr>
            </w:pPr>
            <w:ins w:id="2126" w:author="VARGA Zoltan" w:date="2021-12-12T21:43:00Z">
              <w:r w:rsidRPr="00CF44F5">
                <w:rPr>
                  <w:rFonts w:ascii="Calibri" w:hAnsi="Calibri" w:cs="Calibri"/>
                  <w:color w:val="000000"/>
                  <w:sz w:val="22"/>
                  <w:szCs w:val="22"/>
                  <w:lang w:eastAsia="ja-JP"/>
                </w:rPr>
                <w:t>591</w:t>
              </w:r>
            </w:ins>
          </w:p>
        </w:tc>
        <w:tc>
          <w:tcPr>
            <w:tcW w:w="1240" w:type="dxa"/>
            <w:tcBorders>
              <w:top w:val="nil"/>
              <w:left w:val="single" w:sz="8" w:space="0" w:color="auto"/>
              <w:bottom w:val="single" w:sz="4" w:space="0" w:color="auto"/>
              <w:right w:val="single" w:sz="12" w:space="0" w:color="auto"/>
            </w:tcBorders>
            <w:shd w:val="clear" w:color="auto" w:fill="auto"/>
            <w:noWrap/>
            <w:vAlign w:val="center"/>
            <w:hideMark/>
            <w:tcPrChange w:id="2127" w:author="VARGA Zoltan" w:date="2021-12-12T21:43:00Z">
              <w:tcPr>
                <w:tcW w:w="1240" w:type="dxa"/>
                <w:tcBorders>
                  <w:top w:val="nil"/>
                  <w:left w:val="single" w:sz="8" w:space="0" w:color="auto"/>
                  <w:bottom w:val="single" w:sz="4" w:space="0" w:color="auto"/>
                  <w:right w:val="single" w:sz="12" w:space="0" w:color="auto"/>
                </w:tcBorders>
                <w:shd w:val="clear" w:color="auto" w:fill="auto"/>
                <w:noWrap/>
                <w:vAlign w:val="center"/>
                <w:hideMark/>
              </w:tcPr>
            </w:tcPrChange>
          </w:tcPr>
          <w:p w14:paraId="7F944190" w14:textId="77777777" w:rsidR="00CF44F5" w:rsidRPr="00CF44F5" w:rsidRDefault="00CF44F5" w:rsidP="00CF44F5">
            <w:pPr>
              <w:spacing w:after="0" w:line="240" w:lineRule="auto"/>
              <w:jc w:val="center"/>
              <w:rPr>
                <w:ins w:id="2128" w:author="VARGA Zoltan" w:date="2021-12-12T21:43:00Z"/>
                <w:rFonts w:ascii="Calibri" w:hAnsi="Calibri" w:cs="Calibri"/>
                <w:color w:val="000000"/>
                <w:sz w:val="22"/>
                <w:szCs w:val="22"/>
                <w:lang w:eastAsia="ja-JP"/>
              </w:rPr>
            </w:pPr>
            <w:ins w:id="2129" w:author="VARGA Zoltan" w:date="2021-12-12T21:43:00Z">
              <w:r w:rsidRPr="00CF44F5">
                <w:rPr>
                  <w:rFonts w:ascii="Calibri" w:hAnsi="Calibri" w:cs="Calibri"/>
                  <w:color w:val="000000"/>
                  <w:sz w:val="22"/>
                  <w:szCs w:val="22"/>
                  <w:lang w:eastAsia="ja-JP"/>
                </w:rPr>
                <w:t>13,3°</w:t>
              </w:r>
            </w:ins>
          </w:p>
        </w:tc>
      </w:tr>
      <w:tr w:rsidR="00CF44F5" w:rsidRPr="00CF44F5" w14:paraId="511AE5C0" w14:textId="77777777" w:rsidTr="00CF44F5">
        <w:trPr>
          <w:trHeight w:val="288"/>
          <w:jc w:val="center"/>
          <w:ins w:id="2130" w:author="VARGA Zoltan" w:date="2021-12-12T21:43:00Z"/>
          <w:trPrChange w:id="2131" w:author="VARGA Zoltan" w:date="2021-12-12T21:45:00Z">
            <w:trPr>
              <w:trHeight w:val="288"/>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2132" w:author="VARGA Zoltan" w:date="2021-12-12T21:45: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358E17FA" w14:textId="77777777" w:rsidR="00CF44F5" w:rsidRPr="00CF44F5" w:rsidRDefault="00CF44F5" w:rsidP="00CF44F5">
            <w:pPr>
              <w:spacing w:after="0" w:line="240" w:lineRule="auto"/>
              <w:jc w:val="center"/>
              <w:rPr>
                <w:ins w:id="2133" w:author="VARGA Zoltan" w:date="2021-12-12T21:43:00Z"/>
                <w:rFonts w:ascii="Calibri" w:hAnsi="Calibri" w:cs="Calibri"/>
                <w:color w:val="000000"/>
                <w:sz w:val="22"/>
                <w:szCs w:val="22"/>
                <w:lang w:eastAsia="ja-JP"/>
              </w:rPr>
            </w:pPr>
            <w:ins w:id="2134" w:author="VARGA Zoltan" w:date="2021-12-12T21:43:00Z">
              <w:r w:rsidRPr="00CF44F5">
                <w:rPr>
                  <w:rFonts w:ascii="Calibri" w:hAnsi="Calibri" w:cs="Calibri"/>
                  <w:color w:val="000000"/>
                  <w:sz w:val="22"/>
                  <w:szCs w:val="22"/>
                  <w:lang w:eastAsia="ja-JP"/>
                </w:rPr>
                <w:t>7,5°</w:t>
              </w:r>
            </w:ins>
          </w:p>
        </w:tc>
        <w:tc>
          <w:tcPr>
            <w:tcW w:w="1200" w:type="dxa"/>
            <w:tcBorders>
              <w:top w:val="nil"/>
              <w:left w:val="nil"/>
              <w:bottom w:val="single" w:sz="4" w:space="0" w:color="auto"/>
              <w:right w:val="single" w:sz="12" w:space="0" w:color="auto"/>
            </w:tcBorders>
            <w:shd w:val="clear" w:color="auto" w:fill="auto"/>
            <w:noWrap/>
            <w:vAlign w:val="center"/>
            <w:hideMark/>
            <w:tcPrChange w:id="2135" w:author="VARGA Zoltan" w:date="2021-12-12T21:45:00Z">
              <w:tcPr>
                <w:tcW w:w="1200" w:type="dxa"/>
                <w:tcBorders>
                  <w:top w:val="nil"/>
                  <w:left w:val="nil"/>
                  <w:bottom w:val="single" w:sz="4" w:space="0" w:color="auto"/>
                  <w:right w:val="single" w:sz="12" w:space="0" w:color="auto"/>
                </w:tcBorders>
                <w:shd w:val="clear" w:color="auto" w:fill="auto"/>
                <w:noWrap/>
                <w:vAlign w:val="center"/>
                <w:hideMark/>
              </w:tcPr>
            </w:tcPrChange>
          </w:tcPr>
          <w:p w14:paraId="273A9DE0" w14:textId="77777777" w:rsidR="00CF44F5" w:rsidRPr="00CF44F5" w:rsidRDefault="00CF44F5" w:rsidP="00CF44F5">
            <w:pPr>
              <w:spacing w:after="0" w:line="240" w:lineRule="auto"/>
              <w:jc w:val="center"/>
              <w:rPr>
                <w:ins w:id="2136" w:author="VARGA Zoltan" w:date="2021-12-12T21:43:00Z"/>
                <w:rFonts w:ascii="Calibri" w:hAnsi="Calibri" w:cs="Calibri"/>
                <w:color w:val="000000"/>
                <w:sz w:val="22"/>
                <w:szCs w:val="22"/>
                <w:lang w:eastAsia="ja-JP"/>
              </w:rPr>
            </w:pPr>
            <w:ins w:id="2137" w:author="VARGA Zoltan" w:date="2021-12-12T21:43:00Z">
              <w:r w:rsidRPr="00CF44F5">
                <w:rPr>
                  <w:rFonts w:ascii="Calibri" w:hAnsi="Calibri" w:cs="Calibri"/>
                  <w:color w:val="000000"/>
                  <w:sz w:val="22"/>
                  <w:szCs w:val="22"/>
                  <w:lang w:eastAsia="ja-JP"/>
                </w:rPr>
                <w:t>9,5°</w:t>
              </w:r>
            </w:ins>
          </w:p>
        </w:tc>
        <w:tc>
          <w:tcPr>
            <w:tcW w:w="1200" w:type="dxa"/>
            <w:tcBorders>
              <w:top w:val="nil"/>
              <w:left w:val="nil"/>
              <w:bottom w:val="single" w:sz="4" w:space="0" w:color="auto"/>
              <w:right w:val="single" w:sz="8" w:space="0" w:color="auto"/>
            </w:tcBorders>
            <w:shd w:val="clear" w:color="auto" w:fill="auto"/>
            <w:noWrap/>
            <w:vAlign w:val="center"/>
            <w:hideMark/>
            <w:tcPrChange w:id="2138" w:author="VARGA Zoltan" w:date="2021-12-12T21:45:00Z">
              <w:tcPr>
                <w:tcW w:w="1200" w:type="dxa"/>
                <w:tcBorders>
                  <w:top w:val="nil"/>
                  <w:left w:val="nil"/>
                  <w:bottom w:val="single" w:sz="4" w:space="0" w:color="auto"/>
                  <w:right w:val="single" w:sz="8" w:space="0" w:color="auto"/>
                </w:tcBorders>
                <w:shd w:val="clear" w:color="auto" w:fill="auto"/>
                <w:noWrap/>
                <w:vAlign w:val="center"/>
                <w:hideMark/>
              </w:tcPr>
            </w:tcPrChange>
          </w:tcPr>
          <w:p w14:paraId="0EC75BDE" w14:textId="77777777" w:rsidR="00CF44F5" w:rsidRPr="00CF44F5" w:rsidRDefault="00CF44F5" w:rsidP="00CF44F5">
            <w:pPr>
              <w:spacing w:after="0" w:line="240" w:lineRule="auto"/>
              <w:jc w:val="center"/>
              <w:rPr>
                <w:ins w:id="2139" w:author="VARGA Zoltan" w:date="2021-12-12T21:43:00Z"/>
                <w:rFonts w:ascii="Calibri" w:hAnsi="Calibri" w:cs="Calibri"/>
                <w:color w:val="000000"/>
                <w:sz w:val="22"/>
                <w:szCs w:val="22"/>
                <w:lang w:eastAsia="ja-JP"/>
              </w:rPr>
            </w:pPr>
            <w:ins w:id="2140" w:author="VARGA Zoltan" w:date="2021-12-12T21:43:00Z">
              <w:r w:rsidRPr="00CF44F5">
                <w:rPr>
                  <w:rFonts w:ascii="Calibri" w:hAnsi="Calibri" w:cs="Calibri"/>
                  <w:color w:val="000000"/>
                  <w:sz w:val="22"/>
                  <w:szCs w:val="22"/>
                  <w:lang w:eastAsia="ja-JP"/>
                </w:rPr>
                <w:t>1063</w:t>
              </w:r>
            </w:ins>
          </w:p>
        </w:tc>
        <w:tc>
          <w:tcPr>
            <w:tcW w:w="1200" w:type="dxa"/>
            <w:tcBorders>
              <w:top w:val="nil"/>
              <w:left w:val="nil"/>
              <w:bottom w:val="single" w:sz="4" w:space="0" w:color="auto"/>
              <w:right w:val="single" w:sz="12" w:space="0" w:color="auto"/>
            </w:tcBorders>
            <w:shd w:val="clear" w:color="auto" w:fill="auto"/>
            <w:noWrap/>
            <w:vAlign w:val="center"/>
            <w:hideMark/>
            <w:tcPrChange w:id="2141" w:author="VARGA Zoltan" w:date="2021-12-12T21:45:00Z">
              <w:tcPr>
                <w:tcW w:w="1200" w:type="dxa"/>
                <w:tcBorders>
                  <w:top w:val="nil"/>
                  <w:left w:val="nil"/>
                  <w:bottom w:val="single" w:sz="4" w:space="0" w:color="auto"/>
                  <w:right w:val="single" w:sz="12" w:space="0" w:color="auto"/>
                </w:tcBorders>
                <w:shd w:val="clear" w:color="auto" w:fill="auto"/>
                <w:noWrap/>
                <w:vAlign w:val="center"/>
                <w:hideMark/>
              </w:tcPr>
            </w:tcPrChange>
          </w:tcPr>
          <w:p w14:paraId="111BFDB0" w14:textId="77777777" w:rsidR="00CF44F5" w:rsidRPr="00CF44F5" w:rsidRDefault="00CF44F5" w:rsidP="00CF44F5">
            <w:pPr>
              <w:spacing w:after="0" w:line="240" w:lineRule="auto"/>
              <w:jc w:val="center"/>
              <w:rPr>
                <w:ins w:id="2142" w:author="VARGA Zoltan" w:date="2021-12-12T21:43:00Z"/>
                <w:rFonts w:ascii="Calibri" w:hAnsi="Calibri" w:cs="Calibri"/>
                <w:color w:val="000000"/>
                <w:sz w:val="22"/>
                <w:szCs w:val="22"/>
                <w:lang w:eastAsia="ja-JP"/>
              </w:rPr>
            </w:pPr>
            <w:ins w:id="2143" w:author="VARGA Zoltan" w:date="2021-12-12T21:43:00Z">
              <w:r w:rsidRPr="00CF44F5">
                <w:rPr>
                  <w:rFonts w:ascii="Calibri" w:hAnsi="Calibri" w:cs="Calibri"/>
                  <w:color w:val="000000"/>
                  <w:sz w:val="22"/>
                  <w:szCs w:val="22"/>
                  <w:lang w:eastAsia="ja-JP"/>
                </w:rPr>
                <w:t>837</w:t>
              </w:r>
            </w:ins>
          </w:p>
        </w:tc>
        <w:tc>
          <w:tcPr>
            <w:tcW w:w="1340" w:type="dxa"/>
            <w:tcBorders>
              <w:top w:val="nil"/>
              <w:left w:val="nil"/>
              <w:bottom w:val="single" w:sz="4" w:space="0" w:color="auto"/>
              <w:right w:val="single" w:sz="12" w:space="0" w:color="auto"/>
            </w:tcBorders>
            <w:shd w:val="clear" w:color="auto" w:fill="auto"/>
            <w:noWrap/>
            <w:vAlign w:val="center"/>
            <w:hideMark/>
            <w:tcPrChange w:id="2144" w:author="VARGA Zoltan" w:date="2021-12-12T21:45:00Z">
              <w:tcPr>
                <w:tcW w:w="1340" w:type="dxa"/>
                <w:tcBorders>
                  <w:top w:val="nil"/>
                  <w:left w:val="nil"/>
                  <w:bottom w:val="single" w:sz="4" w:space="0" w:color="auto"/>
                  <w:right w:val="single" w:sz="12" w:space="0" w:color="auto"/>
                </w:tcBorders>
                <w:shd w:val="clear" w:color="auto" w:fill="auto"/>
                <w:noWrap/>
                <w:vAlign w:val="center"/>
                <w:hideMark/>
              </w:tcPr>
            </w:tcPrChange>
          </w:tcPr>
          <w:p w14:paraId="79DFF897" w14:textId="60FFCB58" w:rsidR="00CF44F5" w:rsidRPr="00CF44F5" w:rsidRDefault="00CF44F5" w:rsidP="00CF44F5">
            <w:pPr>
              <w:spacing w:after="0" w:line="240" w:lineRule="auto"/>
              <w:jc w:val="center"/>
              <w:rPr>
                <w:ins w:id="2145" w:author="VARGA Zoltan" w:date="2021-12-12T21:43:00Z"/>
                <w:rFonts w:ascii="Calibri" w:hAnsi="Calibri" w:cs="Calibri"/>
                <w:color w:val="000000"/>
                <w:sz w:val="22"/>
                <w:szCs w:val="22"/>
                <w:lang w:eastAsia="ja-JP"/>
              </w:rPr>
            </w:pPr>
            <w:ins w:id="2146" w:author="VARGA Zoltan" w:date="2021-12-12T21:43:00Z">
              <w:r w:rsidRPr="00CF44F5">
                <w:rPr>
                  <w:rFonts w:ascii="Calibri" w:hAnsi="Calibri" w:cs="Calibri"/>
                  <w:color w:val="000000"/>
                  <w:sz w:val="22"/>
                  <w:szCs w:val="22"/>
                  <w:lang w:eastAsia="ja-JP"/>
                </w:rPr>
                <w:t>950</w:t>
              </w:r>
            </w:ins>
          </w:p>
        </w:tc>
        <w:tc>
          <w:tcPr>
            <w:tcW w:w="1240" w:type="dxa"/>
            <w:tcBorders>
              <w:top w:val="nil"/>
              <w:left w:val="single" w:sz="8" w:space="0" w:color="auto"/>
              <w:bottom w:val="single" w:sz="4" w:space="0" w:color="auto"/>
              <w:right w:val="single" w:sz="12" w:space="0" w:color="auto"/>
            </w:tcBorders>
            <w:shd w:val="clear" w:color="auto" w:fill="auto"/>
            <w:noWrap/>
            <w:vAlign w:val="center"/>
            <w:hideMark/>
            <w:tcPrChange w:id="2147" w:author="VARGA Zoltan" w:date="2021-12-12T21:45:00Z">
              <w:tcPr>
                <w:tcW w:w="1240" w:type="dxa"/>
                <w:tcBorders>
                  <w:top w:val="nil"/>
                  <w:left w:val="single" w:sz="8" w:space="0" w:color="auto"/>
                  <w:bottom w:val="single" w:sz="4" w:space="0" w:color="auto"/>
                  <w:right w:val="single" w:sz="12" w:space="0" w:color="auto"/>
                </w:tcBorders>
                <w:shd w:val="clear" w:color="auto" w:fill="auto"/>
                <w:noWrap/>
                <w:vAlign w:val="center"/>
                <w:hideMark/>
              </w:tcPr>
            </w:tcPrChange>
          </w:tcPr>
          <w:p w14:paraId="2050A6C7" w14:textId="77777777" w:rsidR="00CF44F5" w:rsidRPr="00CF44F5" w:rsidRDefault="00CF44F5" w:rsidP="00CF44F5">
            <w:pPr>
              <w:spacing w:after="0" w:line="240" w:lineRule="auto"/>
              <w:jc w:val="center"/>
              <w:rPr>
                <w:ins w:id="2148" w:author="VARGA Zoltan" w:date="2021-12-12T21:43:00Z"/>
                <w:rFonts w:ascii="Calibri" w:hAnsi="Calibri" w:cs="Calibri"/>
                <w:color w:val="000000"/>
                <w:sz w:val="22"/>
                <w:szCs w:val="22"/>
                <w:lang w:eastAsia="ja-JP"/>
              </w:rPr>
            </w:pPr>
            <w:ins w:id="2149" w:author="VARGA Zoltan" w:date="2021-12-12T21:43:00Z">
              <w:r w:rsidRPr="00CF44F5">
                <w:rPr>
                  <w:rFonts w:ascii="Calibri" w:hAnsi="Calibri" w:cs="Calibri"/>
                  <w:color w:val="000000"/>
                  <w:sz w:val="22"/>
                  <w:szCs w:val="22"/>
                  <w:lang w:eastAsia="ja-JP"/>
                </w:rPr>
                <w:t>8,4°</w:t>
              </w:r>
            </w:ins>
          </w:p>
        </w:tc>
      </w:tr>
      <w:tr w:rsidR="00CF44F5" w:rsidRPr="00CF44F5" w14:paraId="16AF7530" w14:textId="77777777" w:rsidTr="00CF44F5">
        <w:trPr>
          <w:trHeight w:val="288"/>
          <w:jc w:val="center"/>
          <w:ins w:id="2150" w:author="VARGA Zoltan" w:date="2021-12-12T21:43:00Z"/>
          <w:trPrChange w:id="2151" w:author="VARGA Zoltan" w:date="2021-12-12T21:45:00Z">
            <w:trPr>
              <w:trHeight w:val="288"/>
            </w:trPr>
          </w:trPrChange>
        </w:trPr>
        <w:tc>
          <w:tcPr>
            <w:tcW w:w="1200" w:type="dxa"/>
            <w:tcBorders>
              <w:top w:val="nil"/>
              <w:left w:val="single" w:sz="12" w:space="0" w:color="auto"/>
              <w:bottom w:val="single" w:sz="4" w:space="0" w:color="auto"/>
              <w:right w:val="single" w:sz="8" w:space="0" w:color="auto"/>
            </w:tcBorders>
            <w:shd w:val="clear" w:color="auto" w:fill="auto"/>
            <w:noWrap/>
            <w:vAlign w:val="center"/>
            <w:hideMark/>
            <w:tcPrChange w:id="2152" w:author="VARGA Zoltan" w:date="2021-12-12T21:45:00Z">
              <w:tcPr>
                <w:tcW w:w="1200" w:type="dxa"/>
                <w:tcBorders>
                  <w:top w:val="nil"/>
                  <w:left w:val="single" w:sz="12" w:space="0" w:color="auto"/>
                  <w:bottom w:val="single" w:sz="4" w:space="0" w:color="auto"/>
                  <w:right w:val="single" w:sz="8" w:space="0" w:color="auto"/>
                </w:tcBorders>
                <w:shd w:val="clear" w:color="auto" w:fill="auto"/>
                <w:noWrap/>
                <w:vAlign w:val="center"/>
                <w:hideMark/>
              </w:tcPr>
            </w:tcPrChange>
          </w:tcPr>
          <w:p w14:paraId="0FECDF34" w14:textId="77777777" w:rsidR="00CF44F5" w:rsidRPr="00CF44F5" w:rsidRDefault="00CF44F5" w:rsidP="00CF44F5">
            <w:pPr>
              <w:spacing w:after="0" w:line="240" w:lineRule="auto"/>
              <w:jc w:val="center"/>
              <w:rPr>
                <w:ins w:id="2153" w:author="VARGA Zoltan" w:date="2021-12-12T21:43:00Z"/>
                <w:rFonts w:ascii="Calibri" w:hAnsi="Calibri" w:cs="Calibri"/>
                <w:color w:val="000000"/>
                <w:sz w:val="22"/>
                <w:szCs w:val="22"/>
                <w:lang w:eastAsia="ja-JP"/>
              </w:rPr>
            </w:pPr>
            <w:ins w:id="2154" w:author="VARGA Zoltan" w:date="2021-12-12T21:43:00Z">
              <w:r w:rsidRPr="00CF44F5">
                <w:rPr>
                  <w:rFonts w:ascii="Calibri" w:hAnsi="Calibri" w:cs="Calibri"/>
                  <w:color w:val="000000"/>
                  <w:sz w:val="22"/>
                  <w:szCs w:val="22"/>
                  <w:lang w:eastAsia="ja-JP"/>
                </w:rPr>
                <w:t>4,0°</w:t>
              </w:r>
            </w:ins>
          </w:p>
        </w:tc>
        <w:tc>
          <w:tcPr>
            <w:tcW w:w="1200" w:type="dxa"/>
            <w:tcBorders>
              <w:top w:val="nil"/>
              <w:left w:val="nil"/>
              <w:bottom w:val="single" w:sz="4" w:space="0" w:color="auto"/>
              <w:right w:val="single" w:sz="12" w:space="0" w:color="auto"/>
            </w:tcBorders>
            <w:shd w:val="clear" w:color="auto" w:fill="auto"/>
            <w:noWrap/>
            <w:vAlign w:val="center"/>
            <w:hideMark/>
            <w:tcPrChange w:id="2155" w:author="VARGA Zoltan" w:date="2021-12-12T21:45:00Z">
              <w:tcPr>
                <w:tcW w:w="1200" w:type="dxa"/>
                <w:tcBorders>
                  <w:top w:val="nil"/>
                  <w:left w:val="nil"/>
                  <w:bottom w:val="single" w:sz="4" w:space="0" w:color="auto"/>
                  <w:right w:val="single" w:sz="12" w:space="0" w:color="auto"/>
                </w:tcBorders>
                <w:shd w:val="clear" w:color="auto" w:fill="auto"/>
                <w:noWrap/>
                <w:vAlign w:val="center"/>
                <w:hideMark/>
              </w:tcPr>
            </w:tcPrChange>
          </w:tcPr>
          <w:p w14:paraId="0D3B8950" w14:textId="77777777" w:rsidR="00CF44F5" w:rsidRPr="00CF44F5" w:rsidRDefault="00CF44F5" w:rsidP="00CF44F5">
            <w:pPr>
              <w:spacing w:after="0" w:line="240" w:lineRule="auto"/>
              <w:jc w:val="center"/>
              <w:rPr>
                <w:ins w:id="2156" w:author="VARGA Zoltan" w:date="2021-12-12T21:43:00Z"/>
                <w:rFonts w:ascii="Calibri" w:hAnsi="Calibri" w:cs="Calibri"/>
                <w:color w:val="000000"/>
                <w:sz w:val="22"/>
                <w:szCs w:val="22"/>
                <w:lang w:eastAsia="ja-JP"/>
              </w:rPr>
            </w:pPr>
            <w:ins w:id="2157" w:author="VARGA Zoltan" w:date="2021-12-12T21:43:00Z">
              <w:r w:rsidRPr="00CF44F5">
                <w:rPr>
                  <w:rFonts w:ascii="Calibri" w:hAnsi="Calibri" w:cs="Calibri"/>
                  <w:color w:val="000000"/>
                  <w:sz w:val="22"/>
                  <w:szCs w:val="22"/>
                  <w:lang w:eastAsia="ja-JP"/>
                </w:rPr>
                <w:t>5,5°</w:t>
              </w:r>
            </w:ins>
          </w:p>
        </w:tc>
        <w:tc>
          <w:tcPr>
            <w:tcW w:w="1200" w:type="dxa"/>
            <w:tcBorders>
              <w:top w:val="nil"/>
              <w:left w:val="nil"/>
              <w:bottom w:val="nil"/>
              <w:right w:val="single" w:sz="8" w:space="0" w:color="auto"/>
            </w:tcBorders>
            <w:shd w:val="clear" w:color="auto" w:fill="auto"/>
            <w:noWrap/>
            <w:vAlign w:val="center"/>
            <w:hideMark/>
            <w:tcPrChange w:id="2158" w:author="VARGA Zoltan" w:date="2021-12-12T21:45:00Z">
              <w:tcPr>
                <w:tcW w:w="1200" w:type="dxa"/>
                <w:tcBorders>
                  <w:top w:val="nil"/>
                  <w:left w:val="nil"/>
                  <w:bottom w:val="nil"/>
                  <w:right w:val="single" w:sz="8" w:space="0" w:color="auto"/>
                </w:tcBorders>
                <w:shd w:val="clear" w:color="auto" w:fill="auto"/>
                <w:noWrap/>
                <w:vAlign w:val="center"/>
                <w:hideMark/>
              </w:tcPr>
            </w:tcPrChange>
          </w:tcPr>
          <w:p w14:paraId="400F771D" w14:textId="77777777" w:rsidR="00CF44F5" w:rsidRPr="00CF44F5" w:rsidRDefault="00CF44F5" w:rsidP="00CF44F5">
            <w:pPr>
              <w:spacing w:after="0" w:line="240" w:lineRule="auto"/>
              <w:jc w:val="center"/>
              <w:rPr>
                <w:ins w:id="2159" w:author="VARGA Zoltan" w:date="2021-12-12T21:43:00Z"/>
                <w:rFonts w:ascii="Calibri" w:hAnsi="Calibri" w:cs="Calibri"/>
                <w:color w:val="000000"/>
                <w:sz w:val="22"/>
                <w:szCs w:val="22"/>
                <w:lang w:eastAsia="ja-JP"/>
              </w:rPr>
            </w:pPr>
            <w:ins w:id="2160" w:author="VARGA Zoltan" w:date="2021-12-12T21:43:00Z">
              <w:r w:rsidRPr="00CF44F5">
                <w:rPr>
                  <w:rFonts w:ascii="Calibri" w:hAnsi="Calibri" w:cs="Calibri"/>
                  <w:color w:val="000000"/>
                  <w:sz w:val="22"/>
                  <w:szCs w:val="22"/>
                  <w:lang w:eastAsia="ja-JP"/>
                </w:rPr>
                <w:t>2002</w:t>
              </w:r>
            </w:ins>
          </w:p>
        </w:tc>
        <w:tc>
          <w:tcPr>
            <w:tcW w:w="1200" w:type="dxa"/>
            <w:tcBorders>
              <w:top w:val="nil"/>
              <w:left w:val="nil"/>
              <w:bottom w:val="nil"/>
              <w:right w:val="single" w:sz="12" w:space="0" w:color="auto"/>
            </w:tcBorders>
            <w:shd w:val="clear" w:color="auto" w:fill="auto"/>
            <w:noWrap/>
            <w:vAlign w:val="center"/>
            <w:hideMark/>
            <w:tcPrChange w:id="2161" w:author="VARGA Zoltan" w:date="2021-12-12T21:45:00Z">
              <w:tcPr>
                <w:tcW w:w="1200" w:type="dxa"/>
                <w:tcBorders>
                  <w:top w:val="nil"/>
                  <w:left w:val="nil"/>
                  <w:bottom w:val="nil"/>
                  <w:right w:val="single" w:sz="8" w:space="0" w:color="auto"/>
                </w:tcBorders>
                <w:shd w:val="clear" w:color="auto" w:fill="auto"/>
                <w:noWrap/>
                <w:vAlign w:val="center"/>
                <w:hideMark/>
              </w:tcPr>
            </w:tcPrChange>
          </w:tcPr>
          <w:p w14:paraId="2C595E17" w14:textId="77777777" w:rsidR="00CF44F5" w:rsidRPr="00CF44F5" w:rsidRDefault="00CF44F5" w:rsidP="00CF44F5">
            <w:pPr>
              <w:spacing w:after="0" w:line="240" w:lineRule="auto"/>
              <w:jc w:val="center"/>
              <w:rPr>
                <w:ins w:id="2162" w:author="VARGA Zoltan" w:date="2021-12-12T21:43:00Z"/>
                <w:rFonts w:ascii="Calibri" w:hAnsi="Calibri" w:cs="Calibri"/>
                <w:color w:val="000000"/>
                <w:sz w:val="22"/>
                <w:szCs w:val="22"/>
                <w:lang w:eastAsia="ja-JP"/>
              </w:rPr>
            </w:pPr>
            <w:ins w:id="2163" w:author="VARGA Zoltan" w:date="2021-12-12T21:43:00Z">
              <w:r w:rsidRPr="00CF44F5">
                <w:rPr>
                  <w:rFonts w:ascii="Calibri" w:hAnsi="Calibri" w:cs="Calibri"/>
                  <w:color w:val="000000"/>
                  <w:sz w:val="22"/>
                  <w:szCs w:val="22"/>
                  <w:lang w:eastAsia="ja-JP"/>
                </w:rPr>
                <w:t>1454</w:t>
              </w:r>
            </w:ins>
          </w:p>
        </w:tc>
        <w:tc>
          <w:tcPr>
            <w:tcW w:w="1340" w:type="dxa"/>
            <w:tcBorders>
              <w:top w:val="single" w:sz="4" w:space="0" w:color="auto"/>
              <w:left w:val="single" w:sz="12" w:space="0" w:color="auto"/>
              <w:bottom w:val="single" w:sz="4" w:space="0" w:color="auto"/>
              <w:right w:val="single" w:sz="12" w:space="0" w:color="auto"/>
            </w:tcBorders>
            <w:shd w:val="clear" w:color="auto" w:fill="auto"/>
            <w:noWrap/>
            <w:vAlign w:val="center"/>
            <w:hideMark/>
            <w:tcPrChange w:id="2164" w:author="VARGA Zoltan" w:date="2021-12-12T21:45:00Z">
              <w:tcPr>
                <w:tcW w:w="1340" w:type="dxa"/>
                <w:tcBorders>
                  <w:top w:val="nil"/>
                  <w:left w:val="nil"/>
                  <w:bottom w:val="single" w:sz="4" w:space="0" w:color="auto"/>
                  <w:right w:val="single" w:sz="12" w:space="0" w:color="auto"/>
                </w:tcBorders>
                <w:shd w:val="clear" w:color="auto" w:fill="auto"/>
                <w:noWrap/>
                <w:vAlign w:val="center"/>
                <w:hideMark/>
              </w:tcPr>
            </w:tcPrChange>
          </w:tcPr>
          <w:p w14:paraId="7B7B67ED" w14:textId="4B90BCED" w:rsidR="00CF44F5" w:rsidRPr="00CF44F5" w:rsidRDefault="00CF44F5" w:rsidP="00CF44F5">
            <w:pPr>
              <w:spacing w:after="0" w:line="240" w:lineRule="auto"/>
              <w:jc w:val="center"/>
              <w:rPr>
                <w:ins w:id="2165" w:author="VARGA Zoltan" w:date="2021-12-12T21:43:00Z"/>
                <w:rFonts w:ascii="Calibri" w:hAnsi="Calibri" w:cs="Calibri"/>
                <w:color w:val="000000"/>
                <w:sz w:val="22"/>
                <w:szCs w:val="22"/>
                <w:lang w:eastAsia="ja-JP"/>
              </w:rPr>
            </w:pPr>
            <w:ins w:id="2166" w:author="VARGA Zoltan" w:date="2021-12-12T21:43:00Z">
              <w:r w:rsidRPr="00CF44F5">
                <w:rPr>
                  <w:rFonts w:ascii="Calibri" w:hAnsi="Calibri" w:cs="Calibri"/>
                  <w:color w:val="000000"/>
                  <w:sz w:val="22"/>
                  <w:szCs w:val="22"/>
                  <w:lang w:eastAsia="ja-JP"/>
                </w:rPr>
                <w:t>1728</w:t>
              </w:r>
            </w:ins>
          </w:p>
        </w:tc>
        <w:tc>
          <w:tcPr>
            <w:tcW w:w="1240" w:type="dxa"/>
            <w:tcBorders>
              <w:top w:val="nil"/>
              <w:left w:val="single" w:sz="8" w:space="0" w:color="auto"/>
              <w:bottom w:val="single" w:sz="4" w:space="0" w:color="auto"/>
              <w:right w:val="single" w:sz="12" w:space="0" w:color="auto"/>
            </w:tcBorders>
            <w:shd w:val="clear" w:color="auto" w:fill="auto"/>
            <w:noWrap/>
            <w:vAlign w:val="center"/>
            <w:hideMark/>
            <w:tcPrChange w:id="2167" w:author="VARGA Zoltan" w:date="2021-12-12T21:45:00Z">
              <w:tcPr>
                <w:tcW w:w="1240" w:type="dxa"/>
                <w:tcBorders>
                  <w:top w:val="nil"/>
                  <w:left w:val="single" w:sz="8" w:space="0" w:color="auto"/>
                  <w:bottom w:val="single" w:sz="4" w:space="0" w:color="auto"/>
                  <w:right w:val="single" w:sz="12" w:space="0" w:color="auto"/>
                </w:tcBorders>
                <w:shd w:val="clear" w:color="auto" w:fill="auto"/>
                <w:noWrap/>
                <w:vAlign w:val="center"/>
                <w:hideMark/>
              </w:tcPr>
            </w:tcPrChange>
          </w:tcPr>
          <w:p w14:paraId="484EEB8E" w14:textId="77777777" w:rsidR="00CF44F5" w:rsidRPr="00CF44F5" w:rsidRDefault="00CF44F5" w:rsidP="00CF44F5">
            <w:pPr>
              <w:spacing w:after="0" w:line="240" w:lineRule="auto"/>
              <w:jc w:val="center"/>
              <w:rPr>
                <w:ins w:id="2168" w:author="VARGA Zoltan" w:date="2021-12-12T21:43:00Z"/>
                <w:rFonts w:ascii="Calibri" w:hAnsi="Calibri" w:cs="Calibri"/>
                <w:color w:val="000000"/>
                <w:sz w:val="22"/>
                <w:szCs w:val="22"/>
                <w:lang w:eastAsia="ja-JP"/>
              </w:rPr>
            </w:pPr>
            <w:ins w:id="2169" w:author="VARGA Zoltan" w:date="2021-12-12T21:43:00Z">
              <w:r w:rsidRPr="00CF44F5">
                <w:rPr>
                  <w:rFonts w:ascii="Calibri" w:hAnsi="Calibri" w:cs="Calibri"/>
                  <w:color w:val="000000"/>
                  <w:sz w:val="22"/>
                  <w:szCs w:val="22"/>
                  <w:lang w:eastAsia="ja-JP"/>
                </w:rPr>
                <w:t>4,6°</w:t>
              </w:r>
            </w:ins>
          </w:p>
        </w:tc>
      </w:tr>
      <w:tr w:rsidR="00CF44F5" w:rsidRPr="00CF44F5" w14:paraId="7D8E70C5" w14:textId="77777777" w:rsidTr="00CF44F5">
        <w:trPr>
          <w:trHeight w:val="300"/>
          <w:jc w:val="center"/>
          <w:ins w:id="2170" w:author="VARGA Zoltan" w:date="2021-12-12T21:43:00Z"/>
          <w:trPrChange w:id="2171" w:author="VARGA Zoltan" w:date="2021-12-12T21:43:00Z">
            <w:trPr>
              <w:trHeight w:val="300"/>
            </w:trPr>
          </w:trPrChange>
        </w:trPr>
        <w:tc>
          <w:tcPr>
            <w:tcW w:w="1200" w:type="dxa"/>
            <w:tcBorders>
              <w:top w:val="nil"/>
              <w:left w:val="single" w:sz="12" w:space="0" w:color="auto"/>
              <w:bottom w:val="single" w:sz="12" w:space="0" w:color="auto"/>
              <w:right w:val="single" w:sz="8" w:space="0" w:color="auto"/>
            </w:tcBorders>
            <w:shd w:val="clear" w:color="auto" w:fill="auto"/>
            <w:noWrap/>
            <w:vAlign w:val="center"/>
            <w:hideMark/>
            <w:tcPrChange w:id="2172" w:author="VARGA Zoltan" w:date="2021-12-12T21:43:00Z">
              <w:tcPr>
                <w:tcW w:w="1200" w:type="dxa"/>
                <w:tcBorders>
                  <w:top w:val="nil"/>
                  <w:left w:val="single" w:sz="12" w:space="0" w:color="auto"/>
                  <w:bottom w:val="single" w:sz="12" w:space="0" w:color="auto"/>
                  <w:right w:val="single" w:sz="8" w:space="0" w:color="auto"/>
                </w:tcBorders>
                <w:shd w:val="clear" w:color="auto" w:fill="auto"/>
                <w:noWrap/>
                <w:vAlign w:val="center"/>
                <w:hideMark/>
              </w:tcPr>
            </w:tcPrChange>
          </w:tcPr>
          <w:p w14:paraId="642F7AAB" w14:textId="77777777" w:rsidR="00CF44F5" w:rsidRPr="00CF44F5" w:rsidRDefault="00CF44F5" w:rsidP="00CF44F5">
            <w:pPr>
              <w:spacing w:after="0" w:line="240" w:lineRule="auto"/>
              <w:jc w:val="center"/>
              <w:rPr>
                <w:ins w:id="2173" w:author="VARGA Zoltan" w:date="2021-12-12T21:43:00Z"/>
                <w:rFonts w:ascii="Calibri" w:hAnsi="Calibri" w:cs="Calibri"/>
                <w:color w:val="000000"/>
                <w:sz w:val="22"/>
                <w:szCs w:val="22"/>
                <w:lang w:eastAsia="ja-JP"/>
              </w:rPr>
            </w:pPr>
            <w:ins w:id="2174" w:author="VARGA Zoltan" w:date="2021-12-12T21:43:00Z">
              <w:r w:rsidRPr="00CF44F5">
                <w:rPr>
                  <w:rFonts w:ascii="Calibri" w:hAnsi="Calibri" w:cs="Calibri"/>
                  <w:color w:val="000000"/>
                  <w:sz w:val="22"/>
                  <w:szCs w:val="22"/>
                  <w:lang w:eastAsia="ja-JP"/>
                </w:rPr>
                <w:t>0,5°</w:t>
              </w:r>
            </w:ins>
          </w:p>
        </w:tc>
        <w:tc>
          <w:tcPr>
            <w:tcW w:w="1200" w:type="dxa"/>
            <w:tcBorders>
              <w:top w:val="nil"/>
              <w:left w:val="nil"/>
              <w:bottom w:val="single" w:sz="12" w:space="0" w:color="auto"/>
              <w:right w:val="single" w:sz="12" w:space="0" w:color="auto"/>
            </w:tcBorders>
            <w:shd w:val="clear" w:color="auto" w:fill="auto"/>
            <w:noWrap/>
            <w:vAlign w:val="center"/>
            <w:hideMark/>
            <w:tcPrChange w:id="2175" w:author="VARGA Zoltan" w:date="2021-12-12T21:43:00Z">
              <w:tcPr>
                <w:tcW w:w="1200" w:type="dxa"/>
                <w:tcBorders>
                  <w:top w:val="nil"/>
                  <w:left w:val="nil"/>
                  <w:bottom w:val="single" w:sz="12" w:space="0" w:color="auto"/>
                  <w:right w:val="single" w:sz="12" w:space="0" w:color="auto"/>
                </w:tcBorders>
                <w:shd w:val="clear" w:color="auto" w:fill="auto"/>
                <w:noWrap/>
                <w:vAlign w:val="center"/>
                <w:hideMark/>
              </w:tcPr>
            </w:tcPrChange>
          </w:tcPr>
          <w:p w14:paraId="0C81CFDC" w14:textId="77777777" w:rsidR="00CF44F5" w:rsidRPr="00CF44F5" w:rsidRDefault="00CF44F5" w:rsidP="00CF44F5">
            <w:pPr>
              <w:spacing w:after="0" w:line="240" w:lineRule="auto"/>
              <w:jc w:val="center"/>
              <w:rPr>
                <w:ins w:id="2176" w:author="VARGA Zoltan" w:date="2021-12-12T21:43:00Z"/>
                <w:rFonts w:ascii="Calibri" w:hAnsi="Calibri" w:cs="Calibri"/>
                <w:color w:val="000000"/>
                <w:sz w:val="22"/>
                <w:szCs w:val="22"/>
                <w:lang w:eastAsia="ja-JP"/>
              </w:rPr>
            </w:pPr>
            <w:ins w:id="2177" w:author="VARGA Zoltan" w:date="2021-12-12T21:43:00Z">
              <w:r w:rsidRPr="00CF44F5">
                <w:rPr>
                  <w:rFonts w:ascii="Calibri" w:hAnsi="Calibri" w:cs="Calibri"/>
                  <w:color w:val="000000"/>
                  <w:sz w:val="22"/>
                  <w:szCs w:val="22"/>
                  <w:lang w:eastAsia="ja-JP"/>
                </w:rPr>
                <w:t>0,5°</w:t>
              </w:r>
            </w:ins>
          </w:p>
        </w:tc>
        <w:tc>
          <w:tcPr>
            <w:tcW w:w="1200" w:type="dxa"/>
            <w:tcBorders>
              <w:top w:val="single" w:sz="4" w:space="0" w:color="auto"/>
              <w:left w:val="nil"/>
              <w:bottom w:val="single" w:sz="12" w:space="0" w:color="auto"/>
              <w:right w:val="single" w:sz="8" w:space="0" w:color="auto"/>
            </w:tcBorders>
            <w:shd w:val="clear" w:color="auto" w:fill="auto"/>
            <w:noWrap/>
            <w:vAlign w:val="center"/>
            <w:hideMark/>
            <w:tcPrChange w:id="2178" w:author="VARGA Zoltan" w:date="2021-12-12T21:43:00Z">
              <w:tcPr>
                <w:tcW w:w="1200" w:type="dxa"/>
                <w:tcBorders>
                  <w:top w:val="single" w:sz="4" w:space="0" w:color="auto"/>
                  <w:left w:val="nil"/>
                  <w:bottom w:val="single" w:sz="12" w:space="0" w:color="auto"/>
                  <w:right w:val="single" w:sz="8" w:space="0" w:color="auto"/>
                </w:tcBorders>
                <w:shd w:val="clear" w:color="auto" w:fill="auto"/>
                <w:noWrap/>
                <w:vAlign w:val="center"/>
                <w:hideMark/>
              </w:tcPr>
            </w:tcPrChange>
          </w:tcPr>
          <w:p w14:paraId="6B0FE750" w14:textId="77777777" w:rsidR="00CF44F5" w:rsidRPr="00CF44F5" w:rsidRDefault="00CF44F5" w:rsidP="00CF44F5">
            <w:pPr>
              <w:spacing w:after="0" w:line="240" w:lineRule="auto"/>
              <w:jc w:val="center"/>
              <w:rPr>
                <w:ins w:id="2179" w:author="VARGA Zoltan" w:date="2021-12-12T21:43:00Z"/>
                <w:rFonts w:ascii="Calibri" w:hAnsi="Calibri" w:cs="Calibri"/>
                <w:color w:val="000000"/>
                <w:sz w:val="22"/>
                <w:szCs w:val="22"/>
                <w:lang w:eastAsia="ja-JP"/>
              </w:rPr>
            </w:pPr>
            <w:ins w:id="2180" w:author="VARGA Zoltan" w:date="2021-12-12T21:43:00Z">
              <w:r w:rsidRPr="00CF44F5">
                <w:rPr>
                  <w:rFonts w:ascii="Calibri" w:hAnsi="Calibri" w:cs="Calibri"/>
                  <w:color w:val="000000"/>
                  <w:sz w:val="22"/>
                  <w:szCs w:val="22"/>
                  <w:lang w:eastAsia="ja-JP"/>
                </w:rPr>
                <w:t>-</w:t>
              </w:r>
            </w:ins>
          </w:p>
        </w:tc>
        <w:tc>
          <w:tcPr>
            <w:tcW w:w="1200" w:type="dxa"/>
            <w:tcBorders>
              <w:top w:val="single" w:sz="4" w:space="0" w:color="auto"/>
              <w:left w:val="nil"/>
              <w:bottom w:val="single" w:sz="12" w:space="0" w:color="auto"/>
              <w:right w:val="single" w:sz="12" w:space="0" w:color="auto"/>
            </w:tcBorders>
            <w:shd w:val="clear" w:color="auto" w:fill="auto"/>
            <w:noWrap/>
            <w:vAlign w:val="center"/>
            <w:hideMark/>
            <w:tcPrChange w:id="2181" w:author="VARGA Zoltan" w:date="2021-12-12T21:43:00Z">
              <w:tcPr>
                <w:tcW w:w="1200" w:type="dxa"/>
                <w:tcBorders>
                  <w:top w:val="single" w:sz="4" w:space="0" w:color="auto"/>
                  <w:left w:val="nil"/>
                  <w:bottom w:val="single" w:sz="12" w:space="0" w:color="auto"/>
                  <w:right w:val="single" w:sz="12" w:space="0" w:color="auto"/>
                </w:tcBorders>
                <w:shd w:val="clear" w:color="auto" w:fill="auto"/>
                <w:noWrap/>
                <w:vAlign w:val="center"/>
                <w:hideMark/>
              </w:tcPr>
            </w:tcPrChange>
          </w:tcPr>
          <w:p w14:paraId="5C29D156" w14:textId="77777777" w:rsidR="00CF44F5" w:rsidRPr="00CF44F5" w:rsidRDefault="00CF44F5" w:rsidP="00CF44F5">
            <w:pPr>
              <w:spacing w:after="0" w:line="240" w:lineRule="auto"/>
              <w:jc w:val="center"/>
              <w:rPr>
                <w:ins w:id="2182" w:author="VARGA Zoltan" w:date="2021-12-12T21:43:00Z"/>
                <w:rFonts w:ascii="Calibri" w:hAnsi="Calibri" w:cs="Calibri"/>
                <w:color w:val="000000"/>
                <w:sz w:val="22"/>
                <w:szCs w:val="22"/>
                <w:lang w:eastAsia="ja-JP"/>
              </w:rPr>
            </w:pPr>
            <w:ins w:id="2183" w:author="VARGA Zoltan" w:date="2021-12-12T21:43:00Z">
              <w:r w:rsidRPr="00CF44F5">
                <w:rPr>
                  <w:rFonts w:ascii="Calibri" w:hAnsi="Calibri" w:cs="Calibri"/>
                  <w:color w:val="000000"/>
                  <w:sz w:val="22"/>
                  <w:szCs w:val="22"/>
                  <w:lang w:eastAsia="ja-JP"/>
                </w:rPr>
                <w:t>-</w:t>
              </w:r>
            </w:ins>
          </w:p>
        </w:tc>
        <w:tc>
          <w:tcPr>
            <w:tcW w:w="1340" w:type="dxa"/>
            <w:tcBorders>
              <w:top w:val="nil"/>
              <w:left w:val="nil"/>
              <w:bottom w:val="single" w:sz="12" w:space="0" w:color="auto"/>
              <w:right w:val="single" w:sz="12" w:space="0" w:color="auto"/>
            </w:tcBorders>
            <w:shd w:val="clear" w:color="auto" w:fill="auto"/>
            <w:noWrap/>
            <w:vAlign w:val="center"/>
            <w:hideMark/>
            <w:tcPrChange w:id="2184" w:author="VARGA Zoltan" w:date="2021-12-12T21:43:00Z">
              <w:tcPr>
                <w:tcW w:w="1340" w:type="dxa"/>
                <w:tcBorders>
                  <w:top w:val="nil"/>
                  <w:left w:val="nil"/>
                  <w:bottom w:val="single" w:sz="12" w:space="0" w:color="auto"/>
                  <w:right w:val="single" w:sz="12" w:space="0" w:color="auto"/>
                </w:tcBorders>
                <w:shd w:val="clear" w:color="auto" w:fill="auto"/>
                <w:noWrap/>
                <w:vAlign w:val="center"/>
                <w:hideMark/>
              </w:tcPr>
            </w:tcPrChange>
          </w:tcPr>
          <w:p w14:paraId="4B50B206" w14:textId="77777777" w:rsidR="00CF44F5" w:rsidRPr="00CF44F5" w:rsidRDefault="00CF44F5" w:rsidP="00CF44F5">
            <w:pPr>
              <w:spacing w:after="0" w:line="240" w:lineRule="auto"/>
              <w:jc w:val="center"/>
              <w:rPr>
                <w:ins w:id="2185" w:author="VARGA Zoltan" w:date="2021-12-12T21:43:00Z"/>
                <w:rFonts w:ascii="Calibri" w:hAnsi="Calibri" w:cs="Calibri"/>
                <w:color w:val="000000"/>
                <w:sz w:val="22"/>
                <w:szCs w:val="22"/>
                <w:lang w:eastAsia="ja-JP"/>
              </w:rPr>
            </w:pPr>
            <w:ins w:id="2186" w:author="VARGA Zoltan" w:date="2021-12-12T21:43:00Z">
              <w:r w:rsidRPr="00CF44F5">
                <w:rPr>
                  <w:rFonts w:ascii="Calibri" w:hAnsi="Calibri" w:cs="Calibri"/>
                  <w:color w:val="000000"/>
                  <w:sz w:val="22"/>
                  <w:szCs w:val="22"/>
                  <w:lang w:eastAsia="ja-JP"/>
                </w:rPr>
                <w:t>-</w:t>
              </w:r>
            </w:ins>
          </w:p>
        </w:tc>
        <w:tc>
          <w:tcPr>
            <w:tcW w:w="1240" w:type="dxa"/>
            <w:tcBorders>
              <w:top w:val="nil"/>
              <w:left w:val="single" w:sz="8" w:space="0" w:color="auto"/>
              <w:bottom w:val="single" w:sz="12" w:space="0" w:color="auto"/>
              <w:right w:val="single" w:sz="12" w:space="0" w:color="auto"/>
            </w:tcBorders>
            <w:shd w:val="clear" w:color="auto" w:fill="auto"/>
            <w:noWrap/>
            <w:vAlign w:val="center"/>
            <w:hideMark/>
            <w:tcPrChange w:id="2187" w:author="VARGA Zoltan" w:date="2021-12-12T21:43:00Z">
              <w:tcPr>
                <w:tcW w:w="1240" w:type="dxa"/>
                <w:tcBorders>
                  <w:top w:val="nil"/>
                  <w:left w:val="single" w:sz="8" w:space="0" w:color="auto"/>
                  <w:bottom w:val="single" w:sz="12" w:space="0" w:color="auto"/>
                  <w:right w:val="single" w:sz="12" w:space="0" w:color="auto"/>
                </w:tcBorders>
                <w:shd w:val="clear" w:color="auto" w:fill="auto"/>
                <w:noWrap/>
                <w:vAlign w:val="center"/>
                <w:hideMark/>
              </w:tcPr>
            </w:tcPrChange>
          </w:tcPr>
          <w:p w14:paraId="71CA6B97" w14:textId="77777777" w:rsidR="00CF44F5" w:rsidRPr="00CF44F5" w:rsidRDefault="00CF44F5" w:rsidP="00CF44F5">
            <w:pPr>
              <w:spacing w:after="0" w:line="240" w:lineRule="auto"/>
              <w:jc w:val="center"/>
              <w:rPr>
                <w:ins w:id="2188" w:author="VARGA Zoltan" w:date="2021-12-12T21:43:00Z"/>
                <w:rFonts w:ascii="Calibri" w:hAnsi="Calibri" w:cs="Calibri"/>
                <w:color w:val="000000"/>
                <w:sz w:val="22"/>
                <w:szCs w:val="22"/>
                <w:lang w:eastAsia="ja-JP"/>
              </w:rPr>
            </w:pPr>
            <w:ins w:id="2189" w:author="VARGA Zoltan" w:date="2021-12-12T21:43:00Z">
              <w:r w:rsidRPr="00CF44F5">
                <w:rPr>
                  <w:rFonts w:ascii="Calibri" w:hAnsi="Calibri" w:cs="Calibri"/>
                  <w:color w:val="000000"/>
                  <w:sz w:val="22"/>
                  <w:szCs w:val="22"/>
                  <w:lang w:eastAsia="ja-JP"/>
                </w:rPr>
                <w:t>0,0°</w:t>
              </w:r>
            </w:ins>
          </w:p>
        </w:tc>
      </w:tr>
    </w:tbl>
    <w:p w14:paraId="503890F4" w14:textId="6D45D4CB" w:rsidR="00D37673" w:rsidRDefault="00D37673">
      <w:pPr>
        <w:spacing w:after="0" w:line="240" w:lineRule="auto"/>
        <w:jc w:val="left"/>
        <w:rPr>
          <w:ins w:id="2190" w:author="VARGA Zoltan" w:date="2021-12-12T21:42:00Z"/>
        </w:rPr>
        <w:pPrChange w:id="2191" w:author="VARGA Zoltan" w:date="2021-12-12T21:45:00Z">
          <w:pPr>
            <w:tabs>
              <w:tab w:val="left" w:pos="4536"/>
            </w:tabs>
            <w:spacing w:after="120"/>
          </w:pPr>
        </w:pPrChange>
      </w:pPr>
    </w:p>
    <w:p w14:paraId="77FF419D" w14:textId="5D3CE4CE" w:rsidR="00997109" w:rsidRDefault="002C4B8F" w:rsidP="009E707B">
      <w:pPr>
        <w:tabs>
          <w:tab w:val="left" w:pos="4536"/>
        </w:tabs>
        <w:spacing w:after="120"/>
        <w:rPr>
          <w:ins w:id="2192" w:author="VARGA Zoltan" w:date="2021-12-12T22:21:00Z"/>
        </w:rPr>
      </w:pPr>
      <w:ins w:id="2193" w:author="VARGA Zoltan" w:date="2021-12-12T21:54:00Z">
        <w:r>
          <w:t>Amennyiben a későbbiekben ezek a paraméterek túl kicsinek bizony</w:t>
        </w:r>
      </w:ins>
      <w:ins w:id="2194" w:author="VARGA Zoltan" w:date="2021-12-12T21:55:00Z">
        <w:r>
          <w:t>u</w:t>
        </w:r>
      </w:ins>
      <w:ins w:id="2195" w:author="VARGA Zoltan" w:date="2021-12-12T21:54:00Z">
        <w:r>
          <w:t xml:space="preserve">lnak, úgy </w:t>
        </w:r>
      </w:ins>
      <w:ins w:id="2196" w:author="VARGA Zoltan" w:date="2021-12-12T21:55:00Z">
        <w:r>
          <w:t>abban az esetben növelni kell a kormányzott kerekek nyomtáv szélességét annak érdekében, hogy a kerekek kitérése növekedjen, ezzel párhuzamosan a f</w:t>
        </w:r>
      </w:ins>
      <w:ins w:id="2197" w:author="VARGA Zoltan" w:date="2021-12-12T21:56:00Z">
        <w:r>
          <w:t>orduló sugár nagysága pedig csökkenjen.</w:t>
        </w:r>
      </w:ins>
      <w:ins w:id="2198" w:author="VARGA Zoltan" w:date="2021-12-12T21:57:00Z">
        <w:r>
          <w:t xml:space="preserve"> Azonban úgy gondolom, hogy a jelenlegi paraméterek méretarányosan megfelel</w:t>
        </w:r>
      </w:ins>
      <w:ins w:id="2199" w:author="VARGA Zoltan" w:date="2021-12-12T21:58:00Z">
        <w:r>
          <w:t>nek</w:t>
        </w:r>
      </w:ins>
      <w:ins w:id="2200" w:author="VARGA Zoltan" w:date="2021-12-12T21:57:00Z">
        <w:r>
          <w:t xml:space="preserve"> egy valós méretű</w:t>
        </w:r>
      </w:ins>
      <w:ins w:id="2201" w:author="VARGA Zoltan" w:date="2021-12-12T21:58:00Z">
        <w:r>
          <w:t xml:space="preserve"> közúti autó </w:t>
        </w:r>
      </w:ins>
      <w:ins w:id="2202" w:author="VARGA Zoltan" w:date="2021-12-12T21:59:00Z">
        <w:r>
          <w:t>jellemzőinek</w:t>
        </w:r>
      </w:ins>
      <w:ins w:id="2203" w:author="VARGA Zoltan" w:date="2021-12-12T21:58:00Z">
        <w:r>
          <w:t>.</w:t>
        </w:r>
      </w:ins>
      <w:ins w:id="2204" w:author="VARGA Zoltan" w:date="2021-12-12T22:04:00Z">
        <w:r w:rsidR="00767EFD" w:rsidRPr="00767EFD">
          <w:rPr>
            <w:noProof/>
          </w:rPr>
          <w:t xml:space="preserve"> </w:t>
        </w:r>
      </w:ins>
    </w:p>
    <w:p w14:paraId="59833696" w14:textId="5D2B9890" w:rsidR="00D14786" w:rsidRDefault="0009543B" w:rsidP="009029C8">
      <w:pPr>
        <w:tabs>
          <w:tab w:val="left" w:pos="4536"/>
        </w:tabs>
        <w:spacing w:after="120"/>
        <w:rPr>
          <w:ins w:id="2205" w:author="VARGA Zoltan" w:date="2021-12-12T18:18:00Z"/>
        </w:rPr>
      </w:pPr>
      <w:ins w:id="2206" w:author="VARGA Zoltan" w:date="2021-12-12T22:17:00Z">
        <w:r>
          <w:rPr>
            <w:noProof/>
          </w:rPr>
          <w:lastRenderedPageBreak/>
          <mc:AlternateContent>
            <mc:Choice Requires="wps">
              <w:drawing>
                <wp:anchor distT="0" distB="0" distL="114300" distR="114300" simplePos="0" relativeHeight="251873280" behindDoc="0" locked="0" layoutInCell="1" allowOverlap="1" wp14:anchorId="0D0AB085" wp14:editId="7B11CA4C">
                  <wp:simplePos x="0" y="0"/>
                  <wp:positionH relativeFrom="column">
                    <wp:posOffset>1000125</wp:posOffset>
                  </wp:positionH>
                  <wp:positionV relativeFrom="paragraph">
                    <wp:posOffset>3194050</wp:posOffset>
                  </wp:positionV>
                  <wp:extent cx="3599815" cy="457200"/>
                  <wp:effectExtent l="0" t="0" r="635" b="0"/>
                  <wp:wrapTopAndBottom/>
                  <wp:docPr id="197" name="Szövegdoboz 197"/>
                  <wp:cNvGraphicFramePr/>
                  <a:graphic xmlns:a="http://schemas.openxmlformats.org/drawingml/2006/main">
                    <a:graphicData uri="http://schemas.microsoft.com/office/word/2010/wordprocessingShape">
                      <wps:wsp>
                        <wps:cNvSpPr txBox="1"/>
                        <wps:spPr>
                          <a:xfrm>
                            <a:off x="0" y="0"/>
                            <a:ext cx="3599815" cy="457200"/>
                          </a:xfrm>
                          <a:prstGeom prst="rect">
                            <a:avLst/>
                          </a:prstGeom>
                          <a:solidFill>
                            <a:prstClr val="white"/>
                          </a:solidFill>
                          <a:ln>
                            <a:noFill/>
                          </a:ln>
                        </wps:spPr>
                        <wps:txbx>
                          <w:txbxContent>
                            <w:p w14:paraId="60AF90C4" w14:textId="342DF2F5" w:rsidR="00965F9D" w:rsidRPr="008457CB" w:rsidRDefault="00965F9D">
                              <w:pPr>
                                <w:pStyle w:val="Kpalrs"/>
                                <w:rPr>
                                  <w:noProof/>
                                </w:rPr>
                                <w:pPrChange w:id="2207" w:author="VARGA Zoltan" w:date="2021-12-12T22:17:00Z">
                                  <w:pPr>
                                    <w:tabs>
                                      <w:tab w:val="left" w:pos="4536"/>
                                    </w:tabs>
                                    <w:spacing w:after="120"/>
                                  </w:pPr>
                                </w:pPrChange>
                              </w:pPr>
                              <w:ins w:id="2208" w:author="VARGA Zoltan" w:date="2021-12-12T22:17:00Z">
                                <w:r w:rsidRPr="009029C8">
                                  <w:rPr>
                                    <w:noProof/>
                                  </w:rPr>
                                  <w:fldChar w:fldCharType="begin"/>
                                </w:r>
                                <w:r w:rsidRPr="009029C8">
                                  <w:rPr>
                                    <w:noProof/>
                                  </w:rPr>
                                  <w:instrText xml:space="preserve"> SEQ ábra \* ARABIC </w:instrText>
                                </w:r>
                              </w:ins>
                              <w:r w:rsidRPr="009029C8">
                                <w:rPr>
                                  <w:noProof/>
                                </w:rPr>
                                <w:fldChar w:fldCharType="separate"/>
                              </w:r>
                              <w:bookmarkStart w:id="2209" w:name="_Toc90933896"/>
                              <w:r>
                                <w:rPr>
                                  <w:noProof/>
                                </w:rPr>
                                <w:t>24</w:t>
                              </w:r>
                              <w:ins w:id="2210" w:author="VARGA Zoltan" w:date="2021-12-12T22:17:00Z">
                                <w:r w:rsidRPr="009029C8">
                                  <w:rPr>
                                    <w:noProof/>
                                  </w:rPr>
                                  <w:fldChar w:fldCharType="end"/>
                                </w:r>
                                <w:r>
                                  <w:t xml:space="preserve">. ábra A valós kerék szögek és a számított </w:t>
                                </w:r>
                                <w:proofErr w:type="spellStart"/>
                                <w:r>
                                  <w:t>Ackermann</w:t>
                                </w:r>
                                <w:proofErr w:type="spellEnd"/>
                                <w:r>
                                  <w:t xml:space="preserve"> helyettesítő kerék szöge.</w:t>
                                </w:r>
                              </w:ins>
                              <w:bookmarkEnd w:id="2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AB085" id="Szövegdoboz 197" o:spid="_x0000_s1057" type="#_x0000_t202" style="position:absolute;left:0;text-align:left;margin-left:78.75pt;margin-top:251.5pt;width:283.45pt;height:36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" stroked="f">
                  <v:textbox inset="0,0,0,0">
                    <w:txbxContent>
                      <w:p w14:paraId="60AF90C4" w14:textId="342DF2F5" w:rsidR="00965F9D" w:rsidRPr="008457CB" w:rsidRDefault="00965F9D">
                        <w:pPr>
                          <w:pStyle w:val="Kpalrs"/>
                          <w:rPr>
                            <w:noProof/>
                          </w:rPr>
                          <w:pPrChange w:id="2211" w:author="VARGA Zoltan" w:date="2021-12-12T22:17:00Z">
                            <w:pPr>
                              <w:tabs>
                                <w:tab w:val="left" w:pos="4536"/>
                              </w:tabs>
                              <w:spacing w:after="120"/>
                            </w:pPr>
                          </w:pPrChange>
                        </w:pPr>
                        <w:ins w:id="2212" w:author="VARGA Zoltan" w:date="2021-12-12T22:17:00Z">
                          <w:r w:rsidRPr="009029C8">
                            <w:rPr>
                              <w:noProof/>
                            </w:rPr>
                            <w:fldChar w:fldCharType="begin"/>
                          </w:r>
                          <w:r w:rsidRPr="009029C8">
                            <w:rPr>
                              <w:noProof/>
                            </w:rPr>
                            <w:instrText xml:space="preserve"> SEQ ábra \* ARABIC </w:instrText>
                          </w:r>
                        </w:ins>
                        <w:r w:rsidRPr="009029C8">
                          <w:rPr>
                            <w:noProof/>
                          </w:rPr>
                          <w:fldChar w:fldCharType="separate"/>
                        </w:r>
                        <w:bookmarkStart w:id="2213" w:name="_Toc90933896"/>
                        <w:r>
                          <w:rPr>
                            <w:noProof/>
                          </w:rPr>
                          <w:t>24</w:t>
                        </w:r>
                        <w:ins w:id="2214" w:author="VARGA Zoltan" w:date="2021-12-12T22:17:00Z">
                          <w:r w:rsidRPr="009029C8">
                            <w:rPr>
                              <w:noProof/>
                            </w:rPr>
                            <w:fldChar w:fldCharType="end"/>
                          </w:r>
                          <w:r>
                            <w:t xml:space="preserve">. ábra A valós kerék szögek és a számított </w:t>
                          </w:r>
                          <w:proofErr w:type="spellStart"/>
                          <w:r>
                            <w:t>Ackermann</w:t>
                          </w:r>
                          <w:proofErr w:type="spellEnd"/>
                          <w:r>
                            <w:t xml:space="preserve"> helyettesítő kerék szöge.</w:t>
                          </w:r>
                        </w:ins>
                        <w:bookmarkEnd w:id="2213"/>
                      </w:p>
                    </w:txbxContent>
                  </v:textbox>
                  <w10:wrap type="topAndBottom"/>
                </v:shape>
              </w:pict>
            </mc:Fallback>
          </mc:AlternateContent>
        </w:r>
      </w:ins>
      <w:ins w:id="2215" w:author="VARGA Zoltan" w:date="2021-12-12T22:04:00Z">
        <w:r>
          <w:rPr>
            <w:noProof/>
          </w:rPr>
          <w:drawing>
            <wp:anchor distT="360045" distB="360045" distL="114300" distR="114300" simplePos="0" relativeHeight="251870208" behindDoc="0" locked="0" layoutInCell="1" allowOverlap="1" wp14:anchorId="63A86DBB" wp14:editId="3DFDB4D1">
              <wp:simplePos x="0" y="0"/>
              <wp:positionH relativeFrom="margin">
                <wp:align>center</wp:align>
              </wp:positionH>
              <wp:positionV relativeFrom="paragraph">
                <wp:posOffset>0</wp:posOffset>
              </wp:positionV>
              <wp:extent cx="3599815" cy="3160395"/>
              <wp:effectExtent l="0" t="0" r="635" b="1905"/>
              <wp:wrapTopAndBottom/>
              <wp:docPr id="196" name="Diagram 196">
                <a:extLst xmlns:a="http://schemas.openxmlformats.org/drawingml/2006/main">
                  <a:ext uri="{FF2B5EF4-FFF2-40B4-BE49-F238E27FC236}">
                    <a16:creationId xmlns:a16="http://schemas.microsoft.com/office/drawing/2014/main" id="{E5BE457B-81BE-4192-AC72-AD738454C8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ins>
      <w:ins w:id="2216" w:author="VARGA Zoltan" w:date="2021-12-12T16:46:00Z">
        <w:r w:rsidR="00381BC9">
          <w:t xml:space="preserve">A jármű </w:t>
        </w:r>
      </w:ins>
      <w:ins w:id="2217" w:author="VARGA Zoltan" w:date="2021-12-12T16:48:00Z">
        <w:r w:rsidR="00381BC9">
          <w:t xml:space="preserve">vezérlése </w:t>
        </w:r>
      </w:ins>
      <w:ins w:id="2218" w:author="VARGA Zoltan" w:date="2021-12-12T16:49:00Z">
        <w:r w:rsidR="00381BC9">
          <w:t>a</w:t>
        </w:r>
      </w:ins>
      <w:ins w:id="2219" w:author="VARGA Zoltan" w:date="2021-12-12T17:10:00Z">
        <w:r w:rsidR="009431FB">
          <w:t xml:space="preserve"> </w:t>
        </w:r>
      </w:ins>
      <w:ins w:id="2220" w:author="VARGA Zoltan" w:date="2021-12-12T16:49:00Z">
        <w:r w:rsidR="00381BC9">
          <w:t xml:space="preserve">kívánt </w:t>
        </w:r>
      </w:ins>
      <w:ins w:id="2221" w:author="VARGA Zoltan" w:date="2021-12-12T16:48:00Z">
        <w:r w:rsidR="00381BC9">
          <w:t>s</w:t>
        </w:r>
      </w:ins>
      <w:ins w:id="2222" w:author="VARGA Zoltan" w:date="2021-12-12T16:49:00Z">
        <w:r w:rsidR="00381BC9">
          <w:t>e</w:t>
        </w:r>
      </w:ins>
      <w:ins w:id="2223" w:author="VARGA Zoltan" w:date="2021-12-12T16:48:00Z">
        <w:r w:rsidR="00381BC9">
          <w:t>bessé</w:t>
        </w:r>
      </w:ins>
      <w:ins w:id="2224" w:author="VARGA Zoltan" w:date="2021-12-12T17:20:00Z">
        <w:r w:rsidR="00D178BD">
          <w:t>g</w:t>
        </w:r>
      </w:ins>
      <w:ins w:id="2225" w:author="VARGA Zoltan" w:date="2021-12-12T16:48:00Z">
        <w:r w:rsidR="00381BC9">
          <w:t xml:space="preserve"> és </w:t>
        </w:r>
      </w:ins>
      <w:ins w:id="2226" w:author="VARGA Zoltan" w:date="2021-12-12T17:03:00Z">
        <w:r w:rsidR="00D9233F">
          <w:t>szögelfordulá</w:t>
        </w:r>
        <w:r w:rsidR="00237D5F">
          <w:t xml:space="preserve">s megadásával </w:t>
        </w:r>
      </w:ins>
      <w:ins w:id="2227" w:author="VARGA Zoltan" w:date="2021-12-12T17:04:00Z">
        <w:r w:rsidR="00237D5F">
          <w:t xml:space="preserve">történik. </w:t>
        </w:r>
      </w:ins>
      <w:ins w:id="2228" w:author="VARGA Zoltan" w:date="2021-12-12T17:08:00Z">
        <w:r w:rsidR="009431FB">
          <w:t xml:space="preserve">Ehhez azonban ismerni kell, </w:t>
        </w:r>
      </w:ins>
      <w:ins w:id="2229" w:author="VARGA Zoltan" w:date="2021-12-12T17:11:00Z">
        <w:r w:rsidR="009431FB">
          <w:t>hogy ezen értékek</w:t>
        </w:r>
      </w:ins>
      <w:ins w:id="2230" w:author="VARGA Zoltan" w:date="2021-12-12T17:25:00Z">
        <w:r w:rsidR="004C717A">
          <w:t>nek</w:t>
        </w:r>
      </w:ins>
      <w:ins w:id="2231" w:author="VARGA Zoltan" w:date="2021-12-12T17:11:00Z">
        <w:r w:rsidR="009431FB">
          <w:t xml:space="preserve"> milyen mértékű </w:t>
        </w:r>
      </w:ins>
      <w:proofErr w:type="spellStart"/>
      <w:ins w:id="2232" w:author="VARGA Zoltan" w:date="2021-12-12T17:21:00Z">
        <w:r w:rsidR="00AF699D">
          <w:t>Ackermann</w:t>
        </w:r>
        <w:proofErr w:type="spellEnd"/>
        <w:r w:rsidR="00AF699D">
          <w:t xml:space="preserve"> bicikli </w:t>
        </w:r>
      </w:ins>
      <w:ins w:id="2233" w:author="VARGA Zoltan" w:date="2021-12-12T17:14:00Z">
        <w:r w:rsidR="00785DD3">
          <w:t>k</w:t>
        </w:r>
      </w:ins>
      <w:ins w:id="2234" w:author="VARGA Zoltan" w:date="2021-12-12T17:15:00Z">
        <w:r w:rsidR="00785DD3">
          <w:t>erék szög beállítás felel meg.</w:t>
        </w:r>
      </w:ins>
      <w:ins w:id="2235" w:author="VARGA Zoltan" w:date="2021-12-12T18:32:00Z">
        <w:r w:rsidR="00892388">
          <w:t xml:space="preserve"> </w:t>
        </w:r>
      </w:ins>
      <w:ins w:id="2236" w:author="VARGA Zoltan" w:date="2021-12-12T18:11:00Z">
        <w:r w:rsidR="00D14786">
          <w:t>Ha egy jármű egy körív</w:t>
        </w:r>
      </w:ins>
      <w:ins w:id="2237" w:author="VARGA Zoltan" w:date="2021-12-12T18:13:00Z">
        <w:r w:rsidR="00D14786">
          <w:t xml:space="preserve"> mentén</w:t>
        </w:r>
      </w:ins>
      <w:ins w:id="2238" w:author="VARGA Zoltan" w:date="2021-12-12T18:11:00Z">
        <w:r w:rsidR="00D14786">
          <w:t xml:space="preserve"> halad</w:t>
        </w:r>
      </w:ins>
      <w:ins w:id="2239" w:author="VARGA Zoltan" w:date="2021-12-12T18:12:00Z">
        <w:r w:rsidR="00D14786">
          <w:t xml:space="preserve">, valamint annak kerekei és az útfelület között megfelelő a tapadás </w:t>
        </w:r>
      </w:ins>
      <w:ins w:id="2240" w:author="VARGA Zoltan" w:date="2021-12-12T18:14:00Z">
        <w:r w:rsidR="00D14786">
          <w:t>azaz nincs oldalirányú sodródása, akkor a</w:t>
        </w:r>
      </w:ins>
      <w:ins w:id="2241" w:author="VARGA Zoltan" w:date="2021-12-12T18:15:00Z">
        <w:r w:rsidR="00D14786">
          <w:t xml:space="preserve"> sugár irányú, azaz a centripetális sebessége nullával egyenlő</w:t>
        </w:r>
      </w:ins>
      <w:ins w:id="2242" w:author="VARGA Zoltan" w:date="2021-12-12T19:44:00Z">
        <w:r w:rsidR="00E27331">
          <w:t>:</w:t>
        </w:r>
      </w:ins>
    </w:p>
    <w:p w14:paraId="299DFDEA" w14:textId="54F1BD7B" w:rsidR="00086C8F" w:rsidRDefault="00607F1D" w:rsidP="00086C8F">
      <w:pPr>
        <w:pStyle w:val="Listaszerbekezds"/>
        <w:numPr>
          <w:ilvl w:val="0"/>
          <w:numId w:val="3"/>
        </w:numPr>
        <w:tabs>
          <w:tab w:val="left" w:pos="4536"/>
        </w:tabs>
        <w:spacing w:after="120"/>
        <w:jc w:val="right"/>
        <w:rPr>
          <w:ins w:id="2243" w:author="VARGA Zoltan" w:date="2021-12-12T18:23:00Z"/>
        </w:rPr>
      </w:pPr>
      <m:oMath>
        <m:sSub>
          <m:sSubPr>
            <m:ctrlPr>
              <w:ins w:id="2244" w:author="VARGA Zoltan" w:date="2021-12-12T18:23:00Z">
                <w:rPr>
                  <w:rFonts w:ascii="Cambria Math" w:hAnsi="Cambria Math"/>
                  <w:i/>
                </w:rPr>
              </w:ins>
            </m:ctrlPr>
          </m:sSubPr>
          <m:e>
            <m:r>
              <w:ins w:id="2245" w:author="VARGA Zoltan" w:date="2021-12-12T18:23:00Z">
                <w:rPr>
                  <w:rFonts w:ascii="Cambria Math" w:hAnsi="Cambria Math"/>
                </w:rPr>
                <m:t>v</m:t>
              </w:ins>
            </m:r>
          </m:e>
          <m:sub>
            <m:r>
              <w:ins w:id="2246" w:author="VARGA Zoltan" w:date="2021-12-12T18:23:00Z">
                <w:rPr>
                  <w:rFonts w:ascii="Cambria Math" w:hAnsi="Cambria Math"/>
                </w:rPr>
                <m:t>r</m:t>
              </w:ins>
            </m:r>
          </m:sub>
        </m:sSub>
        <m:r>
          <w:ins w:id="2247" w:author="VARGA Zoltan" w:date="2021-12-12T18:23:00Z">
            <w:rPr>
              <w:rFonts w:ascii="Cambria Math" w:hAnsi="Cambria Math"/>
            </w:rPr>
            <m:t>=</m:t>
          </w:ins>
        </m:r>
        <m:sSup>
          <m:sSupPr>
            <m:ctrlPr>
              <w:ins w:id="2248" w:author="VARGA Zoltan" w:date="2021-12-12T18:23:00Z">
                <w:rPr>
                  <w:rFonts w:ascii="Cambria Math" w:hAnsi="Cambria Math"/>
                  <w:i/>
                </w:rPr>
              </w:ins>
            </m:ctrlPr>
          </m:sSupPr>
          <m:e>
            <m:r>
              <w:ins w:id="2249" w:author="VARGA Zoltan" w:date="2021-12-12T18:23:00Z">
                <w:rPr>
                  <w:rFonts w:ascii="Cambria Math" w:hAnsi="Cambria Math"/>
                </w:rPr>
                <m:t>r</m:t>
              </w:ins>
            </m:r>
          </m:e>
          <m:sup>
            <m:r>
              <w:ins w:id="2250" w:author="VARGA Zoltan" w:date="2021-12-12T18:23:00Z">
                <w:rPr>
                  <w:rFonts w:ascii="Cambria Math" w:hAnsi="Cambria Math"/>
                </w:rPr>
                <m:t>'</m:t>
              </w:ins>
            </m:r>
          </m:sup>
        </m:sSup>
        <m:r>
          <w:ins w:id="2251" w:author="VARGA Zoltan" w:date="2021-12-12T18:23:00Z">
            <w:rPr>
              <w:rFonts w:ascii="Cambria Math" w:hAnsi="Cambria Math"/>
            </w:rPr>
            <m:t>=0</m:t>
          </w:ins>
        </m:r>
      </m:oMath>
      <w:ins w:id="2252" w:author="VARGA Zoltan" w:date="2021-12-12T18:22:00Z">
        <w:r w:rsidR="00086C8F">
          <w:tab/>
          <w:t>(</w:t>
        </w:r>
      </w:ins>
      <w:ins w:id="2253" w:author="VARGA Zoltan" w:date="2021-12-12T21:41:00Z">
        <w:r w:rsidR="00D37673">
          <w:t>4</w:t>
        </w:r>
      </w:ins>
      <w:ins w:id="2254" w:author="VARGA Zoltan" w:date="2021-12-12T18:22:00Z">
        <w:r w:rsidR="00086C8F">
          <w:t>)</w:t>
        </w:r>
      </w:ins>
    </w:p>
    <w:p w14:paraId="6ADC44A6" w14:textId="7FD65945" w:rsidR="00892388" w:rsidRDefault="008B5096">
      <w:pPr>
        <w:pStyle w:val="Listaszerbekezds"/>
        <w:numPr>
          <w:ilvl w:val="0"/>
          <w:numId w:val="3"/>
        </w:numPr>
        <w:tabs>
          <w:tab w:val="left" w:pos="4536"/>
        </w:tabs>
        <w:spacing w:after="120"/>
        <w:rPr>
          <w:ins w:id="2255" w:author="VARGA Zoltan" w:date="2021-12-12T18:32:00Z"/>
        </w:rPr>
        <w:pPrChange w:id="2256" w:author="VARGA Zoltan" w:date="2021-12-12T19:52:00Z">
          <w:pPr>
            <w:pStyle w:val="Listaszerbekezds"/>
            <w:numPr>
              <w:numId w:val="3"/>
            </w:numPr>
            <w:tabs>
              <w:tab w:val="num" w:pos="0"/>
              <w:tab w:val="left" w:pos="4536"/>
            </w:tabs>
            <w:spacing w:after="120"/>
            <w:ind w:left="432" w:hanging="432"/>
            <w:jc w:val="right"/>
          </w:pPr>
        </w:pPrChange>
      </w:pPr>
      <w:ins w:id="2257" w:author="VARGA Zoltan" w:date="2021-12-12T18:25:00Z">
        <w:r>
          <w:t>Ebből következik, hogy a jármű lineáris sebessége</w:t>
        </w:r>
      </w:ins>
      <w:ins w:id="2258" w:author="VARGA Zoltan" w:date="2021-12-12T18:34:00Z">
        <w:r w:rsidR="00892388">
          <w:t xml:space="preserve"> megegyezik </w:t>
        </w:r>
      </w:ins>
      <w:ins w:id="2259" w:author="VARGA Zoltan" w:date="2021-12-12T18:35:00Z">
        <w:r w:rsidR="00892388">
          <w:t>a kerületi sebességével</w:t>
        </w:r>
      </w:ins>
      <w:ins w:id="2260" w:author="VARGA Zoltan" w:date="2021-12-12T19:44:00Z">
        <w:r w:rsidR="00E27331">
          <w:t>:</w:t>
        </w:r>
      </w:ins>
    </w:p>
    <w:p w14:paraId="72A80DB5" w14:textId="166A084D" w:rsidR="000E4C99" w:rsidRDefault="008B5096" w:rsidP="00BF1584">
      <w:pPr>
        <w:pStyle w:val="Listaszerbekezds"/>
        <w:numPr>
          <w:ilvl w:val="0"/>
          <w:numId w:val="3"/>
        </w:numPr>
        <w:tabs>
          <w:tab w:val="left" w:pos="4536"/>
        </w:tabs>
        <w:spacing w:after="120"/>
        <w:jc w:val="right"/>
        <w:rPr>
          <w:ins w:id="2261" w:author="VARGA Zoltan" w:date="2021-12-13T20:14:00Z"/>
        </w:rPr>
      </w:pPr>
      <w:ins w:id="2262" w:author="VARGA Zoltan" w:date="2021-12-12T18:25:00Z">
        <w:r>
          <w:t xml:space="preserve"> </w:t>
        </w:r>
      </w:ins>
      <m:oMath>
        <m:r>
          <w:ins w:id="2263" w:author="VARGA Zoltan" w:date="2021-12-12T19:49:00Z">
            <w:rPr>
              <w:rFonts w:ascii="Cambria Math" w:hAnsi="Cambria Math"/>
            </w:rPr>
            <m:t>v=</m:t>
          </w:ins>
        </m:r>
        <m:rad>
          <m:radPr>
            <m:degHide m:val="1"/>
            <m:ctrlPr>
              <w:ins w:id="2264" w:author="VARGA Zoltan" w:date="2021-12-12T19:49:00Z">
                <w:rPr>
                  <w:rFonts w:ascii="Cambria Math" w:hAnsi="Cambria Math"/>
                  <w:i/>
                </w:rPr>
              </w:ins>
            </m:ctrlPr>
          </m:radPr>
          <m:deg/>
          <m:e>
            <m:sSubSup>
              <m:sSubSupPr>
                <m:ctrlPr>
                  <w:ins w:id="2265" w:author="VARGA Zoltan" w:date="2021-12-12T19:49:00Z">
                    <w:rPr>
                      <w:rFonts w:ascii="Cambria Math" w:hAnsi="Cambria Math"/>
                      <w:i/>
                    </w:rPr>
                  </w:ins>
                </m:ctrlPr>
              </m:sSubSupPr>
              <m:e>
                <m:r>
                  <w:ins w:id="2266" w:author="VARGA Zoltan" w:date="2021-12-12T19:49:00Z">
                    <w:rPr>
                      <w:rFonts w:ascii="Cambria Math" w:hAnsi="Cambria Math"/>
                    </w:rPr>
                    <m:t>V</m:t>
                  </w:ins>
                </m:r>
              </m:e>
              <m:sub>
                <m:r>
                  <w:ins w:id="2267" w:author="VARGA Zoltan" w:date="2021-12-12T19:49:00Z">
                    <w:rPr>
                      <w:rFonts w:ascii="Cambria Math" w:hAnsi="Cambria Math"/>
                    </w:rPr>
                    <m:t>r</m:t>
                  </w:ins>
                </m:r>
              </m:sub>
              <m:sup>
                <m:r>
                  <w:ins w:id="2268" w:author="VARGA Zoltan" w:date="2021-12-12T19:49:00Z">
                    <w:rPr>
                      <w:rFonts w:ascii="Cambria Math" w:hAnsi="Cambria Math"/>
                    </w:rPr>
                    <m:t>2</m:t>
                  </w:ins>
                </m:r>
              </m:sup>
            </m:sSubSup>
            <m:r>
              <w:ins w:id="2269" w:author="VARGA Zoltan" w:date="2021-12-12T19:49:00Z">
                <w:rPr>
                  <w:rFonts w:ascii="Cambria Math" w:hAnsi="Cambria Math"/>
                </w:rPr>
                <m:t>+</m:t>
              </w:ins>
            </m:r>
            <m:sSubSup>
              <m:sSubSupPr>
                <m:ctrlPr>
                  <w:ins w:id="2270" w:author="VARGA Zoltan" w:date="2021-12-12T19:49:00Z">
                    <w:rPr>
                      <w:rFonts w:ascii="Cambria Math" w:hAnsi="Cambria Math"/>
                      <w:i/>
                    </w:rPr>
                  </w:ins>
                </m:ctrlPr>
              </m:sSubSupPr>
              <m:e>
                <m:r>
                  <w:ins w:id="2271" w:author="VARGA Zoltan" w:date="2021-12-12T19:49:00Z">
                    <w:rPr>
                      <w:rFonts w:ascii="Cambria Math" w:hAnsi="Cambria Math"/>
                    </w:rPr>
                    <m:t>v</m:t>
                  </w:ins>
                </m:r>
              </m:e>
              <m:sub>
                <m:r>
                  <w:ins w:id="2272" w:author="VARGA Zoltan" w:date="2021-12-12T19:49:00Z">
                    <w:rPr>
                      <w:rFonts w:ascii="Cambria Math" w:hAnsi="Cambria Math"/>
                    </w:rPr>
                    <m:t>ω</m:t>
                  </w:ins>
                </m:r>
              </m:sub>
              <m:sup>
                <m:r>
                  <w:ins w:id="2273" w:author="VARGA Zoltan" w:date="2021-12-12T19:49:00Z">
                    <w:rPr>
                      <w:rFonts w:ascii="Cambria Math" w:hAnsi="Cambria Math"/>
                    </w:rPr>
                    <m:t>2</m:t>
                  </w:ins>
                </m:r>
              </m:sup>
            </m:sSubSup>
          </m:e>
        </m:rad>
        <m:r>
          <w:ins w:id="2274" w:author="VARGA Zoltan" w:date="2021-12-12T19:49:00Z">
            <w:rPr>
              <w:rFonts w:ascii="Cambria Math" w:hAnsi="Cambria Math"/>
            </w:rPr>
            <m:t>=</m:t>
          </w:ins>
        </m:r>
        <m:rad>
          <m:radPr>
            <m:degHide m:val="1"/>
            <m:ctrlPr>
              <w:ins w:id="2275" w:author="VARGA Zoltan" w:date="2021-12-12T19:49:00Z">
                <w:rPr>
                  <w:rFonts w:ascii="Cambria Math" w:hAnsi="Cambria Math"/>
                  <w:i/>
                </w:rPr>
              </w:ins>
            </m:ctrlPr>
          </m:radPr>
          <m:deg/>
          <m:e>
            <m:r>
              <w:ins w:id="2276" w:author="VARGA Zoltan" w:date="2021-12-12T19:49:00Z">
                <w:rPr>
                  <w:rFonts w:ascii="Cambria Math" w:hAnsi="Cambria Math"/>
                </w:rPr>
                <m:t>0+</m:t>
              </w:ins>
            </m:r>
            <m:sSub>
              <m:sSubPr>
                <m:ctrlPr>
                  <w:ins w:id="2277" w:author="VARGA Zoltan" w:date="2021-12-12T19:49:00Z">
                    <w:rPr>
                      <w:rFonts w:ascii="Cambria Math" w:hAnsi="Cambria Math"/>
                      <w:i/>
                    </w:rPr>
                  </w:ins>
                </m:ctrlPr>
              </m:sSubPr>
              <m:e>
                <m:r>
                  <w:ins w:id="2278" w:author="VARGA Zoltan" w:date="2021-12-12T19:49:00Z">
                    <w:rPr>
                      <w:rFonts w:ascii="Cambria Math" w:hAnsi="Cambria Math"/>
                    </w:rPr>
                    <m:t>v</m:t>
                  </w:ins>
                </m:r>
              </m:e>
              <m:sub>
                <m:r>
                  <w:ins w:id="2279" w:author="VARGA Zoltan" w:date="2021-12-12T19:49:00Z">
                    <w:rPr>
                      <w:rFonts w:ascii="Cambria Math" w:hAnsi="Cambria Math"/>
                    </w:rPr>
                    <m:t>ω</m:t>
                  </w:ins>
                </m:r>
              </m:sub>
            </m:sSub>
          </m:e>
        </m:rad>
        <m:r>
          <w:ins w:id="2280" w:author="VARGA Zoltan" w:date="2021-12-12T19:49:00Z">
            <w:rPr>
              <w:rFonts w:ascii="Cambria Math" w:hAnsi="Cambria Math"/>
            </w:rPr>
            <m:t>=</m:t>
          </w:ins>
        </m:r>
        <m:sSub>
          <m:sSubPr>
            <m:ctrlPr>
              <w:ins w:id="2281" w:author="VARGA Zoltan" w:date="2021-12-12T19:49:00Z">
                <w:rPr>
                  <w:rFonts w:ascii="Cambria Math" w:hAnsi="Cambria Math"/>
                  <w:i/>
                </w:rPr>
              </w:ins>
            </m:ctrlPr>
          </m:sSubPr>
          <m:e>
            <m:r>
              <w:ins w:id="2282" w:author="VARGA Zoltan" w:date="2021-12-12T19:49:00Z">
                <w:rPr>
                  <w:rFonts w:ascii="Cambria Math" w:hAnsi="Cambria Math"/>
                </w:rPr>
                <m:t>v</m:t>
              </w:ins>
            </m:r>
          </m:e>
          <m:sub>
            <m:r>
              <w:ins w:id="2283" w:author="VARGA Zoltan" w:date="2021-12-12T19:49:00Z">
                <w:rPr>
                  <w:rFonts w:ascii="Cambria Math" w:hAnsi="Cambria Math"/>
                </w:rPr>
                <m:t>ω</m:t>
              </w:ins>
            </m:r>
          </m:sub>
        </m:sSub>
      </m:oMath>
      <w:ins w:id="2284" w:author="VARGA Zoltan" w:date="2021-12-12T18:32:00Z">
        <w:r w:rsidR="00892388">
          <w:tab/>
        </w:r>
        <w:r w:rsidR="00892388">
          <w:tab/>
        </w:r>
        <w:r w:rsidR="00892388">
          <w:tab/>
          <w:t>(</w:t>
        </w:r>
      </w:ins>
      <w:ins w:id="2285" w:author="VARGA Zoltan" w:date="2021-12-12T21:41:00Z">
        <w:r w:rsidR="00D37673">
          <w:t>5</w:t>
        </w:r>
      </w:ins>
      <w:ins w:id="2286" w:author="VARGA Zoltan" w:date="2021-12-12T18:32:00Z">
        <w:r w:rsidR="00892388">
          <w:t>)</w:t>
        </w:r>
      </w:ins>
    </w:p>
    <w:p w14:paraId="02A77339" w14:textId="2DCC2A5F" w:rsidR="00892388" w:rsidRDefault="00892388">
      <w:pPr>
        <w:pStyle w:val="Listaszerbekezds"/>
        <w:numPr>
          <w:ilvl w:val="0"/>
          <w:numId w:val="3"/>
        </w:numPr>
        <w:tabs>
          <w:tab w:val="left" w:pos="4536"/>
        </w:tabs>
        <w:spacing w:after="120"/>
        <w:ind w:left="0" w:firstLine="0"/>
        <w:rPr>
          <w:ins w:id="2287" w:author="VARGA Zoltan" w:date="2021-12-12T18:43:00Z"/>
        </w:rPr>
        <w:pPrChange w:id="2288" w:author="VARGA Zoltan" w:date="2021-12-12T19:52:00Z">
          <w:pPr>
            <w:pStyle w:val="Listaszerbekezds"/>
            <w:numPr>
              <w:numId w:val="3"/>
            </w:numPr>
            <w:tabs>
              <w:tab w:val="num" w:pos="0"/>
              <w:tab w:val="left" w:pos="4536"/>
            </w:tabs>
            <w:spacing w:after="120"/>
            <w:ind w:left="432" w:hanging="432"/>
            <w:jc w:val="left"/>
          </w:pPr>
        </w:pPrChange>
      </w:pPr>
      <w:ins w:id="2289" w:author="VARGA Zoltan" w:date="2021-12-12T18:36:00Z">
        <w:r>
          <w:t>A kerületi sebesség függ a</w:t>
        </w:r>
      </w:ins>
      <w:ins w:id="2290" w:author="VARGA Zoltan" w:date="2021-12-12T18:38:00Z">
        <w:r>
          <w:t xml:space="preserve">z autó által leírt </w:t>
        </w:r>
      </w:ins>
      <w:ins w:id="2291" w:author="VARGA Zoltan" w:date="2021-12-12T18:39:00Z">
        <w:r>
          <w:t xml:space="preserve">fordulósugártól és </w:t>
        </w:r>
      </w:ins>
      <w:ins w:id="2292" w:author="VARGA Zoltan" w:date="2021-12-12T18:40:00Z">
        <w:r>
          <w:t>a szögsebességétől</w:t>
        </w:r>
      </w:ins>
      <w:ins w:id="2293" w:author="VARGA Zoltan" w:date="2021-12-12T18:47:00Z">
        <w:r w:rsidR="0088572D">
          <w:t>, azok szorzata</w:t>
        </w:r>
      </w:ins>
      <w:ins w:id="2294" w:author="VARGA Zoltan" w:date="2021-12-12T19:44:00Z">
        <w:r w:rsidR="00E27331">
          <w:t>:</w:t>
        </w:r>
      </w:ins>
    </w:p>
    <w:p w14:paraId="580F46FC" w14:textId="3EBEAF7B" w:rsidR="00BF1584" w:rsidRDefault="00607F1D" w:rsidP="00BF1584">
      <w:pPr>
        <w:pStyle w:val="Listaszerbekezds"/>
        <w:numPr>
          <w:ilvl w:val="0"/>
          <w:numId w:val="3"/>
        </w:numPr>
        <w:tabs>
          <w:tab w:val="left" w:pos="4536"/>
        </w:tabs>
        <w:spacing w:after="120"/>
        <w:jc w:val="right"/>
      </w:pPr>
      <m:oMath>
        <m:sSub>
          <m:sSubPr>
            <m:ctrlPr>
              <w:ins w:id="2295" w:author="VARGA Zoltan" w:date="2021-12-12T19:47:00Z">
                <w:rPr>
                  <w:rFonts w:ascii="Cambria Math" w:hAnsi="Cambria Math"/>
                  <w:i/>
                </w:rPr>
              </w:ins>
            </m:ctrlPr>
          </m:sSubPr>
          <m:e>
            <m:r>
              <w:ins w:id="2296" w:author="VARGA Zoltan" w:date="2021-12-12T19:47:00Z">
                <w:rPr>
                  <w:rFonts w:ascii="Cambria Math" w:hAnsi="Cambria Math"/>
                </w:rPr>
                <m:t>v</m:t>
              </w:ins>
            </m:r>
          </m:e>
          <m:sub>
            <m:r>
              <w:ins w:id="2297" w:author="VARGA Zoltan" w:date="2021-12-12T19:47:00Z">
                <w:rPr>
                  <w:rFonts w:ascii="Cambria Math" w:hAnsi="Cambria Math"/>
                </w:rPr>
                <m:t>ω</m:t>
              </w:ins>
            </m:r>
          </m:sub>
        </m:sSub>
        <m:r>
          <w:ins w:id="2298" w:author="VARGA Zoltan" w:date="2021-12-12T19:47:00Z">
            <w:rPr>
              <w:rFonts w:ascii="Cambria Math" w:hAnsi="Cambria Math"/>
            </w:rPr>
            <m:t>=rω</m:t>
          </w:ins>
        </m:r>
      </m:oMath>
      <w:ins w:id="2299" w:author="VARGA Zoltan" w:date="2021-12-12T18:43:00Z">
        <w:r w:rsidR="00D26F26">
          <w:tab/>
          <w:t>(</w:t>
        </w:r>
      </w:ins>
      <w:ins w:id="2300" w:author="VARGA Zoltan" w:date="2021-12-12T21:41:00Z">
        <w:r w:rsidR="00D37673">
          <w:t>6</w:t>
        </w:r>
      </w:ins>
      <w:ins w:id="2301" w:author="VARGA Zoltan" w:date="2021-12-12T18:43:00Z">
        <w:r w:rsidR="00D26F26">
          <w:t>)</w:t>
        </w:r>
      </w:ins>
    </w:p>
    <w:p w14:paraId="3BD4DBDE" w14:textId="0680601A" w:rsidR="00D26F26" w:rsidRDefault="00D26F26" w:rsidP="00D26F26">
      <w:pPr>
        <w:pStyle w:val="Listaszerbekezds"/>
        <w:numPr>
          <w:ilvl w:val="0"/>
          <w:numId w:val="3"/>
        </w:numPr>
        <w:tabs>
          <w:tab w:val="left" w:pos="4536"/>
        </w:tabs>
        <w:spacing w:after="120"/>
        <w:jc w:val="right"/>
        <w:rPr>
          <w:ins w:id="2302" w:author="VARGA Zoltan" w:date="2021-12-12T18:43:00Z"/>
        </w:rPr>
      </w:pPr>
    </w:p>
    <w:p w14:paraId="0D0B8063" w14:textId="4D59540D" w:rsidR="00D26F26" w:rsidRDefault="00E27331">
      <w:pPr>
        <w:pStyle w:val="Listaszerbekezds"/>
        <w:numPr>
          <w:ilvl w:val="0"/>
          <w:numId w:val="3"/>
        </w:numPr>
        <w:tabs>
          <w:tab w:val="left" w:pos="4536"/>
        </w:tabs>
        <w:spacing w:after="120"/>
        <w:rPr>
          <w:ins w:id="2303" w:author="VARGA Zoltan" w:date="2021-12-12T19:44:00Z"/>
        </w:rPr>
        <w:pPrChange w:id="2304" w:author="VARGA Zoltan" w:date="2021-12-12T19:52:00Z">
          <w:pPr>
            <w:pStyle w:val="Listaszerbekezds"/>
            <w:numPr>
              <w:numId w:val="3"/>
            </w:numPr>
            <w:tabs>
              <w:tab w:val="num" w:pos="0"/>
              <w:tab w:val="left" w:pos="4536"/>
            </w:tabs>
            <w:spacing w:after="120"/>
            <w:ind w:left="432" w:hanging="432"/>
            <w:jc w:val="left"/>
          </w:pPr>
        </w:pPrChange>
      </w:pPr>
      <w:ins w:id="2305" w:author="VARGA Zoltan" w:date="2021-12-12T19:43:00Z">
        <w:r>
          <w:t xml:space="preserve">Ebből kifejezhető </w:t>
        </w:r>
      </w:ins>
      <w:ins w:id="2306" w:author="VARGA Zoltan" w:date="2021-12-12T19:44:00Z">
        <w:r>
          <w:t>a sugár:</w:t>
        </w:r>
      </w:ins>
    </w:p>
    <w:p w14:paraId="0A9211E0" w14:textId="7F4A584B" w:rsidR="00E27331" w:rsidRDefault="00E27331" w:rsidP="00E27331">
      <w:pPr>
        <w:pStyle w:val="Listaszerbekezds"/>
        <w:numPr>
          <w:ilvl w:val="0"/>
          <w:numId w:val="3"/>
        </w:numPr>
        <w:tabs>
          <w:tab w:val="left" w:pos="4536"/>
        </w:tabs>
        <w:spacing w:after="120"/>
        <w:jc w:val="right"/>
        <w:rPr>
          <w:ins w:id="2307" w:author="VARGA Zoltan" w:date="2021-12-12T19:44:00Z"/>
        </w:rPr>
      </w:pPr>
      <m:oMath>
        <m:r>
          <w:ins w:id="2308" w:author="VARGA Zoltan" w:date="2021-12-12T19:46:00Z">
            <w:rPr>
              <w:rFonts w:ascii="Cambria Math" w:hAnsi="Cambria Math"/>
            </w:rPr>
            <m:t>r=</m:t>
          </w:ins>
        </m:r>
        <m:f>
          <m:fPr>
            <m:ctrlPr>
              <w:ins w:id="2309" w:author="VARGA Zoltan" w:date="2021-12-12T19:46:00Z">
                <w:rPr>
                  <w:rFonts w:ascii="Cambria Math" w:hAnsi="Cambria Math"/>
                  <w:i/>
                </w:rPr>
              </w:ins>
            </m:ctrlPr>
          </m:fPr>
          <m:num>
            <m:r>
              <w:ins w:id="2310" w:author="VARGA Zoltan" w:date="2021-12-12T19:46:00Z">
                <w:rPr>
                  <w:rFonts w:ascii="Cambria Math" w:hAnsi="Cambria Math"/>
                </w:rPr>
                <m:t>v</m:t>
              </w:ins>
            </m:r>
          </m:num>
          <m:den>
            <m:r>
              <w:ins w:id="2311" w:author="VARGA Zoltan" w:date="2021-12-12T19:46:00Z">
                <w:rPr>
                  <w:rFonts w:ascii="Cambria Math" w:hAnsi="Cambria Math"/>
                </w:rPr>
                <m:t>ω</m:t>
              </w:ins>
            </m:r>
          </m:den>
        </m:f>
      </m:oMath>
      <w:ins w:id="2312" w:author="VARGA Zoltan" w:date="2021-12-12T19:44:00Z">
        <w:r>
          <w:tab/>
          <w:t>(</w:t>
        </w:r>
      </w:ins>
      <w:ins w:id="2313" w:author="VARGA Zoltan" w:date="2021-12-12T21:41:00Z">
        <w:r w:rsidR="00D37673">
          <w:t>7</w:t>
        </w:r>
      </w:ins>
      <w:ins w:id="2314" w:author="VARGA Zoltan" w:date="2021-12-12T19:44:00Z">
        <w:r>
          <w:t>)</w:t>
        </w:r>
      </w:ins>
    </w:p>
    <w:p w14:paraId="5CDAE6CD" w14:textId="68AC5E79" w:rsidR="00E27331" w:rsidRDefault="00D760A8" w:rsidP="00D760A8">
      <w:pPr>
        <w:pStyle w:val="Listaszerbekezds"/>
        <w:numPr>
          <w:ilvl w:val="0"/>
          <w:numId w:val="3"/>
        </w:numPr>
        <w:tabs>
          <w:tab w:val="left" w:pos="4536"/>
        </w:tabs>
        <w:spacing w:after="120"/>
        <w:ind w:left="0" w:firstLine="0"/>
        <w:rPr>
          <w:ins w:id="2315" w:author="VARGA Zoltan" w:date="2021-12-12T20:03:00Z"/>
        </w:rPr>
      </w:pPr>
      <w:ins w:id="2316" w:author="VARGA Zoltan" w:date="2021-12-12T19:51:00Z">
        <w:r>
          <w:t>Ahhoz, hogy a kormányzó motornak megfelelő pozíció</w:t>
        </w:r>
      </w:ins>
      <w:ins w:id="2317" w:author="VARGA Zoltan" w:date="2021-12-12T19:53:00Z">
        <w:r>
          <w:t xml:space="preserve"> paramétert tudjunk </w:t>
        </w:r>
      </w:ins>
      <w:ins w:id="2318" w:author="VARGA Zoltan" w:date="2021-12-12T19:54:00Z">
        <w:r>
          <w:t>átadni, elengedhetetlen a forduló sugár ismerete</w:t>
        </w:r>
      </w:ins>
      <w:ins w:id="2319" w:author="VARGA Zoltan" w:date="2021-12-12T19:55:00Z">
        <w:r>
          <w:t xml:space="preserve">. </w:t>
        </w:r>
      </w:ins>
      <w:ins w:id="2320" w:author="VARGA Zoltan" w:date="2021-12-12T19:56:00Z">
        <w:r>
          <w:t>A</w:t>
        </w:r>
      </w:ins>
      <w:ins w:id="2321" w:author="VARGA Zoltan" w:date="2021-12-12T19:55:00Z">
        <w:r>
          <w:t xml:space="preserve"> jármű a felhasználói vezérlő szoftvertől a lineáris sebesség</w:t>
        </w:r>
      </w:ins>
      <w:ins w:id="2322" w:author="VARGA Zoltan" w:date="2021-12-12T19:56:00Z">
        <w:r>
          <w:t>i és szögelfordulás adatokat várja. Ezek ismeretében az (</w:t>
        </w:r>
      </w:ins>
      <w:ins w:id="2323" w:author="VARGA Zoltan" w:date="2021-12-12T21:41:00Z">
        <w:r w:rsidR="00D37673">
          <w:t>7</w:t>
        </w:r>
      </w:ins>
      <w:ins w:id="2324" w:author="VARGA Zoltan" w:date="2021-12-12T19:56:00Z">
        <w:r>
          <w:t>)-</w:t>
        </w:r>
      </w:ins>
      <w:ins w:id="2325" w:author="VARGA Zoltan" w:date="2021-12-12T21:41:00Z">
        <w:r w:rsidR="00D37673">
          <w:t>e</w:t>
        </w:r>
      </w:ins>
      <w:ins w:id="2326" w:author="VARGA Zoltan" w:date="2021-12-12T19:56:00Z">
        <w:r>
          <w:t>s képlet segítségével számíthat</w:t>
        </w:r>
      </w:ins>
      <w:ins w:id="2327" w:author="VARGA Zoltan" w:date="2021-12-12T19:57:00Z">
        <w:r>
          <w:t xml:space="preserve">ó a kívánt trajektória ívhez tartozó sugár. </w:t>
        </w:r>
      </w:ins>
      <w:ins w:id="2328" w:author="VARGA Zoltan" w:date="2021-12-12T19:59:00Z">
        <w:r>
          <w:t>Az (1)-es képletet át</w:t>
        </w:r>
      </w:ins>
      <w:ins w:id="2329" w:author="VARGA Zoltan" w:date="2021-12-12T20:00:00Z">
        <w:r>
          <w:t>alakítva és a sugár helyére az (</w:t>
        </w:r>
      </w:ins>
      <w:ins w:id="2330" w:author="VARGA Zoltan" w:date="2021-12-12T21:41:00Z">
        <w:r w:rsidR="00D37673">
          <w:t>7</w:t>
        </w:r>
      </w:ins>
      <w:ins w:id="2331" w:author="VARGA Zoltan" w:date="2021-12-12T20:00:00Z">
        <w:r>
          <w:t>)-</w:t>
        </w:r>
      </w:ins>
      <w:ins w:id="2332" w:author="VARGA Zoltan" w:date="2021-12-12T21:41:00Z">
        <w:r w:rsidR="00D37673">
          <w:t>e</w:t>
        </w:r>
      </w:ins>
      <w:ins w:id="2333" w:author="VARGA Zoltan" w:date="2021-12-12T20:00:00Z">
        <w:r>
          <w:t>s képletet behelyettesítve a li</w:t>
        </w:r>
      </w:ins>
      <w:ins w:id="2334" w:author="VARGA Zoltan" w:date="2021-12-12T20:01:00Z">
        <w:r>
          <w:t>n</w:t>
        </w:r>
      </w:ins>
      <w:ins w:id="2335" w:author="VARGA Zoltan" w:date="2021-12-12T20:00:00Z">
        <w:r>
          <w:t>eáris sebesség</w:t>
        </w:r>
      </w:ins>
      <w:ins w:id="2336" w:author="VARGA Zoltan" w:date="2021-12-12T20:01:00Z">
        <w:r>
          <w:t>, a szögelfordulás és a jármű tengelytávjának ismeretében már számítható a</w:t>
        </w:r>
      </w:ins>
      <w:ins w:id="2337" w:author="VARGA Zoltan" w:date="2021-12-12T20:02:00Z">
        <w:r w:rsidR="00A236BA">
          <w:t>z</w:t>
        </w:r>
      </w:ins>
      <w:ins w:id="2338" w:author="VARGA Zoltan" w:date="2021-12-12T20:01:00Z">
        <w:r>
          <w:t xml:space="preserve"> </w:t>
        </w:r>
        <w:proofErr w:type="spellStart"/>
        <w:r w:rsidR="00A236BA">
          <w:t>Ackermann</w:t>
        </w:r>
        <w:proofErr w:type="spellEnd"/>
        <w:r w:rsidR="00A236BA">
          <w:t xml:space="preserve"> bicikli modell</w:t>
        </w:r>
      </w:ins>
      <w:ins w:id="2339" w:author="VARGA Zoltan" w:date="2021-12-12T20:02:00Z">
        <w:r w:rsidR="00A236BA">
          <w:t xml:space="preserve"> kormányzott kerekének szűkséges kerék kitérítési szöge:</w:t>
        </w:r>
      </w:ins>
    </w:p>
    <w:p w14:paraId="43B73200" w14:textId="134B970B" w:rsidR="00A236BA" w:rsidRDefault="00A236BA" w:rsidP="00A236BA">
      <w:pPr>
        <w:pStyle w:val="Listaszerbekezds"/>
        <w:numPr>
          <w:ilvl w:val="0"/>
          <w:numId w:val="3"/>
        </w:numPr>
        <w:tabs>
          <w:tab w:val="left" w:pos="4536"/>
        </w:tabs>
        <w:spacing w:after="120"/>
        <w:jc w:val="right"/>
        <w:rPr>
          <w:ins w:id="2340" w:author="VARGA Zoltan" w:date="2021-12-12T20:03:00Z"/>
        </w:rPr>
      </w:pPr>
      <m:oMath>
        <m:r>
          <w:ins w:id="2341" w:author="VARGA Zoltan" w:date="2021-12-12T20:09:00Z">
            <w:rPr>
              <w:rFonts w:ascii="Cambria Math" w:hAnsi="Cambria Math"/>
            </w:rPr>
            <m:t>α=</m:t>
          </w:ins>
        </m:r>
        <m:func>
          <m:funcPr>
            <m:ctrlPr>
              <w:ins w:id="2342" w:author="VARGA Zoltan" w:date="2021-12-12T20:09:00Z">
                <w:rPr>
                  <w:rFonts w:ascii="Cambria Math" w:hAnsi="Cambria Math"/>
                  <w:i/>
                </w:rPr>
              </w:ins>
            </m:ctrlPr>
          </m:funcPr>
          <m:fName>
            <m:r>
              <w:ins w:id="2343" w:author="VARGA Zoltan" w:date="2021-12-12T20:09:00Z">
                <m:rPr>
                  <m:sty m:val="p"/>
                </m:rPr>
                <w:rPr>
                  <w:rFonts w:ascii="Cambria Math" w:hAnsi="Cambria Math"/>
                </w:rPr>
                <m:t>arctg</m:t>
              </w:ins>
            </m:r>
          </m:fName>
          <m:e>
            <m:d>
              <m:dPr>
                <m:ctrlPr>
                  <w:ins w:id="2344" w:author="VARGA Zoltan" w:date="2021-12-12T20:09:00Z">
                    <w:rPr>
                      <w:rFonts w:ascii="Cambria Math" w:hAnsi="Cambria Math"/>
                      <w:i/>
                    </w:rPr>
                  </w:ins>
                </m:ctrlPr>
              </m:dPr>
              <m:e>
                <m:f>
                  <m:fPr>
                    <m:ctrlPr>
                      <w:ins w:id="2345" w:author="VARGA Zoltan" w:date="2021-12-12T20:09:00Z">
                        <w:rPr>
                          <w:rFonts w:ascii="Cambria Math" w:hAnsi="Cambria Math"/>
                          <w:i/>
                        </w:rPr>
                      </w:ins>
                    </m:ctrlPr>
                  </m:fPr>
                  <m:num>
                    <m:r>
                      <w:ins w:id="2346" w:author="VARGA Zoltan" w:date="2021-12-12T20:09:00Z">
                        <w:rPr>
                          <w:rFonts w:ascii="Cambria Math" w:hAnsi="Cambria Math"/>
                        </w:rPr>
                        <m:t>Tengelytáv</m:t>
                      </w:ins>
                    </m:r>
                  </m:num>
                  <m:den>
                    <m:r>
                      <w:ins w:id="2347" w:author="VARGA Zoltan" w:date="2021-12-12T20:09:00Z">
                        <w:rPr>
                          <w:rFonts w:ascii="Cambria Math" w:hAnsi="Cambria Math"/>
                        </w:rPr>
                        <m:t>v∕ω</m:t>
                      </w:ins>
                    </m:r>
                  </m:den>
                </m:f>
              </m:e>
            </m:d>
          </m:e>
        </m:func>
      </m:oMath>
      <w:ins w:id="2348" w:author="VARGA Zoltan" w:date="2021-12-12T20:19:00Z">
        <w:r w:rsidR="004903C8">
          <w:tab/>
        </w:r>
      </w:ins>
      <w:ins w:id="2349" w:author="VARGA Zoltan" w:date="2021-12-12T20:03:00Z">
        <w:r>
          <w:tab/>
          <w:t>(</w:t>
        </w:r>
      </w:ins>
      <w:ins w:id="2350" w:author="VARGA Zoltan" w:date="2021-12-12T21:42:00Z">
        <w:r w:rsidR="00D37673">
          <w:t>8</w:t>
        </w:r>
      </w:ins>
      <w:ins w:id="2351" w:author="VARGA Zoltan" w:date="2021-12-12T20:03:00Z">
        <w:r>
          <w:t>)</w:t>
        </w:r>
      </w:ins>
    </w:p>
    <w:p w14:paraId="2F1F85B4" w14:textId="36417B09" w:rsidR="002C1C04" w:rsidRDefault="003418E7" w:rsidP="002C1C04">
      <w:pPr>
        <w:pStyle w:val="Listaszerbekezds"/>
        <w:tabs>
          <w:tab w:val="left" w:pos="4536"/>
        </w:tabs>
        <w:spacing w:after="120"/>
        <w:ind w:left="0"/>
      </w:pPr>
      <w:r>
        <w:t xml:space="preserve">Az </w:t>
      </w:r>
      <w:proofErr w:type="spellStart"/>
      <w:r>
        <w:t>OpenCR</w:t>
      </w:r>
      <w:proofErr w:type="spellEnd"/>
      <w:r>
        <w:t xml:space="preserve"> modulra a </w:t>
      </w:r>
      <w:proofErr w:type="spellStart"/>
      <w:r>
        <w:t>Robotis</w:t>
      </w:r>
      <w:proofErr w:type="spellEnd"/>
      <w:r>
        <w:t xml:space="preserve"> által nyújtott </w:t>
      </w:r>
      <w:proofErr w:type="spellStart"/>
      <w:r>
        <w:t>Turtlebot</w:t>
      </w:r>
      <w:proofErr w:type="spellEnd"/>
      <w:r>
        <w:t xml:space="preserve"> </w:t>
      </w:r>
      <w:proofErr w:type="spellStart"/>
      <w:r>
        <w:t>burger</w:t>
      </w:r>
      <w:proofErr w:type="spellEnd"/>
      <w:r>
        <w:t xml:space="preserve"> szoftver került feltöltésre. Azonban a </w:t>
      </w:r>
      <w:proofErr w:type="spellStart"/>
      <w:r>
        <w:t>burger</w:t>
      </w:r>
      <w:proofErr w:type="spellEnd"/>
      <w:r>
        <w:t xml:space="preserve"> verzió fizikai kialakításából adódóan ez a kód csak két kereket kezel. Ezért azt ki kell egészíteni a harmadik (kormányzó) tengelyre vonatkozó utasításokkal.</w:t>
      </w:r>
      <w:r w:rsidR="002C1C04">
        <w:t xml:space="preserve"> </w:t>
      </w:r>
      <w:r w:rsidR="00771A46">
        <w:t xml:space="preserve">Ehhez pár konstans értéket definiálni kell. </w:t>
      </w:r>
      <w:r w:rsidR="00E17C13">
        <w:t xml:space="preserve">A </w:t>
      </w:r>
      <w:proofErr w:type="spellStart"/>
      <w:r w:rsidR="00E17C13">
        <w:t>turtlebot</w:t>
      </w:r>
      <w:proofErr w:type="spellEnd"/>
      <w:r w:rsidR="00E17C13">
        <w:t xml:space="preserve"> </w:t>
      </w:r>
      <w:proofErr w:type="spellStart"/>
      <w:r w:rsidR="00E17C13">
        <w:t>core</w:t>
      </w:r>
      <w:proofErr w:type="spellEnd"/>
      <w:r w:rsidR="00E17C13">
        <w:t xml:space="preserve"> szoftverébe illesztve van egy </w:t>
      </w:r>
      <w:proofErr w:type="spellStart"/>
      <w:r w:rsidR="00E17C13">
        <w:t>config</w:t>
      </w:r>
      <w:proofErr w:type="spellEnd"/>
      <w:r w:rsidR="00E17C13">
        <w:t xml:space="preserve"> </w:t>
      </w:r>
      <w:proofErr w:type="spellStart"/>
      <w:r w:rsidR="00E17C13">
        <w:t>header</w:t>
      </w:r>
      <w:proofErr w:type="spellEnd"/>
      <w:r w:rsidR="00E17C13">
        <w:t xml:space="preserve"> file, a</w:t>
      </w:r>
      <w:r w:rsidR="00436EEA">
        <w:t>mi</w:t>
      </w:r>
      <w:r w:rsidR="00E17C13">
        <w:t xml:space="preserve"> a szűkséges változók dekla</w:t>
      </w:r>
      <w:r w:rsidR="00436EEA">
        <w:t>rálását és</w:t>
      </w:r>
      <w:r w:rsidR="00E17C13">
        <w:t xml:space="preserve"> függvények prototípusainak definiálás</w:t>
      </w:r>
      <w:r w:rsidR="00436EEA">
        <w:t xml:space="preserve">át végzi, ebbe a </w:t>
      </w:r>
      <w:proofErr w:type="spellStart"/>
      <w:r w:rsidR="00436EEA">
        <w:t>config</w:t>
      </w:r>
      <w:proofErr w:type="spellEnd"/>
      <w:r w:rsidR="00436EEA">
        <w:t xml:space="preserve"> fájlba pedig egy másik </w:t>
      </w:r>
      <w:proofErr w:type="spellStart"/>
      <w:r w:rsidR="00436EEA">
        <w:t>header</w:t>
      </w:r>
      <w:proofErr w:type="spellEnd"/>
      <w:r w:rsidR="00436EEA">
        <w:t xml:space="preserve"> fájl került beillesztésre, </w:t>
      </w:r>
      <w:r w:rsidR="00E17C13">
        <w:t xml:space="preserve"> </w:t>
      </w:r>
      <w:r w:rsidR="00436EEA">
        <w:t>amely főként alapvető konstansok definiálását végzi.</w:t>
      </w:r>
      <w:r w:rsidR="005B7954">
        <w:t xml:space="preserve"> A harmadik tengely szabályzásához szűkséges konstansok definiálására a leginkább megfelelő a </w:t>
      </w:r>
      <w:proofErr w:type="spellStart"/>
      <w:r w:rsidR="005B7954">
        <w:t>config</w:t>
      </w:r>
      <w:proofErr w:type="spellEnd"/>
      <w:r w:rsidR="005B7954">
        <w:t xml:space="preserve"> fájl, mivel a </w:t>
      </w:r>
      <w:proofErr w:type="spellStart"/>
      <w:r w:rsidR="005B7954">
        <w:t>core</w:t>
      </w:r>
      <w:proofErr w:type="spellEnd"/>
      <w:r w:rsidR="005B7954">
        <w:t xml:space="preserve"> program törzsébe kerülnek a tengelyhez tartozó függvények.</w:t>
      </w:r>
    </w:p>
    <w:p w14:paraId="2A2B68EE" w14:textId="2753EA83" w:rsidR="005B7954" w:rsidRDefault="005B7954" w:rsidP="002C1C04">
      <w:pPr>
        <w:pStyle w:val="Listaszerbekezds"/>
        <w:tabs>
          <w:tab w:val="left" w:pos="4536"/>
        </w:tabs>
        <w:spacing w:after="120"/>
        <w:ind w:left="0"/>
      </w:pPr>
      <w:r>
        <w:t>A</w:t>
      </w:r>
      <w:r w:rsidR="009E72E8">
        <w:t xml:space="preserve"> kormányzó motor megfelelő működéséhez szűkséges meghatározni az alábbi konstansokat:</w:t>
      </w:r>
    </w:p>
    <w:p w14:paraId="59586513" w14:textId="5DC1B9EF" w:rsidR="009E72E8" w:rsidRDefault="009E72E8" w:rsidP="009E72E8">
      <w:pPr>
        <w:pStyle w:val="Listaszerbekezds"/>
        <w:numPr>
          <w:ilvl w:val="0"/>
          <w:numId w:val="31"/>
        </w:numPr>
        <w:tabs>
          <w:tab w:val="left" w:pos="4536"/>
        </w:tabs>
        <w:spacing w:after="120"/>
      </w:pPr>
      <w:r>
        <w:t xml:space="preserve">maximális </w:t>
      </w:r>
      <w:proofErr w:type="spellStart"/>
      <w:r>
        <w:t>Ackermann</w:t>
      </w:r>
      <w:proofErr w:type="spellEnd"/>
      <w:r>
        <w:t xml:space="preserve"> kerék szög</w:t>
      </w:r>
      <w:r w:rsidR="00293742">
        <w:t xml:space="preserve"> – </w:t>
      </w:r>
      <w:proofErr w:type="spellStart"/>
      <w:r w:rsidR="00293742" w:rsidRPr="00293742">
        <w:rPr>
          <w:i/>
          <w:iCs/>
        </w:rPr>
        <w:t>ack_ma</w:t>
      </w:r>
      <w:r w:rsidR="00293742">
        <w:rPr>
          <w:i/>
          <w:iCs/>
        </w:rPr>
        <w:t>x</w:t>
      </w:r>
      <w:proofErr w:type="spellEnd"/>
    </w:p>
    <w:p w14:paraId="3941CF24" w14:textId="278D12DE" w:rsidR="009E72E8" w:rsidRDefault="009E72E8" w:rsidP="009E72E8">
      <w:pPr>
        <w:pStyle w:val="Listaszerbekezds"/>
        <w:numPr>
          <w:ilvl w:val="0"/>
          <w:numId w:val="31"/>
        </w:numPr>
        <w:tabs>
          <w:tab w:val="left" w:pos="4536"/>
        </w:tabs>
        <w:spacing w:after="120"/>
      </w:pPr>
      <w:r>
        <w:t>az autó tengelytávolsága</w:t>
      </w:r>
      <w:r w:rsidR="00293742">
        <w:t xml:space="preserve"> – </w:t>
      </w:r>
      <w:proofErr w:type="spellStart"/>
      <w:r w:rsidR="00293742" w:rsidRPr="00293742">
        <w:rPr>
          <w:i/>
          <w:iCs/>
        </w:rPr>
        <w:t>wheelbase</w:t>
      </w:r>
      <w:proofErr w:type="spellEnd"/>
    </w:p>
    <w:p w14:paraId="78880F4C" w14:textId="32D62517" w:rsidR="009E72E8" w:rsidRDefault="009E72E8" w:rsidP="009E72E8">
      <w:pPr>
        <w:pStyle w:val="Listaszerbekezds"/>
        <w:numPr>
          <w:ilvl w:val="0"/>
          <w:numId w:val="31"/>
        </w:numPr>
        <w:tabs>
          <w:tab w:val="left" w:pos="4536"/>
        </w:tabs>
        <w:spacing w:after="120"/>
      </w:pPr>
      <w:r>
        <w:t>a kormányzott kerekek közép állásához tartozó motor pozíció</w:t>
      </w:r>
      <w:r w:rsidR="00293742">
        <w:t xml:space="preserve"> – </w:t>
      </w:r>
      <w:r w:rsidR="00293742" w:rsidRPr="00293742">
        <w:rPr>
          <w:i/>
          <w:iCs/>
        </w:rPr>
        <w:t>ax3_ctr</w:t>
      </w:r>
    </w:p>
    <w:p w14:paraId="1B7CCAEE" w14:textId="69441677" w:rsidR="009E72E8" w:rsidRDefault="009E72E8" w:rsidP="009E72E8">
      <w:pPr>
        <w:pStyle w:val="Listaszerbekezds"/>
        <w:numPr>
          <w:ilvl w:val="0"/>
          <w:numId w:val="31"/>
        </w:numPr>
        <w:tabs>
          <w:tab w:val="left" w:pos="4536"/>
        </w:tabs>
        <w:spacing w:after="120"/>
      </w:pPr>
      <w:r>
        <w:t xml:space="preserve">a kormányzott kerekek </w:t>
      </w:r>
      <w:r w:rsidR="00940D39">
        <w:t>bal oldali teljes kitérítéséhez tartozó motor pozíció</w:t>
      </w:r>
      <w:r w:rsidR="00293742">
        <w:t xml:space="preserve"> – ax3_ll</w:t>
      </w:r>
    </w:p>
    <w:p w14:paraId="53E042ED" w14:textId="2835C4CE" w:rsidR="00940D39" w:rsidRDefault="00940D39" w:rsidP="0009543B">
      <w:pPr>
        <w:pStyle w:val="Listaszerbekezds"/>
        <w:numPr>
          <w:ilvl w:val="0"/>
          <w:numId w:val="31"/>
        </w:numPr>
        <w:tabs>
          <w:tab w:val="left" w:pos="4536"/>
        </w:tabs>
        <w:spacing w:after="120"/>
      </w:pPr>
      <w:r>
        <w:t>a kormányzott kerekek jobb oldali teljes kitérítéséhez tartozó motor pozíció</w:t>
      </w:r>
      <w:r w:rsidR="00293742">
        <w:t xml:space="preserve"> – ax3_lr</w:t>
      </w:r>
    </w:p>
    <w:p w14:paraId="454B78F4" w14:textId="17B69E36" w:rsidR="00940D39" w:rsidRDefault="00940D39" w:rsidP="00940D39">
      <w:pPr>
        <w:tabs>
          <w:tab w:val="left" w:pos="4536"/>
        </w:tabs>
        <w:spacing w:after="120"/>
      </w:pPr>
      <w:r>
        <w:t xml:space="preserve">Ezen felül szűkséges segéd változók deklarálása is, ami inkább a </w:t>
      </w:r>
      <w:proofErr w:type="spellStart"/>
      <w:r>
        <w:t>core</w:t>
      </w:r>
      <w:proofErr w:type="spellEnd"/>
      <w:r>
        <w:t xml:space="preserve"> programba célszerűbb, ahol a szabályzáshoz szűkséges számítások is implementálásra kerülnek:</w:t>
      </w:r>
    </w:p>
    <w:p w14:paraId="1A5D40E9" w14:textId="4A84FF19" w:rsidR="00940D39" w:rsidRDefault="00940D39" w:rsidP="00940D39">
      <w:pPr>
        <w:pStyle w:val="Listaszerbekezds"/>
        <w:numPr>
          <w:ilvl w:val="0"/>
          <w:numId w:val="32"/>
        </w:numPr>
        <w:tabs>
          <w:tab w:val="left" w:pos="4536"/>
        </w:tabs>
        <w:spacing w:after="120"/>
      </w:pPr>
      <w:r>
        <w:t xml:space="preserve">számított </w:t>
      </w:r>
      <w:proofErr w:type="spellStart"/>
      <w:r>
        <w:t>Ackermann</w:t>
      </w:r>
      <w:proofErr w:type="spellEnd"/>
      <w:r>
        <w:t xml:space="preserve"> kerék szög radiánban</w:t>
      </w:r>
      <w:r w:rsidR="00293742">
        <w:t xml:space="preserve"> – ax3_ang_rad</w:t>
      </w:r>
    </w:p>
    <w:p w14:paraId="5E05DE92" w14:textId="79733E72" w:rsidR="00940D39" w:rsidRDefault="00940D39" w:rsidP="00940D39">
      <w:pPr>
        <w:pStyle w:val="Listaszerbekezds"/>
        <w:numPr>
          <w:ilvl w:val="0"/>
          <w:numId w:val="32"/>
        </w:numPr>
        <w:tabs>
          <w:tab w:val="left" w:pos="4536"/>
        </w:tabs>
        <w:spacing w:after="120"/>
      </w:pPr>
      <w:r>
        <w:t xml:space="preserve">maximális </w:t>
      </w:r>
      <w:proofErr w:type="spellStart"/>
      <w:r>
        <w:t>Ackermann</w:t>
      </w:r>
      <w:proofErr w:type="spellEnd"/>
      <w:r>
        <w:t xml:space="preserve"> kerék szög radiánban</w:t>
      </w:r>
      <w:r w:rsidR="00293742">
        <w:t xml:space="preserve"> – </w:t>
      </w:r>
      <w:proofErr w:type="spellStart"/>
      <w:r w:rsidR="00293742">
        <w:t>ack_max_rad</w:t>
      </w:r>
      <w:proofErr w:type="spellEnd"/>
    </w:p>
    <w:p w14:paraId="28846DDE" w14:textId="6E48DCAB" w:rsidR="00940D39" w:rsidRDefault="00940D39" w:rsidP="00940D39">
      <w:pPr>
        <w:pStyle w:val="Listaszerbekezds"/>
        <w:numPr>
          <w:ilvl w:val="0"/>
          <w:numId w:val="32"/>
        </w:numPr>
        <w:tabs>
          <w:tab w:val="left" w:pos="4536"/>
        </w:tabs>
        <w:spacing w:after="120"/>
      </w:pPr>
      <w:r>
        <w:t>számított</w:t>
      </w:r>
      <w:r w:rsidR="00293742">
        <w:t xml:space="preserve"> (relatív)</w:t>
      </w:r>
      <w:r>
        <w:t xml:space="preserve"> motor pozíció eltérés a középálláshoz képest az </w:t>
      </w:r>
      <w:proofErr w:type="spellStart"/>
      <w:r>
        <w:t>Ackermann</w:t>
      </w:r>
      <w:proofErr w:type="spellEnd"/>
      <w:r>
        <w:t xml:space="preserve"> szög szerint</w:t>
      </w:r>
      <w:r w:rsidR="00293742">
        <w:t xml:space="preserve"> – ax3_rel_pos</w:t>
      </w:r>
    </w:p>
    <w:p w14:paraId="6AD1B730" w14:textId="08E3097B" w:rsidR="0009543B" w:rsidRDefault="00940D39" w:rsidP="00293742">
      <w:pPr>
        <w:pStyle w:val="Listaszerbekezds"/>
        <w:numPr>
          <w:ilvl w:val="0"/>
          <w:numId w:val="32"/>
        </w:numPr>
        <w:tabs>
          <w:tab w:val="left" w:pos="4536"/>
        </w:tabs>
        <w:spacing w:after="120"/>
      </w:pPr>
      <w:r>
        <w:t xml:space="preserve">számított </w:t>
      </w:r>
      <w:r w:rsidR="00293742">
        <w:t xml:space="preserve">(abszolút) </w:t>
      </w:r>
      <w:r>
        <w:t xml:space="preserve">motor pozíció </w:t>
      </w:r>
      <w:r w:rsidR="00293742">
        <w:t xml:space="preserve">képest az </w:t>
      </w:r>
      <w:proofErr w:type="spellStart"/>
      <w:r w:rsidR="00293742">
        <w:t>Ackermann</w:t>
      </w:r>
      <w:proofErr w:type="spellEnd"/>
      <w:r w:rsidR="00293742">
        <w:t xml:space="preserve"> szög szerint – ax3_pos</w:t>
      </w:r>
    </w:p>
    <w:p w14:paraId="74695B5E" w14:textId="2C695C7F" w:rsidR="00293742" w:rsidRDefault="0009543B" w:rsidP="0009543B">
      <w:pPr>
        <w:spacing w:after="0" w:line="240" w:lineRule="auto"/>
        <w:jc w:val="left"/>
      </w:pPr>
      <w:r>
        <w:br w:type="page"/>
      </w:r>
    </w:p>
    <w:p w14:paraId="7EBB58E2" w14:textId="77777777" w:rsidR="00EE2EEE" w:rsidRPr="00EE2EEE" w:rsidRDefault="00EE2EEE" w:rsidP="00EE2EEE">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EE2EEE">
        <w:rPr>
          <w:rFonts w:ascii="Consolas" w:hAnsi="Consolas" w:cs="Courier New"/>
          <w:color w:val="804000"/>
          <w:sz w:val="20"/>
          <w:szCs w:val="20"/>
          <w:lang w:eastAsia="ja-JP"/>
        </w:rPr>
        <w:t xml:space="preserve">#define </w:t>
      </w:r>
      <w:proofErr w:type="spellStart"/>
      <w:r w:rsidRPr="00EE2EEE">
        <w:rPr>
          <w:rFonts w:ascii="Consolas" w:hAnsi="Consolas" w:cs="Courier New"/>
          <w:color w:val="804000"/>
          <w:sz w:val="20"/>
          <w:szCs w:val="20"/>
          <w:lang w:eastAsia="ja-JP"/>
        </w:rPr>
        <w:t>ack_max</w:t>
      </w:r>
      <w:proofErr w:type="spellEnd"/>
      <w:r w:rsidRPr="00EE2EEE">
        <w:rPr>
          <w:rFonts w:ascii="Consolas" w:hAnsi="Consolas" w:cs="Courier New"/>
          <w:color w:val="804000"/>
          <w:sz w:val="20"/>
          <w:szCs w:val="20"/>
          <w:lang w:eastAsia="ja-JP"/>
        </w:rPr>
        <w:t xml:space="preserve">     20.2    </w:t>
      </w:r>
      <w:r w:rsidRPr="00EE2EEE">
        <w:rPr>
          <w:rFonts w:ascii="Consolas" w:hAnsi="Consolas" w:cs="Courier New"/>
          <w:color w:val="008000"/>
          <w:sz w:val="20"/>
          <w:szCs w:val="20"/>
          <w:lang w:eastAsia="ja-JP"/>
        </w:rPr>
        <w:t>//fok</w:t>
      </w:r>
    </w:p>
    <w:p w14:paraId="744DDF38" w14:textId="77777777" w:rsidR="00EE2EEE" w:rsidRPr="00EE2EEE" w:rsidRDefault="00EE2EEE" w:rsidP="00EE2EEE">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EE2EEE">
        <w:rPr>
          <w:rFonts w:ascii="Consolas" w:hAnsi="Consolas" w:cs="Courier New"/>
          <w:color w:val="804000"/>
          <w:sz w:val="20"/>
          <w:szCs w:val="20"/>
          <w:lang w:eastAsia="ja-JP"/>
        </w:rPr>
        <w:t xml:space="preserve">#define </w:t>
      </w:r>
      <w:proofErr w:type="spellStart"/>
      <w:r w:rsidRPr="00EE2EEE">
        <w:rPr>
          <w:rFonts w:ascii="Consolas" w:hAnsi="Consolas" w:cs="Courier New"/>
          <w:color w:val="804000"/>
          <w:sz w:val="20"/>
          <w:szCs w:val="20"/>
          <w:lang w:eastAsia="ja-JP"/>
        </w:rPr>
        <w:t>wheelbase</w:t>
      </w:r>
      <w:proofErr w:type="spellEnd"/>
      <w:r w:rsidRPr="00EE2EEE">
        <w:rPr>
          <w:rFonts w:ascii="Consolas" w:hAnsi="Consolas" w:cs="Courier New"/>
          <w:color w:val="804000"/>
          <w:sz w:val="20"/>
          <w:szCs w:val="20"/>
          <w:lang w:eastAsia="ja-JP"/>
        </w:rPr>
        <w:t xml:space="preserve">   0.14    </w:t>
      </w:r>
      <w:r w:rsidRPr="00EE2EEE">
        <w:rPr>
          <w:rFonts w:ascii="Consolas" w:hAnsi="Consolas" w:cs="Courier New"/>
          <w:color w:val="008000"/>
          <w:sz w:val="20"/>
          <w:szCs w:val="20"/>
          <w:lang w:eastAsia="ja-JP"/>
        </w:rPr>
        <w:t>//méter</w:t>
      </w:r>
    </w:p>
    <w:p w14:paraId="6A7950C4" w14:textId="09D84F16" w:rsidR="00EE2EEE" w:rsidRPr="00EE2EEE" w:rsidRDefault="00EE2EEE" w:rsidP="00EE2EEE">
      <w:pPr>
        <w:pBdr>
          <w:top w:val="single" w:sz="4" w:space="1" w:color="auto"/>
          <w:left w:val="single" w:sz="4" w:space="4" w:color="auto"/>
          <w:bottom w:val="single" w:sz="4" w:space="1" w:color="auto"/>
          <w:right w:val="single" w:sz="4" w:space="4" w:color="auto"/>
        </w:pBdr>
        <w:shd w:val="clear" w:color="auto" w:fill="FFFFFF"/>
        <w:spacing w:after="0" w:line="240" w:lineRule="auto"/>
        <w:ind w:left="3544" w:hanging="3544"/>
        <w:jc w:val="left"/>
        <w:rPr>
          <w:rFonts w:ascii="Consolas" w:hAnsi="Consolas" w:cs="Courier New"/>
          <w:color w:val="008000"/>
          <w:sz w:val="20"/>
          <w:szCs w:val="20"/>
          <w:lang w:eastAsia="ja-JP"/>
        </w:rPr>
      </w:pPr>
      <w:r w:rsidRPr="00EE2EEE">
        <w:rPr>
          <w:rFonts w:ascii="Consolas" w:hAnsi="Consolas" w:cs="Courier New"/>
          <w:color w:val="804000"/>
          <w:sz w:val="20"/>
          <w:szCs w:val="20"/>
          <w:lang w:eastAsia="ja-JP"/>
        </w:rPr>
        <w:t xml:space="preserve">#define ax3_ctr     1200    </w:t>
      </w:r>
      <w:r w:rsidRPr="00EE2EEE">
        <w:rPr>
          <w:rFonts w:ascii="Consolas" w:hAnsi="Consolas" w:cs="Courier New"/>
          <w:color w:val="008000"/>
          <w:sz w:val="20"/>
          <w:szCs w:val="20"/>
          <w:lang w:eastAsia="ja-JP"/>
        </w:rPr>
        <w:t>//axis3 center - nem valós adat, lekérdezés</w:t>
      </w:r>
      <w:r w:rsidR="00CA1AF7">
        <w:rPr>
          <w:rFonts w:ascii="Consolas" w:hAnsi="Consolas" w:cs="Courier New"/>
          <w:color w:val="008000"/>
          <w:sz w:val="20"/>
          <w:szCs w:val="20"/>
          <w:lang w:eastAsia="ja-JP"/>
        </w:rPr>
        <w:t xml:space="preserve"> </w:t>
      </w:r>
      <w:r w:rsidRPr="00EE2EEE">
        <w:rPr>
          <w:rFonts w:ascii="Consolas" w:hAnsi="Consolas" w:cs="Courier New"/>
          <w:color w:val="008000"/>
          <w:sz w:val="20"/>
          <w:szCs w:val="20"/>
          <w:lang w:eastAsia="ja-JP"/>
        </w:rPr>
        <w:t>szűkséges</w:t>
      </w:r>
    </w:p>
    <w:p w14:paraId="4B1C5EEC" w14:textId="77777777" w:rsidR="00EE2EEE" w:rsidRPr="00EE2EEE" w:rsidRDefault="00EE2EEE" w:rsidP="00EE2EEE">
      <w:pPr>
        <w:pBdr>
          <w:top w:val="single" w:sz="4" w:space="1" w:color="auto"/>
          <w:left w:val="single" w:sz="4" w:space="4" w:color="auto"/>
          <w:bottom w:val="single" w:sz="4" w:space="1" w:color="auto"/>
          <w:right w:val="single" w:sz="4" w:space="4" w:color="auto"/>
        </w:pBdr>
        <w:shd w:val="clear" w:color="auto" w:fill="FFFFFF"/>
        <w:spacing w:after="0" w:line="240" w:lineRule="auto"/>
        <w:ind w:left="3544" w:hanging="3544"/>
        <w:jc w:val="left"/>
        <w:rPr>
          <w:rFonts w:ascii="Consolas" w:hAnsi="Consolas" w:cs="Courier New"/>
          <w:color w:val="008000"/>
          <w:sz w:val="20"/>
          <w:szCs w:val="20"/>
          <w:lang w:eastAsia="ja-JP"/>
        </w:rPr>
      </w:pPr>
      <w:r w:rsidRPr="00EE2EEE">
        <w:rPr>
          <w:rFonts w:ascii="Consolas" w:hAnsi="Consolas" w:cs="Courier New"/>
          <w:color w:val="804000"/>
          <w:sz w:val="20"/>
          <w:szCs w:val="20"/>
          <w:lang w:eastAsia="ja-JP"/>
        </w:rPr>
        <w:t xml:space="preserve">#define ax3_ll      688     </w:t>
      </w:r>
      <w:r w:rsidRPr="00EE2EEE">
        <w:rPr>
          <w:rFonts w:ascii="Consolas" w:hAnsi="Consolas" w:cs="Courier New"/>
          <w:color w:val="008000"/>
          <w:sz w:val="20"/>
          <w:szCs w:val="20"/>
          <w:lang w:eastAsia="ja-JP"/>
        </w:rPr>
        <w:t xml:space="preserve">//axis3 </w:t>
      </w:r>
      <w:proofErr w:type="spellStart"/>
      <w:r w:rsidRPr="00EE2EEE">
        <w:rPr>
          <w:rFonts w:ascii="Consolas" w:hAnsi="Consolas" w:cs="Courier New"/>
          <w:color w:val="008000"/>
          <w:sz w:val="20"/>
          <w:szCs w:val="20"/>
          <w:lang w:eastAsia="ja-JP"/>
        </w:rPr>
        <w:t>limit_left</w:t>
      </w:r>
      <w:proofErr w:type="spellEnd"/>
      <w:r w:rsidRPr="00EE2EEE">
        <w:rPr>
          <w:rFonts w:ascii="Consolas" w:hAnsi="Consolas" w:cs="Courier New"/>
          <w:color w:val="008000"/>
          <w:sz w:val="20"/>
          <w:szCs w:val="20"/>
          <w:lang w:eastAsia="ja-JP"/>
        </w:rPr>
        <w:t xml:space="preserve"> - nem valós adat, lekérdezés szűkséges</w:t>
      </w:r>
    </w:p>
    <w:p w14:paraId="1A7256E8" w14:textId="77777777" w:rsidR="00EE2EEE" w:rsidRPr="00EE2EEE" w:rsidRDefault="00EE2EEE" w:rsidP="00EE2EEE">
      <w:pPr>
        <w:pBdr>
          <w:top w:val="single" w:sz="4" w:space="1" w:color="auto"/>
          <w:left w:val="single" w:sz="4" w:space="4" w:color="auto"/>
          <w:bottom w:val="single" w:sz="4" w:space="1" w:color="auto"/>
          <w:right w:val="single" w:sz="4" w:space="4" w:color="auto"/>
        </w:pBdr>
        <w:shd w:val="clear" w:color="auto" w:fill="FFFFFF"/>
        <w:spacing w:after="0" w:line="240" w:lineRule="auto"/>
        <w:ind w:left="3544" w:hanging="3544"/>
        <w:jc w:val="left"/>
        <w:rPr>
          <w:rFonts w:ascii="Consolas" w:hAnsi="Consolas"/>
          <w:lang w:eastAsia="ja-JP"/>
        </w:rPr>
      </w:pPr>
      <w:r w:rsidRPr="00EE2EEE">
        <w:rPr>
          <w:rFonts w:ascii="Consolas" w:hAnsi="Consolas" w:cs="Courier New"/>
          <w:color w:val="804000"/>
          <w:sz w:val="20"/>
          <w:szCs w:val="20"/>
          <w:lang w:eastAsia="ja-JP"/>
        </w:rPr>
        <w:t xml:space="preserve">#define ax3_lr      1712    </w:t>
      </w:r>
      <w:r w:rsidRPr="00EE2EEE">
        <w:rPr>
          <w:rFonts w:ascii="Consolas" w:hAnsi="Consolas" w:cs="Courier New"/>
          <w:color w:val="008000"/>
          <w:sz w:val="20"/>
          <w:szCs w:val="20"/>
          <w:lang w:eastAsia="ja-JP"/>
        </w:rPr>
        <w:t xml:space="preserve">//axis3 </w:t>
      </w:r>
      <w:proofErr w:type="spellStart"/>
      <w:r w:rsidRPr="00EE2EEE">
        <w:rPr>
          <w:rFonts w:ascii="Consolas" w:hAnsi="Consolas" w:cs="Courier New"/>
          <w:color w:val="008000"/>
          <w:sz w:val="20"/>
          <w:szCs w:val="20"/>
          <w:lang w:eastAsia="ja-JP"/>
        </w:rPr>
        <w:t>limit_right</w:t>
      </w:r>
      <w:proofErr w:type="spellEnd"/>
      <w:r w:rsidRPr="00EE2EEE">
        <w:rPr>
          <w:rFonts w:ascii="Consolas" w:hAnsi="Consolas" w:cs="Courier New"/>
          <w:color w:val="008000"/>
          <w:sz w:val="20"/>
          <w:szCs w:val="20"/>
          <w:lang w:eastAsia="ja-JP"/>
        </w:rPr>
        <w:t xml:space="preserve"> - nem valós adat, lekérdezés szűkséges</w:t>
      </w:r>
    </w:p>
    <w:p w14:paraId="2FE307BB" w14:textId="6FCF0A48" w:rsidR="00EE2EEE" w:rsidRDefault="00EE2EEE" w:rsidP="00293742">
      <w:pPr>
        <w:tabs>
          <w:tab w:val="left" w:pos="4536"/>
        </w:tabs>
        <w:spacing w:after="120"/>
      </w:pPr>
    </w:p>
    <w:p w14:paraId="74CA5A13" w14:textId="4B1B4565" w:rsidR="00EE2EEE" w:rsidRDefault="00EE2EEE" w:rsidP="00293742">
      <w:pPr>
        <w:tabs>
          <w:tab w:val="left" w:pos="4536"/>
        </w:tabs>
        <w:spacing w:after="120"/>
        <w:rPr>
          <w:i/>
          <w:iCs/>
        </w:rPr>
      </w:pPr>
      <w:r>
        <w:t xml:space="preserve">A konstansként definiált paraméterek mindegyike a jármű fizikai kialakításától függ, így ha olyan változtatást eszközölünk az autón ami ezekre befolyással lehet, úgy ezen paramétereket újra meg kell határozni és a definiált értéket a programkódban meg kell változtatni. </w:t>
      </w:r>
      <w:r w:rsidRPr="00EE2EEE">
        <w:rPr>
          <w:i/>
          <w:iCs/>
        </w:rPr>
        <w:t>Egy motor csere esetén ügyelni kell arra, hogy a működési tartományba semmiképp se essen bele annak nullpontja, mert azesetben a motor pozíció számítás nem lesz megfelelő.</w:t>
      </w:r>
    </w:p>
    <w:p w14:paraId="5F338461" w14:textId="252CE0A9" w:rsidR="00CA1AF7" w:rsidRPr="00CA1AF7" w:rsidRDefault="00CA1AF7" w:rsidP="00CA1AF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8000FF"/>
          <w:sz w:val="20"/>
          <w:szCs w:val="20"/>
          <w:lang w:eastAsia="ja-JP"/>
        </w:rPr>
        <w:t>double</w:t>
      </w:r>
      <w:proofErr w:type="spellEnd"/>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000000"/>
          <w:sz w:val="20"/>
          <w:szCs w:val="20"/>
          <w:lang w:eastAsia="ja-JP"/>
        </w:rPr>
        <w:t>imp_rad</w:t>
      </w:r>
      <w:proofErr w:type="spellEnd"/>
      <w:r w:rsidR="00B23F67">
        <w:rPr>
          <w:rFonts w:ascii="Consolas" w:hAnsi="Consolas" w:cs="Courier New"/>
          <w:color w:val="000000"/>
          <w:sz w:val="20"/>
          <w:szCs w:val="20"/>
          <w:lang w:eastAsia="ja-JP"/>
        </w:rPr>
        <w:t>;</w:t>
      </w:r>
      <w:r w:rsidRPr="00CA1AF7">
        <w:rPr>
          <w:rFonts w:ascii="Consolas" w:hAnsi="Consolas" w:cs="Courier New"/>
          <w:color w:val="000000"/>
          <w:sz w:val="20"/>
          <w:szCs w:val="20"/>
          <w:lang w:eastAsia="ja-JP"/>
        </w:rPr>
        <w:t xml:space="preserve">        </w:t>
      </w:r>
      <w:r w:rsidRPr="00CA1AF7">
        <w:rPr>
          <w:rFonts w:ascii="Consolas" w:hAnsi="Consolas" w:cs="Courier New"/>
          <w:color w:val="008000"/>
          <w:sz w:val="20"/>
          <w:szCs w:val="20"/>
          <w:lang w:eastAsia="ja-JP"/>
        </w:rPr>
        <w:t xml:space="preserve">//motor </w:t>
      </w:r>
      <w:proofErr w:type="spellStart"/>
      <w:r w:rsidRPr="00CA1AF7">
        <w:rPr>
          <w:rFonts w:ascii="Consolas" w:hAnsi="Consolas" w:cs="Courier New"/>
          <w:color w:val="008000"/>
          <w:sz w:val="20"/>
          <w:szCs w:val="20"/>
          <w:lang w:eastAsia="ja-JP"/>
        </w:rPr>
        <w:t>encoder</w:t>
      </w:r>
      <w:proofErr w:type="spellEnd"/>
      <w:r w:rsidRPr="00CA1AF7">
        <w:rPr>
          <w:rFonts w:ascii="Consolas" w:hAnsi="Consolas" w:cs="Courier New"/>
          <w:color w:val="008000"/>
          <w:sz w:val="20"/>
          <w:szCs w:val="20"/>
          <w:lang w:eastAsia="ja-JP"/>
        </w:rPr>
        <w:t xml:space="preserve"> impulzus / radián</w:t>
      </w:r>
    </w:p>
    <w:p w14:paraId="566A54D4" w14:textId="45B36C0A" w:rsidR="00CA1AF7" w:rsidRPr="00CA1AF7" w:rsidRDefault="00CA1AF7" w:rsidP="00CA1AF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8000FF"/>
          <w:sz w:val="20"/>
          <w:szCs w:val="20"/>
          <w:lang w:eastAsia="ja-JP"/>
        </w:rPr>
        <w:t>double</w:t>
      </w:r>
      <w:proofErr w:type="spellEnd"/>
      <w:r w:rsidRPr="00CA1AF7">
        <w:rPr>
          <w:rFonts w:ascii="Consolas" w:hAnsi="Consolas" w:cs="Courier New"/>
          <w:color w:val="000000"/>
          <w:sz w:val="20"/>
          <w:szCs w:val="20"/>
          <w:lang w:eastAsia="ja-JP"/>
        </w:rPr>
        <w:t xml:space="preserve"> ax3_ang_rad</w:t>
      </w:r>
      <w:r w:rsidR="00B23F67">
        <w:rPr>
          <w:rFonts w:ascii="Consolas" w:hAnsi="Consolas" w:cs="Courier New"/>
          <w:color w:val="000000"/>
          <w:sz w:val="20"/>
          <w:szCs w:val="20"/>
          <w:lang w:eastAsia="ja-JP"/>
        </w:rPr>
        <w:t>;</w:t>
      </w:r>
      <w:r w:rsidRPr="00CA1AF7">
        <w:rPr>
          <w:rFonts w:ascii="Consolas" w:hAnsi="Consolas" w:cs="Courier New"/>
          <w:color w:val="000000"/>
          <w:sz w:val="20"/>
          <w:szCs w:val="20"/>
          <w:lang w:eastAsia="ja-JP"/>
        </w:rPr>
        <w:t xml:space="preserve">    </w:t>
      </w:r>
      <w:r w:rsidRPr="00CA1AF7">
        <w:rPr>
          <w:rFonts w:ascii="Consolas" w:hAnsi="Consolas" w:cs="Courier New"/>
          <w:color w:val="008000"/>
          <w:sz w:val="20"/>
          <w:szCs w:val="20"/>
          <w:lang w:eastAsia="ja-JP"/>
        </w:rPr>
        <w:t xml:space="preserve">//számított </w:t>
      </w:r>
      <w:proofErr w:type="spellStart"/>
      <w:r w:rsidRPr="00CA1AF7">
        <w:rPr>
          <w:rFonts w:ascii="Consolas" w:hAnsi="Consolas" w:cs="Courier New"/>
          <w:color w:val="008000"/>
          <w:sz w:val="20"/>
          <w:szCs w:val="20"/>
          <w:lang w:eastAsia="ja-JP"/>
        </w:rPr>
        <w:t>Ackermann</w:t>
      </w:r>
      <w:proofErr w:type="spellEnd"/>
      <w:r w:rsidRPr="00CA1AF7">
        <w:rPr>
          <w:rFonts w:ascii="Consolas" w:hAnsi="Consolas" w:cs="Courier New"/>
          <w:color w:val="008000"/>
          <w:sz w:val="20"/>
          <w:szCs w:val="20"/>
          <w:lang w:eastAsia="ja-JP"/>
        </w:rPr>
        <w:t xml:space="preserve"> szög radiánban</w:t>
      </w:r>
    </w:p>
    <w:p w14:paraId="48452FD1" w14:textId="0F44A1C3" w:rsidR="00CA1AF7" w:rsidRPr="00CA1AF7" w:rsidRDefault="00CA1AF7" w:rsidP="00CA1AF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8000FF"/>
          <w:sz w:val="20"/>
          <w:szCs w:val="20"/>
          <w:lang w:eastAsia="ja-JP"/>
        </w:rPr>
        <w:t>double</w:t>
      </w:r>
      <w:proofErr w:type="spellEnd"/>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000000"/>
          <w:sz w:val="20"/>
          <w:szCs w:val="20"/>
          <w:lang w:eastAsia="ja-JP"/>
        </w:rPr>
        <w:t>ack_max_rad</w:t>
      </w:r>
      <w:proofErr w:type="spellEnd"/>
      <w:r w:rsidR="00B23F67">
        <w:rPr>
          <w:rFonts w:ascii="Consolas" w:hAnsi="Consolas" w:cs="Courier New"/>
          <w:color w:val="000000"/>
          <w:sz w:val="20"/>
          <w:szCs w:val="20"/>
          <w:lang w:eastAsia="ja-JP"/>
        </w:rPr>
        <w:t>;</w:t>
      </w:r>
      <w:r w:rsidRPr="00CA1AF7">
        <w:rPr>
          <w:rFonts w:ascii="Consolas" w:hAnsi="Consolas" w:cs="Courier New"/>
          <w:color w:val="000000"/>
          <w:sz w:val="20"/>
          <w:szCs w:val="20"/>
          <w:lang w:eastAsia="ja-JP"/>
        </w:rPr>
        <w:t xml:space="preserve">    </w:t>
      </w:r>
      <w:r w:rsidRPr="00CA1AF7">
        <w:rPr>
          <w:rFonts w:ascii="Consolas" w:hAnsi="Consolas" w:cs="Courier New"/>
          <w:color w:val="008000"/>
          <w:sz w:val="20"/>
          <w:szCs w:val="20"/>
          <w:lang w:eastAsia="ja-JP"/>
        </w:rPr>
        <w:t xml:space="preserve">//maximális </w:t>
      </w:r>
      <w:proofErr w:type="spellStart"/>
      <w:r w:rsidRPr="00CA1AF7">
        <w:rPr>
          <w:rFonts w:ascii="Consolas" w:hAnsi="Consolas" w:cs="Courier New"/>
          <w:color w:val="008000"/>
          <w:sz w:val="20"/>
          <w:szCs w:val="20"/>
          <w:lang w:eastAsia="ja-JP"/>
        </w:rPr>
        <w:t>Ackermann</w:t>
      </w:r>
      <w:proofErr w:type="spellEnd"/>
      <w:r w:rsidRPr="00CA1AF7">
        <w:rPr>
          <w:rFonts w:ascii="Consolas" w:hAnsi="Consolas" w:cs="Courier New"/>
          <w:color w:val="008000"/>
          <w:sz w:val="20"/>
          <w:szCs w:val="20"/>
          <w:lang w:eastAsia="ja-JP"/>
        </w:rPr>
        <w:t xml:space="preserve"> szög radiánban</w:t>
      </w:r>
    </w:p>
    <w:p w14:paraId="214846DC" w14:textId="3FE6B906" w:rsidR="00CA1AF7" w:rsidRPr="00CA1AF7" w:rsidRDefault="00CA1AF7" w:rsidP="00CA1AF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8000"/>
          <w:sz w:val="20"/>
          <w:szCs w:val="20"/>
          <w:lang w:eastAsia="ja-JP"/>
        </w:rPr>
      </w:pPr>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8000FF"/>
          <w:sz w:val="20"/>
          <w:szCs w:val="20"/>
          <w:lang w:eastAsia="ja-JP"/>
        </w:rPr>
        <w:t>double</w:t>
      </w:r>
      <w:proofErr w:type="spellEnd"/>
      <w:r w:rsidRPr="00CA1AF7">
        <w:rPr>
          <w:rFonts w:ascii="Consolas" w:hAnsi="Consolas" w:cs="Courier New"/>
          <w:color w:val="000000"/>
          <w:sz w:val="20"/>
          <w:szCs w:val="20"/>
          <w:lang w:eastAsia="ja-JP"/>
        </w:rPr>
        <w:t xml:space="preserve"> ax3_</w:t>
      </w:r>
      <w:r w:rsidR="00396901">
        <w:rPr>
          <w:rFonts w:ascii="Consolas" w:hAnsi="Consolas" w:cs="Courier New"/>
          <w:color w:val="000000"/>
          <w:sz w:val="20"/>
          <w:szCs w:val="20"/>
          <w:lang w:eastAsia="ja-JP"/>
        </w:rPr>
        <w:t>dif</w:t>
      </w:r>
      <w:r w:rsidR="00B23F67">
        <w:rPr>
          <w:rFonts w:ascii="Consolas" w:hAnsi="Consolas" w:cs="Courier New"/>
          <w:color w:val="000000"/>
          <w:sz w:val="20"/>
          <w:szCs w:val="20"/>
          <w:lang w:eastAsia="ja-JP"/>
        </w:rPr>
        <w:t>;</w:t>
      </w:r>
      <w:r w:rsidRPr="00CA1AF7">
        <w:rPr>
          <w:rFonts w:ascii="Consolas" w:hAnsi="Consolas" w:cs="Courier New"/>
          <w:color w:val="000000"/>
          <w:sz w:val="20"/>
          <w:szCs w:val="20"/>
          <w:lang w:eastAsia="ja-JP"/>
        </w:rPr>
        <w:t xml:space="preserve">        </w:t>
      </w:r>
      <w:r w:rsidRPr="00CA1AF7">
        <w:rPr>
          <w:rFonts w:ascii="Consolas" w:hAnsi="Consolas" w:cs="Courier New"/>
          <w:color w:val="008000"/>
          <w:sz w:val="20"/>
          <w:szCs w:val="20"/>
          <w:lang w:eastAsia="ja-JP"/>
        </w:rPr>
        <w:t>//</w:t>
      </w:r>
      <w:r w:rsidR="00396901">
        <w:rPr>
          <w:rFonts w:ascii="Consolas" w:hAnsi="Consolas" w:cs="Courier New"/>
          <w:color w:val="008000"/>
          <w:sz w:val="20"/>
          <w:szCs w:val="20"/>
          <w:lang w:eastAsia="ja-JP"/>
        </w:rPr>
        <w:t>impulzus eltérés a középállástól</w:t>
      </w:r>
    </w:p>
    <w:p w14:paraId="6CD328E8" w14:textId="5A218469" w:rsidR="00CA1AF7" w:rsidRPr="00CA1AF7" w:rsidRDefault="00CA1AF7" w:rsidP="00CA1AF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CA1AF7">
        <w:rPr>
          <w:rFonts w:ascii="Consolas" w:hAnsi="Consolas" w:cs="Courier New"/>
          <w:color w:val="000000"/>
          <w:sz w:val="20"/>
          <w:szCs w:val="20"/>
          <w:lang w:eastAsia="ja-JP"/>
        </w:rPr>
        <w:t xml:space="preserve"> </w:t>
      </w:r>
      <w:proofErr w:type="spellStart"/>
      <w:r w:rsidRPr="00CA1AF7">
        <w:rPr>
          <w:rFonts w:ascii="Consolas" w:hAnsi="Consolas" w:cs="Courier New"/>
          <w:color w:val="8000FF"/>
          <w:sz w:val="20"/>
          <w:szCs w:val="20"/>
          <w:lang w:eastAsia="ja-JP"/>
        </w:rPr>
        <w:t>double</w:t>
      </w:r>
      <w:proofErr w:type="spellEnd"/>
      <w:r w:rsidRPr="00CA1AF7">
        <w:rPr>
          <w:rFonts w:ascii="Consolas" w:hAnsi="Consolas" w:cs="Courier New"/>
          <w:color w:val="000000"/>
          <w:sz w:val="20"/>
          <w:szCs w:val="20"/>
          <w:lang w:eastAsia="ja-JP"/>
        </w:rPr>
        <w:t xml:space="preserve"> ax3_</w:t>
      </w:r>
      <w:r w:rsidR="0052005A">
        <w:rPr>
          <w:rFonts w:ascii="Consolas" w:hAnsi="Consolas" w:cs="Courier New"/>
          <w:color w:val="000000"/>
          <w:sz w:val="20"/>
          <w:szCs w:val="20"/>
          <w:lang w:eastAsia="ja-JP"/>
        </w:rPr>
        <w:t>abs</w:t>
      </w:r>
      <w:r w:rsidRPr="00CA1AF7">
        <w:rPr>
          <w:rFonts w:ascii="Consolas" w:hAnsi="Consolas" w:cs="Courier New"/>
          <w:color w:val="000000"/>
          <w:sz w:val="20"/>
          <w:szCs w:val="20"/>
          <w:lang w:eastAsia="ja-JP"/>
        </w:rPr>
        <w:t>_pos</w:t>
      </w:r>
      <w:r w:rsidR="00B23F67">
        <w:rPr>
          <w:rFonts w:ascii="Consolas" w:hAnsi="Consolas" w:cs="Courier New"/>
          <w:color w:val="000000"/>
          <w:sz w:val="20"/>
          <w:szCs w:val="20"/>
          <w:lang w:eastAsia="ja-JP"/>
        </w:rPr>
        <w:t>;</w:t>
      </w:r>
      <w:r w:rsidRPr="00CA1AF7">
        <w:rPr>
          <w:rFonts w:ascii="Consolas" w:hAnsi="Consolas" w:cs="Courier New"/>
          <w:color w:val="000000"/>
          <w:sz w:val="20"/>
          <w:szCs w:val="20"/>
          <w:lang w:eastAsia="ja-JP"/>
        </w:rPr>
        <w:t xml:space="preserve">    </w:t>
      </w:r>
      <w:r w:rsidRPr="00CA1AF7">
        <w:rPr>
          <w:rFonts w:ascii="Consolas" w:hAnsi="Consolas" w:cs="Courier New"/>
          <w:color w:val="008000"/>
          <w:sz w:val="20"/>
          <w:szCs w:val="20"/>
          <w:lang w:eastAsia="ja-JP"/>
        </w:rPr>
        <w:t>//relatív motor pozíció a középálláshoz képest</w:t>
      </w:r>
    </w:p>
    <w:p w14:paraId="7041FF37" w14:textId="63CED4C4" w:rsidR="00CA1AF7" w:rsidRDefault="00CA1AF7" w:rsidP="00293742">
      <w:pPr>
        <w:tabs>
          <w:tab w:val="left" w:pos="4536"/>
        </w:tabs>
        <w:spacing w:after="120"/>
      </w:pPr>
    </w:p>
    <w:p w14:paraId="6E56D0B6" w14:textId="7A1D80A8" w:rsidR="00E635EF" w:rsidRDefault="00DD0710" w:rsidP="0009543B">
      <w:pPr>
        <w:tabs>
          <w:tab w:val="left" w:pos="4536"/>
        </w:tabs>
        <w:spacing w:after="120"/>
      </w:pPr>
      <w:r>
        <w:t xml:space="preserve">A változók között van tizedes tört, valamint pozitív és negatív egész. Azért választottam </w:t>
      </w:r>
      <w:proofErr w:type="spellStart"/>
      <w:r>
        <w:t>double</w:t>
      </w:r>
      <w:proofErr w:type="spellEnd"/>
      <w:r>
        <w:t xml:space="preserve"> típust, hogy elkerüljem a számítások során szűkséges </w:t>
      </w:r>
      <w:proofErr w:type="spellStart"/>
      <w:r>
        <w:t>sdsttípus</w:t>
      </w:r>
      <w:proofErr w:type="spellEnd"/>
      <w:r>
        <w:t xml:space="preserve">-konverziót. A változók a </w:t>
      </w:r>
      <w:proofErr w:type="spellStart"/>
      <w:r>
        <w:t>core</w:t>
      </w:r>
      <w:proofErr w:type="spellEnd"/>
      <w:r>
        <w:t xml:space="preserve"> szoftver </w:t>
      </w:r>
      <w:proofErr w:type="spellStart"/>
      <w:r>
        <w:t>setup</w:t>
      </w:r>
      <w:proofErr w:type="spellEnd"/>
      <w:r>
        <w:t xml:space="preserve">() függvényébe kerültek, hogy ne legyenek a </w:t>
      </w:r>
      <w:proofErr w:type="spellStart"/>
      <w:r>
        <w:t>loop</w:t>
      </w:r>
      <w:proofErr w:type="spellEnd"/>
      <w:r>
        <w:t xml:space="preserve">() függvényben újra és újra definiálva a </w:t>
      </w:r>
      <w:r w:rsidR="00E635EF">
        <w:t>p</w:t>
      </w:r>
      <w:r>
        <w:t>rogram futása során.</w:t>
      </w:r>
      <w:r w:rsidR="00E635EF">
        <w:t xml:space="preserve"> A motor impulzus / radián konverzióhoz tartozó változó azért nem került a konstansok közé, mert értéke függ a maximális kerék kitéréstől és attól, hogy a kormányzó motor </w:t>
      </w:r>
      <w:proofErr w:type="spellStart"/>
      <w:r w:rsidR="00E635EF">
        <w:t>encoder</w:t>
      </w:r>
      <w:proofErr w:type="spellEnd"/>
      <w:r w:rsidR="00E635EF">
        <w:t>-e mekkora felbontású.</w:t>
      </w:r>
    </w:p>
    <w:p w14:paraId="2AB96D3B" w14:textId="73B27A59" w:rsidR="00CA1AF7" w:rsidRDefault="00E635EF" w:rsidP="00293742">
      <w:pPr>
        <w:tabs>
          <w:tab w:val="left" w:pos="4536"/>
        </w:tabs>
        <w:spacing w:after="120"/>
      </w:pPr>
      <w:r>
        <w:t>Egy ív mentén történő mozgás során a négy kerekű járműveknek nem csak a kormányzott kerekei haladnak eltérő sugarú körív mentén, hanem a hajtott kerekei is</w:t>
      </w:r>
      <w:r w:rsidR="00845859">
        <w:t xml:space="preserve"> (22-es ábra)</w:t>
      </w:r>
      <w:r>
        <w:t>. Hagyományos (nem kerékagy motoros) járműveknél, akár belső égésű motorral, akár központi elektromos motorral szerelt, ezt a sebesség különbséget a gyártók differenciálmű beépítésével küszöbölik ki. A robot autó esetében ez a megoldás nem kivitelezhető a fizikai kialakítás miatt, mivel a két hajtott kerék külön motorokkal</w:t>
      </w:r>
      <w:r w:rsidR="00587387">
        <w:t xml:space="preserve"> van ellátva. Így a nem egyenes vonalú mozgás esetén jelentkező sebesség eltérést a meghajtás sebességének szabályzásával kell megoldani. </w:t>
      </w:r>
      <w:r w:rsidR="0017023E">
        <w:t xml:space="preserve">A korábban megadott (7)-es képletet átrendezve látható, hogy a sebesség a forduló sugár és a szögsebesség szorzata. Ez az összefüggés nem csak az autó útvonala esetén igaz. A képlet felírható a kerekek nyomvonalára is. A 22-es ábrán látható, hogy az íven haladó jármű külső kereke nagyobb sugarú köríven halad, </w:t>
      </w:r>
      <w:r w:rsidR="00CF0427">
        <w:t>azonban a szögsebessége megegyezik az autóéval és a belső íven haladó kerékével. Továbbá az is megállapítható, hogy a belső íven haladó kerék kisebb sugarú körív mentén halad. Mivel a kerekek és a jármű szögsebessége azonos, a kerekek sebessége arányos az általuk leírt körív sugarával.</w:t>
      </w:r>
    </w:p>
    <w:p w14:paraId="19C03607" w14:textId="6859385B" w:rsidR="00CF0427" w:rsidRDefault="00CF0427" w:rsidP="00CF0427">
      <w:pPr>
        <w:pStyle w:val="Listaszerbekezds"/>
        <w:numPr>
          <w:ilvl w:val="0"/>
          <w:numId w:val="3"/>
        </w:numPr>
        <w:tabs>
          <w:tab w:val="left" w:pos="4536"/>
        </w:tabs>
        <w:spacing w:after="120"/>
        <w:jc w:val="right"/>
        <w:rPr>
          <w:ins w:id="2352" w:author="VARGA Zoltan" w:date="2021-12-12T20:03:00Z"/>
        </w:rPr>
      </w:p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⋅ω=</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ω</m:t>
                </m:r>
              </m:den>
            </m:f>
            <m:r>
              <w:rPr>
                <w:rFonts w:ascii="Cambria Math" w:hAnsi="Cambria Math"/>
              </w:rPr>
              <m:t>±</m:t>
            </m:r>
            <m:f>
              <m:fPr>
                <m:ctrlPr>
                  <w:rPr>
                    <w:rFonts w:ascii="Cambria Math" w:hAnsi="Cambria Math"/>
                    <w:i/>
                  </w:rPr>
                </m:ctrlPr>
              </m:fPr>
              <m:num>
                <m:r>
                  <w:rPr>
                    <w:rFonts w:ascii="Cambria Math" w:hAnsi="Cambria Math"/>
                  </w:rPr>
                  <m:t>Gauge</m:t>
                </m:r>
              </m:num>
              <m:den>
                <m:r>
                  <w:rPr>
                    <w:rFonts w:ascii="Cambria Math" w:hAnsi="Cambria Math"/>
                  </w:rPr>
                  <m:t>2</m:t>
                </m:r>
              </m:den>
            </m:f>
          </m:e>
        </m:d>
        <m:r>
          <w:rPr>
            <w:rFonts w:ascii="Cambria Math" w:hAnsi="Cambria Math"/>
          </w:rPr>
          <m:t>⋅ω</m:t>
        </m:r>
      </m:oMath>
      <w:r>
        <w:tab/>
      </w:r>
      <w:r>
        <w:tab/>
      </w:r>
      <w:ins w:id="2353" w:author="VARGA Zoltan" w:date="2021-12-12T20:03:00Z">
        <w:r>
          <w:tab/>
          <w:t>(</w:t>
        </w:r>
      </w:ins>
      <w:r>
        <w:t>9</w:t>
      </w:r>
      <w:ins w:id="2354" w:author="VARGA Zoltan" w:date="2021-12-12T20:03:00Z">
        <w:r>
          <w:t>)</w:t>
        </w:r>
      </w:ins>
    </w:p>
    <w:p w14:paraId="073FA5AD" w14:textId="4A96909E" w:rsidR="00A45237" w:rsidRDefault="00CF0427" w:rsidP="0009543B">
      <w:pPr>
        <w:tabs>
          <w:tab w:val="left" w:pos="4536"/>
        </w:tabs>
        <w:spacing w:after="120"/>
      </w:pPr>
      <w:r>
        <w:t xml:space="preserve">A fenti képletben a </w:t>
      </w:r>
      <w:r>
        <w:rPr>
          <w:i/>
          <w:iCs/>
        </w:rPr>
        <w:t xml:space="preserve">v’ </w:t>
      </w:r>
      <w:r w:rsidRPr="00CF0427">
        <w:t>a hajtott kerék sebessége, míg az</w:t>
      </w:r>
      <w:r>
        <w:rPr>
          <w:i/>
          <w:iCs/>
        </w:rPr>
        <w:t xml:space="preserve"> r’</w:t>
      </w:r>
      <w:r>
        <w:t xml:space="preserve"> az adott kerék által leírt körív sugara. </w:t>
      </w:r>
      <w:r w:rsidR="00AF6AAB">
        <w:t xml:space="preserve">Mivel a kerék körívének sugara nem ismert, a (7)-es képlet behelyettesítésével átszámítható az autó sebességéből, szögsebességéből és a nyomtáv szélességből. A 22-es ábráról megállapítható, hogy a külső kerék ívének sugara pontosan a nyomtáv felével nagyobb, míg a belső kerék íve ugyan annyival kisebb mint az autó ívének sugara. Ennek megfelelően a (9)-es képletben a külső íven haladó kerék sebesség számításánál a nyomtáv fele hozzá adandó, míg a belső kerék esetében kivonandó </w:t>
      </w:r>
      <w:r w:rsidR="00777CC2">
        <w:t xml:space="preserve">a sebesség-szögsebesség hányadosból. A jármű nem egyenes vonalú mozgását kivéve négy eset fordulhat elő: előre haladás mellett jobbra vagy balra kanyarodás, vagy hátramenetben jobbra vagy balra kanyarodás. </w:t>
      </w:r>
    </w:p>
    <w:p w14:paraId="3FB898FC" w14:textId="4447882B" w:rsidR="00CF0427" w:rsidRDefault="00777CC2" w:rsidP="00293742">
      <w:pPr>
        <w:tabs>
          <w:tab w:val="left" w:pos="4536"/>
        </w:tabs>
        <w:spacing w:after="120"/>
      </w:pPr>
      <w:r>
        <w:t>Minden esetet levezetve belátható, hogy ha az autó előre haladó sebességét pozitív, míg a hátrameneti sebességet negatív előjellel, továbbá a balra fordulás szögsebességét pozitív és a jobbra fordulás szögsebességét pedig negatív előjellel kezeljük, akkor a két kerék ívben történő haladás melletti sebességét az alábbi kódsorokkal implementálhatjuk:</w:t>
      </w:r>
    </w:p>
    <w:p w14:paraId="79FD18C8"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B23F67">
        <w:rPr>
          <w:rFonts w:ascii="Consolas" w:hAnsi="Consolas" w:cs="Courier New"/>
          <w:b/>
          <w:bCs/>
          <w:color w:val="0000FF"/>
          <w:sz w:val="20"/>
          <w:szCs w:val="20"/>
          <w:lang w:eastAsia="ja-JP"/>
        </w:rPr>
        <w:t>if</w:t>
      </w:r>
      <w:proofErr w:type="spellEnd"/>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angular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z</w:t>
      </w:r>
      <w:proofErr w:type="spellEnd"/>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color w:val="FF8000"/>
          <w:sz w:val="20"/>
          <w:szCs w:val="20"/>
          <w:lang w:eastAsia="ja-JP"/>
        </w:rPr>
        <w:t>0</w:t>
      </w:r>
      <w:r w:rsidRPr="00B23F67">
        <w:rPr>
          <w:rFonts w:ascii="Consolas" w:hAnsi="Consolas" w:cs="Courier New"/>
          <w:b/>
          <w:bCs/>
          <w:color w:val="000080"/>
          <w:sz w:val="20"/>
          <w:szCs w:val="20"/>
          <w:lang w:eastAsia="ja-JP"/>
        </w:rPr>
        <w:t>){</w:t>
      </w:r>
    </w:p>
    <w:p w14:paraId="7DACAD69"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
    <w:p w14:paraId="64857F9E"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B23F67">
        <w:rPr>
          <w:rFonts w:ascii="Consolas" w:hAnsi="Consolas" w:cs="Courier New"/>
          <w:color w:val="000000"/>
          <w:sz w:val="20"/>
          <w:szCs w:val="20"/>
          <w:lang w:eastAsia="ja-JP"/>
        </w:rPr>
        <w:t xml:space="preserve">    lin_vel1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linear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x</w:t>
      </w:r>
      <w:proofErr w:type="spellEnd"/>
      <w:r w:rsidRPr="00B23F67">
        <w:rPr>
          <w:rFonts w:ascii="Consolas" w:hAnsi="Consolas" w:cs="Courier New"/>
          <w:b/>
          <w:bCs/>
          <w:color w:val="000080"/>
          <w:sz w:val="20"/>
          <w:szCs w:val="20"/>
          <w:lang w:eastAsia="ja-JP"/>
        </w:rPr>
        <w:t>;</w:t>
      </w:r>
    </w:p>
    <w:p w14:paraId="707DAE95"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B23F67">
        <w:rPr>
          <w:rFonts w:ascii="Consolas" w:hAnsi="Consolas" w:cs="Courier New"/>
          <w:color w:val="000000"/>
          <w:sz w:val="20"/>
          <w:szCs w:val="20"/>
          <w:lang w:eastAsia="ja-JP"/>
        </w:rPr>
        <w:t xml:space="preserve">    lin_vel2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linear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x</w:t>
      </w:r>
      <w:proofErr w:type="spellEnd"/>
      <w:r w:rsidRPr="00B23F67">
        <w:rPr>
          <w:rFonts w:ascii="Consolas" w:hAnsi="Consolas" w:cs="Courier New"/>
          <w:b/>
          <w:bCs/>
          <w:color w:val="000080"/>
          <w:sz w:val="20"/>
          <w:szCs w:val="20"/>
          <w:lang w:eastAsia="ja-JP"/>
        </w:rPr>
        <w:t>;</w:t>
      </w:r>
    </w:p>
    <w:p w14:paraId="209F7055"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B23F67">
        <w:rPr>
          <w:rFonts w:ascii="Consolas" w:hAnsi="Consolas" w:cs="Courier New"/>
          <w:b/>
          <w:bCs/>
          <w:color w:val="000080"/>
          <w:sz w:val="20"/>
          <w:szCs w:val="20"/>
          <w:lang w:eastAsia="ja-JP"/>
        </w:rPr>
        <w:t>}</w:t>
      </w:r>
      <w:proofErr w:type="spellStart"/>
      <w:r w:rsidRPr="00B23F67">
        <w:rPr>
          <w:rFonts w:ascii="Consolas" w:hAnsi="Consolas" w:cs="Courier New"/>
          <w:b/>
          <w:bCs/>
          <w:color w:val="0000FF"/>
          <w:sz w:val="20"/>
          <w:szCs w:val="20"/>
          <w:lang w:eastAsia="ja-JP"/>
        </w:rPr>
        <w:t>else</w:t>
      </w:r>
      <w:proofErr w:type="spellEnd"/>
      <w:r w:rsidRPr="00B23F67">
        <w:rPr>
          <w:rFonts w:ascii="Consolas" w:hAnsi="Consolas" w:cs="Courier New"/>
          <w:b/>
          <w:bCs/>
          <w:color w:val="000080"/>
          <w:sz w:val="20"/>
          <w:szCs w:val="20"/>
          <w:lang w:eastAsia="ja-JP"/>
        </w:rPr>
        <w:t>{</w:t>
      </w:r>
    </w:p>
    <w:p w14:paraId="1FA53D6E"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B23F67">
        <w:rPr>
          <w:rFonts w:ascii="Consolas" w:hAnsi="Consolas" w:cs="Courier New"/>
          <w:color w:val="000000"/>
          <w:sz w:val="20"/>
          <w:szCs w:val="20"/>
          <w:lang w:eastAsia="ja-JP"/>
        </w:rPr>
        <w:t xml:space="preserve">    lin_vel1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linear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x</w:t>
      </w:r>
      <w:proofErr w:type="spellEnd"/>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angular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z</w:t>
      </w:r>
      <w:proofErr w:type="spellEnd"/>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WHEEL_SEPARATION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color w:val="FF8000"/>
          <w:sz w:val="20"/>
          <w:szCs w:val="20"/>
          <w:lang w:eastAsia="ja-JP"/>
        </w:rPr>
        <w:t>2</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angular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z</w:t>
      </w:r>
      <w:proofErr w:type="spellEnd"/>
      <w:r w:rsidRPr="00B23F67">
        <w:rPr>
          <w:rFonts w:ascii="Consolas" w:hAnsi="Consolas" w:cs="Courier New"/>
          <w:b/>
          <w:bCs/>
          <w:color w:val="000080"/>
          <w:sz w:val="20"/>
          <w:szCs w:val="20"/>
          <w:lang w:eastAsia="ja-JP"/>
        </w:rPr>
        <w:t>;</w:t>
      </w:r>
    </w:p>
    <w:p w14:paraId="2132628E"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B23F67">
        <w:rPr>
          <w:rFonts w:ascii="Consolas" w:hAnsi="Consolas" w:cs="Courier New"/>
          <w:color w:val="000000"/>
          <w:sz w:val="20"/>
          <w:szCs w:val="20"/>
          <w:lang w:eastAsia="ja-JP"/>
        </w:rPr>
        <w:t xml:space="preserve">    lin_vel2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linear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x</w:t>
      </w:r>
      <w:proofErr w:type="spellEnd"/>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angular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z</w:t>
      </w:r>
      <w:proofErr w:type="spellEnd"/>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WHEEL_SEPARATION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color w:val="FF8000"/>
          <w:sz w:val="20"/>
          <w:szCs w:val="20"/>
          <w:lang w:eastAsia="ja-JP"/>
        </w:rPr>
        <w:t>2</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 xml:space="preserve"> </w:t>
      </w:r>
      <w:proofErr w:type="spellStart"/>
      <w:r w:rsidRPr="00B23F67">
        <w:rPr>
          <w:rFonts w:ascii="Consolas" w:hAnsi="Consolas" w:cs="Courier New"/>
          <w:color w:val="000000"/>
          <w:sz w:val="20"/>
          <w:szCs w:val="20"/>
          <w:lang w:eastAsia="ja-JP"/>
        </w:rPr>
        <w:t>cmd_vel_msg</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angular</w:t>
      </w:r>
      <w:r w:rsidRPr="00B23F67">
        <w:rPr>
          <w:rFonts w:ascii="Consolas" w:hAnsi="Consolas" w:cs="Courier New"/>
          <w:b/>
          <w:bCs/>
          <w:color w:val="000080"/>
          <w:sz w:val="20"/>
          <w:szCs w:val="20"/>
          <w:lang w:eastAsia="ja-JP"/>
        </w:rPr>
        <w:t>.</w:t>
      </w:r>
      <w:r w:rsidRPr="00B23F67">
        <w:rPr>
          <w:rFonts w:ascii="Consolas" w:hAnsi="Consolas" w:cs="Courier New"/>
          <w:color w:val="000000"/>
          <w:sz w:val="20"/>
          <w:szCs w:val="20"/>
          <w:lang w:eastAsia="ja-JP"/>
        </w:rPr>
        <w:t>z</w:t>
      </w:r>
      <w:proofErr w:type="spellEnd"/>
      <w:r w:rsidRPr="00B23F67">
        <w:rPr>
          <w:rFonts w:ascii="Consolas" w:hAnsi="Consolas" w:cs="Courier New"/>
          <w:b/>
          <w:bCs/>
          <w:color w:val="000080"/>
          <w:sz w:val="20"/>
          <w:szCs w:val="20"/>
          <w:lang w:eastAsia="ja-JP"/>
        </w:rPr>
        <w:t>;</w:t>
      </w:r>
    </w:p>
    <w:p w14:paraId="24FBA0E7"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
    <w:p w14:paraId="6458840D" w14:textId="77777777" w:rsidR="00B23F67" w:rsidRPr="00B23F67" w:rsidRDefault="00B23F67" w:rsidP="00B23F6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B23F67">
        <w:rPr>
          <w:rFonts w:ascii="Consolas" w:hAnsi="Consolas" w:cs="Courier New"/>
          <w:b/>
          <w:bCs/>
          <w:color w:val="000080"/>
          <w:sz w:val="20"/>
          <w:szCs w:val="20"/>
          <w:lang w:eastAsia="ja-JP"/>
        </w:rPr>
        <w:t>}</w:t>
      </w:r>
    </w:p>
    <w:p w14:paraId="745F89E4" w14:textId="1039E4DF" w:rsidR="00777CC2" w:rsidRDefault="0009543B" w:rsidP="0009543B">
      <w:pPr>
        <w:spacing w:after="0" w:line="240" w:lineRule="auto"/>
        <w:jc w:val="left"/>
      </w:pPr>
      <w:r>
        <w:br w:type="page"/>
      </w:r>
    </w:p>
    <w:p w14:paraId="22AF8024" w14:textId="60EBCA68" w:rsidR="00A45237" w:rsidRDefault="00527FA7" w:rsidP="00293742">
      <w:pPr>
        <w:tabs>
          <w:tab w:val="left" w:pos="4536"/>
        </w:tabs>
        <w:spacing w:after="120"/>
      </w:pPr>
      <w:r>
        <w:t xml:space="preserve">A szögsebesség vizsgálata azért szűkséges, hogy megállapítsuk, hogy egyenes vonalú-e a mozgás. Amennyiben igen, úgy a két hajtott kerék sebessége egyenlő az autó sebességével. </w:t>
      </w:r>
      <w:r w:rsidR="00A45237">
        <w:t xml:space="preserve">A hajtott kerekek nyomtáv szélessége megegyezik a Turtlebot3-éval amely a </w:t>
      </w:r>
      <w:proofErr w:type="spellStart"/>
      <w:r w:rsidR="00A45237">
        <w:t>Robotis</w:t>
      </w:r>
      <w:proofErr w:type="spellEnd"/>
      <w:r w:rsidR="00A45237">
        <w:t xml:space="preserve"> szoftverében már deklarálásra került </w:t>
      </w:r>
      <w:r w:rsidR="00A45237" w:rsidRPr="00A45237">
        <w:rPr>
          <w:i/>
          <w:iCs/>
        </w:rPr>
        <w:t>WHEEL_SEPARATION</w:t>
      </w:r>
      <w:r w:rsidR="00A45237">
        <w:t xml:space="preserve"> néven és </w:t>
      </w:r>
      <w:r w:rsidR="00A45237" w:rsidRPr="00A45237">
        <w:rPr>
          <w:i/>
          <w:iCs/>
        </w:rPr>
        <w:t>0.160</w:t>
      </w:r>
      <w:r w:rsidR="00A45237">
        <w:t xml:space="preserve">-as értékkel. A </w:t>
      </w:r>
      <w:r w:rsidR="00A45237">
        <w:rPr>
          <w:i/>
          <w:iCs/>
        </w:rPr>
        <w:t>lin_vel1</w:t>
      </w:r>
      <w:r w:rsidR="00A45237">
        <w:t xml:space="preserve"> változó a bal oldali hajtott kerék sebessége, míg a </w:t>
      </w:r>
      <w:r w:rsidR="00A45237">
        <w:rPr>
          <w:i/>
          <w:iCs/>
        </w:rPr>
        <w:t>lin_vel2</w:t>
      </w:r>
      <w:r w:rsidR="00A45237">
        <w:t xml:space="preserve"> a jobb oldali hajtott kerék sebessége.</w:t>
      </w:r>
      <w:r w:rsidR="00E56DAB">
        <w:t xml:space="preserve"> Ehhez azonban előbb ezt a két változót deklarálni kell a </w:t>
      </w:r>
      <w:proofErr w:type="spellStart"/>
      <w:r w:rsidR="00E56DAB">
        <w:t>setup</w:t>
      </w:r>
      <w:proofErr w:type="spellEnd"/>
      <w:r w:rsidR="00E56DAB">
        <w:t>() függvényben:</w:t>
      </w:r>
    </w:p>
    <w:p w14:paraId="5D006A18" w14:textId="77777777" w:rsidR="00E56DAB" w:rsidRPr="00E56DAB" w:rsidRDefault="00E56DAB" w:rsidP="00E56DAB">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E56DAB">
        <w:rPr>
          <w:rFonts w:ascii="Consolas" w:hAnsi="Consolas" w:cs="Courier New"/>
          <w:color w:val="8000FF"/>
          <w:sz w:val="20"/>
          <w:szCs w:val="20"/>
          <w:lang w:eastAsia="ja-JP"/>
        </w:rPr>
        <w:t>double</w:t>
      </w:r>
      <w:proofErr w:type="spellEnd"/>
      <w:r w:rsidRPr="00E56DAB">
        <w:rPr>
          <w:rFonts w:ascii="Consolas" w:hAnsi="Consolas" w:cs="Courier New"/>
          <w:color w:val="000000"/>
          <w:sz w:val="20"/>
          <w:szCs w:val="20"/>
          <w:lang w:eastAsia="ja-JP"/>
        </w:rPr>
        <w:t xml:space="preserve"> lin_vel1</w:t>
      </w:r>
      <w:r w:rsidRPr="00E56DAB">
        <w:rPr>
          <w:rFonts w:ascii="Consolas" w:hAnsi="Consolas" w:cs="Courier New"/>
          <w:b/>
          <w:bCs/>
          <w:color w:val="000080"/>
          <w:sz w:val="20"/>
          <w:szCs w:val="20"/>
          <w:lang w:eastAsia="ja-JP"/>
        </w:rPr>
        <w:t>,</w:t>
      </w:r>
      <w:r w:rsidRPr="00E56DAB">
        <w:rPr>
          <w:rFonts w:ascii="Consolas" w:hAnsi="Consolas" w:cs="Courier New"/>
          <w:color w:val="000000"/>
          <w:sz w:val="20"/>
          <w:szCs w:val="20"/>
          <w:lang w:eastAsia="ja-JP"/>
        </w:rPr>
        <w:t xml:space="preserve"> lin_vel2</w:t>
      </w:r>
      <w:r w:rsidRPr="00E56DAB">
        <w:rPr>
          <w:rFonts w:ascii="Consolas" w:hAnsi="Consolas" w:cs="Courier New"/>
          <w:b/>
          <w:bCs/>
          <w:color w:val="000080"/>
          <w:sz w:val="20"/>
          <w:szCs w:val="20"/>
          <w:lang w:eastAsia="ja-JP"/>
        </w:rPr>
        <w:t>;</w:t>
      </w:r>
    </w:p>
    <w:p w14:paraId="255B819D" w14:textId="5241D111" w:rsidR="00E56DAB" w:rsidRDefault="00E56DAB" w:rsidP="00293742">
      <w:pPr>
        <w:tabs>
          <w:tab w:val="left" w:pos="4536"/>
        </w:tabs>
        <w:spacing w:after="120"/>
      </w:pPr>
    </w:p>
    <w:p w14:paraId="2B54B3EA" w14:textId="77777777" w:rsidR="00527FA7" w:rsidRDefault="00E56DAB" w:rsidP="00293742">
      <w:pPr>
        <w:tabs>
          <w:tab w:val="left" w:pos="4536"/>
        </w:tabs>
        <w:spacing w:after="120"/>
      </w:pPr>
      <w:r>
        <w:t xml:space="preserve">A </w:t>
      </w:r>
      <w:r w:rsidR="00204DEA">
        <w:t xml:space="preserve">hajtott kerekek sebességének ismeretében implementálható a kormányzott kerekek motorjának szabályzó algoritmusa. </w:t>
      </w:r>
      <w:r w:rsidR="00527FA7">
        <w:t>Amennyiben a mozgás egyenes vonalú, úgy a kormányzó motor középállásba kell mozgatni, ami az alábbi feltétel vizsgálattal és adat megadással lehetséges:</w:t>
      </w:r>
    </w:p>
    <w:p w14:paraId="60AE5DFA"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527FA7">
        <w:rPr>
          <w:rFonts w:ascii="Consolas" w:hAnsi="Consolas" w:cs="Courier New"/>
          <w:b/>
          <w:bCs/>
          <w:color w:val="0000FF"/>
          <w:sz w:val="20"/>
          <w:szCs w:val="20"/>
          <w:lang w:eastAsia="ja-JP"/>
        </w:rPr>
        <w:t>if</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proofErr w:type="spellStart"/>
      <w:r w:rsidRPr="00527FA7">
        <w:rPr>
          <w:rFonts w:ascii="Consolas" w:hAnsi="Consolas" w:cs="Courier New"/>
          <w:color w:val="000000"/>
          <w:sz w:val="20"/>
          <w:szCs w:val="20"/>
          <w:lang w:eastAsia="ja-JP"/>
        </w:rPr>
        <w:t>cmd_vel_msg</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angular</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z</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r w:rsidRPr="00527FA7">
        <w:rPr>
          <w:rFonts w:ascii="Consolas" w:hAnsi="Consolas" w:cs="Courier New"/>
          <w:color w:val="FF8000"/>
          <w:sz w:val="20"/>
          <w:szCs w:val="20"/>
          <w:lang w:eastAsia="ja-JP"/>
        </w:rPr>
        <w:t>0</w:t>
      </w:r>
      <w:r w:rsidRPr="00527FA7">
        <w:rPr>
          <w:rFonts w:ascii="Consolas" w:hAnsi="Consolas" w:cs="Courier New"/>
          <w:b/>
          <w:bCs/>
          <w:color w:val="000080"/>
          <w:sz w:val="20"/>
          <w:szCs w:val="20"/>
          <w:lang w:eastAsia="ja-JP"/>
        </w:rPr>
        <w:t>){</w:t>
      </w:r>
    </w:p>
    <w:p w14:paraId="1C58298C"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
    <w:p w14:paraId="7D3E9EA5" w14:textId="76E9C902"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ax3</w:t>
      </w:r>
      <w:r w:rsidR="00396901">
        <w:rPr>
          <w:rFonts w:ascii="Consolas" w:hAnsi="Consolas" w:cs="Courier New"/>
          <w:color w:val="000000"/>
          <w:sz w:val="20"/>
          <w:szCs w:val="20"/>
          <w:lang w:eastAsia="ja-JP"/>
        </w:rPr>
        <w:t>_rel</w:t>
      </w:r>
      <w:r w:rsidRPr="00527FA7">
        <w:rPr>
          <w:rFonts w:ascii="Consolas" w:hAnsi="Consolas" w:cs="Courier New"/>
          <w:color w:val="000000"/>
          <w:sz w:val="20"/>
          <w:szCs w:val="20"/>
          <w:lang w:eastAsia="ja-JP"/>
        </w:rPr>
        <w:t xml:space="preserve">_pos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ax3_ctr</w:t>
      </w:r>
      <w:r w:rsidRPr="00527FA7">
        <w:rPr>
          <w:rFonts w:ascii="Consolas" w:hAnsi="Consolas" w:cs="Courier New"/>
          <w:b/>
          <w:bCs/>
          <w:color w:val="000080"/>
          <w:sz w:val="20"/>
          <w:szCs w:val="20"/>
          <w:lang w:eastAsia="ja-JP"/>
        </w:rPr>
        <w:t>;</w:t>
      </w:r>
    </w:p>
    <w:p w14:paraId="66592862"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
    <w:p w14:paraId="768F4AB2" w14:textId="688A092F" w:rsid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b/>
          <w:bCs/>
          <w:color w:val="000080"/>
          <w:sz w:val="20"/>
          <w:szCs w:val="20"/>
          <w:lang w:eastAsia="ja-JP"/>
        </w:rPr>
        <w:t>}</w:t>
      </w:r>
      <w:proofErr w:type="spellStart"/>
      <w:r w:rsidRPr="00527FA7">
        <w:rPr>
          <w:rFonts w:ascii="Consolas" w:hAnsi="Consolas" w:cs="Courier New"/>
          <w:b/>
          <w:bCs/>
          <w:color w:val="0000FF"/>
          <w:sz w:val="20"/>
          <w:szCs w:val="20"/>
          <w:lang w:eastAsia="ja-JP"/>
        </w:rPr>
        <w:t>else</w:t>
      </w:r>
      <w:proofErr w:type="spellEnd"/>
      <w:r w:rsidRPr="00527FA7">
        <w:rPr>
          <w:rFonts w:ascii="Consolas" w:hAnsi="Consolas" w:cs="Courier New"/>
          <w:b/>
          <w:bCs/>
          <w:color w:val="000080"/>
          <w:sz w:val="20"/>
          <w:szCs w:val="20"/>
          <w:lang w:eastAsia="ja-JP"/>
        </w:rPr>
        <w:t>{</w:t>
      </w:r>
    </w:p>
    <w:p w14:paraId="128F5154" w14:textId="5662A7D3" w:rsidR="0009543B" w:rsidRDefault="0009543B"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Pr>
          <w:rFonts w:ascii="Consolas" w:hAnsi="Consolas" w:cs="Courier New"/>
          <w:color w:val="000000"/>
          <w:sz w:val="20"/>
          <w:szCs w:val="20"/>
          <w:lang w:eastAsia="ja-JP"/>
        </w:rPr>
        <w:tab/>
        <w:t>.</w:t>
      </w:r>
    </w:p>
    <w:p w14:paraId="21CD30D5" w14:textId="36D32128" w:rsidR="0009543B" w:rsidRDefault="0009543B"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Pr>
          <w:rFonts w:ascii="Consolas" w:hAnsi="Consolas" w:cs="Courier New"/>
          <w:color w:val="000000"/>
          <w:sz w:val="20"/>
          <w:szCs w:val="20"/>
          <w:lang w:eastAsia="ja-JP"/>
        </w:rPr>
        <w:tab/>
        <w:t>.</w:t>
      </w:r>
    </w:p>
    <w:p w14:paraId="5CABBA65" w14:textId="6F224ED3" w:rsidR="0009543B" w:rsidRPr="0009543B" w:rsidRDefault="0009543B"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Pr>
          <w:rFonts w:ascii="Consolas" w:hAnsi="Consolas" w:cs="Courier New"/>
          <w:color w:val="000000"/>
          <w:sz w:val="20"/>
          <w:szCs w:val="20"/>
          <w:lang w:eastAsia="ja-JP"/>
        </w:rPr>
        <w:tab/>
        <w:t>.</w:t>
      </w:r>
    </w:p>
    <w:p w14:paraId="30CB3C98" w14:textId="77777777" w:rsidR="00527FA7" w:rsidRDefault="00527FA7" w:rsidP="00293742">
      <w:pPr>
        <w:tabs>
          <w:tab w:val="left" w:pos="4536"/>
        </w:tabs>
        <w:spacing w:after="120"/>
      </w:pPr>
    </w:p>
    <w:p w14:paraId="41FE5470" w14:textId="6B86E34F" w:rsidR="00E56DAB" w:rsidRDefault="00AD5332" w:rsidP="00293742">
      <w:pPr>
        <w:tabs>
          <w:tab w:val="left" w:pos="4536"/>
        </w:tabs>
        <w:spacing w:after="120"/>
      </w:pPr>
      <w:r>
        <w:t xml:space="preserve">A robot a szögsebesség értékét </w:t>
      </w:r>
      <w:proofErr w:type="spellStart"/>
      <w:r>
        <w:t>rad</w:t>
      </w:r>
      <w:proofErr w:type="spellEnd"/>
      <w:r>
        <w:t xml:space="preserve">/s-ban várja, azonban a maximális </w:t>
      </w:r>
      <w:proofErr w:type="spellStart"/>
      <w:r>
        <w:t>Ackermann</w:t>
      </w:r>
      <w:proofErr w:type="spellEnd"/>
      <w:r>
        <w:t xml:space="preserve"> szög </w:t>
      </w:r>
      <w:r w:rsidR="00044B6E">
        <w:t>fokban kerül definiálásra konstansként, ezért azt át kell váltani radiánba. Ezt az alábbi számítás segítségével valósíthatjuk meg:</w:t>
      </w:r>
    </w:p>
    <w:p w14:paraId="5B921E76" w14:textId="6302286D" w:rsidR="00044B6E" w:rsidRPr="00044B6E" w:rsidRDefault="00044B6E"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lang w:eastAsia="ja-JP"/>
        </w:rPr>
      </w:pPr>
      <w:proofErr w:type="spellStart"/>
      <w:r w:rsidRPr="00044B6E">
        <w:rPr>
          <w:rFonts w:ascii="Consolas" w:hAnsi="Consolas" w:cs="Courier New"/>
          <w:color w:val="000000"/>
          <w:sz w:val="20"/>
          <w:szCs w:val="20"/>
          <w:lang w:eastAsia="ja-JP"/>
        </w:rPr>
        <w:t>ack_max_rad</w:t>
      </w:r>
      <w:proofErr w:type="spellEnd"/>
      <w:r w:rsidR="002E0022" w:rsidRPr="00786EC5">
        <w:rPr>
          <w:rFonts w:ascii="Consolas" w:hAnsi="Consolas" w:cs="Courier New"/>
          <w:color w:val="000000"/>
          <w:sz w:val="20"/>
          <w:szCs w:val="20"/>
          <w:lang w:eastAsia="ja-JP"/>
        </w:rPr>
        <w:t xml:space="preserve"> </w:t>
      </w:r>
      <w:r w:rsidRPr="00044B6E">
        <w:rPr>
          <w:rFonts w:ascii="Consolas" w:hAnsi="Consolas" w:cs="Courier New"/>
          <w:b/>
          <w:bCs/>
          <w:color w:val="000080"/>
          <w:sz w:val="20"/>
          <w:szCs w:val="20"/>
          <w:lang w:eastAsia="ja-JP"/>
        </w:rPr>
        <w:t>=</w:t>
      </w:r>
      <w:r w:rsidR="002E0022" w:rsidRPr="00786EC5">
        <w:rPr>
          <w:rFonts w:ascii="Consolas" w:hAnsi="Consolas" w:cs="Courier New"/>
          <w:b/>
          <w:bCs/>
          <w:color w:val="000080"/>
          <w:sz w:val="20"/>
          <w:szCs w:val="20"/>
          <w:lang w:eastAsia="ja-JP"/>
        </w:rPr>
        <w:t xml:space="preserve"> </w:t>
      </w:r>
      <w:r w:rsidRPr="00044B6E">
        <w:rPr>
          <w:rFonts w:ascii="Consolas" w:hAnsi="Consolas" w:cs="Courier New"/>
          <w:b/>
          <w:bCs/>
          <w:color w:val="000080"/>
          <w:sz w:val="20"/>
          <w:szCs w:val="20"/>
          <w:lang w:eastAsia="ja-JP"/>
        </w:rPr>
        <w:t>(</w:t>
      </w:r>
      <w:proofErr w:type="spellStart"/>
      <w:r w:rsidRPr="00044B6E">
        <w:rPr>
          <w:rFonts w:ascii="Consolas" w:hAnsi="Consolas" w:cs="Courier New"/>
          <w:color w:val="000000"/>
          <w:sz w:val="20"/>
          <w:szCs w:val="20"/>
          <w:lang w:eastAsia="ja-JP"/>
        </w:rPr>
        <w:t>ack_max</w:t>
      </w:r>
      <w:proofErr w:type="spellEnd"/>
      <w:r w:rsidRPr="00044B6E">
        <w:rPr>
          <w:rFonts w:ascii="Consolas" w:hAnsi="Consolas" w:cs="Courier New"/>
          <w:color w:val="000000"/>
          <w:sz w:val="20"/>
          <w:szCs w:val="20"/>
          <w:lang w:eastAsia="ja-JP"/>
        </w:rPr>
        <w:t xml:space="preserve"> </w:t>
      </w:r>
      <w:r w:rsidRPr="00044B6E">
        <w:rPr>
          <w:rFonts w:ascii="Consolas" w:hAnsi="Consolas" w:cs="Courier New"/>
          <w:b/>
          <w:bCs/>
          <w:color w:val="000080"/>
          <w:sz w:val="20"/>
          <w:szCs w:val="20"/>
          <w:lang w:eastAsia="ja-JP"/>
        </w:rPr>
        <w:t>*</w:t>
      </w:r>
      <w:r w:rsidRPr="00044B6E">
        <w:rPr>
          <w:rFonts w:ascii="Consolas" w:hAnsi="Consolas" w:cs="Courier New"/>
          <w:color w:val="000000"/>
          <w:sz w:val="20"/>
          <w:szCs w:val="20"/>
          <w:lang w:eastAsia="ja-JP"/>
        </w:rPr>
        <w:t xml:space="preserve"> PI</w:t>
      </w:r>
      <w:r w:rsidRPr="00044B6E">
        <w:rPr>
          <w:rFonts w:ascii="Consolas" w:hAnsi="Consolas" w:cs="Courier New"/>
          <w:b/>
          <w:bCs/>
          <w:color w:val="000080"/>
          <w:sz w:val="20"/>
          <w:szCs w:val="20"/>
          <w:lang w:eastAsia="ja-JP"/>
        </w:rPr>
        <w:t>)</w:t>
      </w:r>
      <w:r w:rsidR="002E0022" w:rsidRPr="00786EC5">
        <w:rPr>
          <w:rFonts w:ascii="Consolas" w:hAnsi="Consolas" w:cs="Courier New"/>
          <w:b/>
          <w:bCs/>
          <w:color w:val="000080"/>
          <w:sz w:val="20"/>
          <w:szCs w:val="20"/>
          <w:lang w:eastAsia="ja-JP"/>
        </w:rPr>
        <w:t xml:space="preserve"> </w:t>
      </w:r>
      <w:r w:rsidRPr="00044B6E">
        <w:rPr>
          <w:rFonts w:ascii="Consolas" w:hAnsi="Consolas" w:cs="Courier New"/>
          <w:b/>
          <w:bCs/>
          <w:color w:val="000080"/>
          <w:sz w:val="20"/>
          <w:szCs w:val="20"/>
          <w:lang w:eastAsia="ja-JP"/>
        </w:rPr>
        <w:t>/</w:t>
      </w:r>
      <w:r w:rsidR="002E0022" w:rsidRPr="00786EC5">
        <w:rPr>
          <w:rFonts w:ascii="Consolas" w:hAnsi="Consolas" w:cs="Courier New"/>
          <w:b/>
          <w:bCs/>
          <w:color w:val="000080"/>
          <w:sz w:val="20"/>
          <w:szCs w:val="20"/>
          <w:lang w:eastAsia="ja-JP"/>
        </w:rPr>
        <w:t xml:space="preserve"> </w:t>
      </w:r>
      <w:r w:rsidRPr="00044B6E">
        <w:rPr>
          <w:rFonts w:ascii="Consolas" w:hAnsi="Consolas" w:cs="Courier New"/>
          <w:color w:val="FF8000"/>
          <w:sz w:val="20"/>
          <w:szCs w:val="20"/>
          <w:lang w:eastAsia="ja-JP"/>
        </w:rPr>
        <w:t>180</w:t>
      </w:r>
      <w:r w:rsidR="00527FA7" w:rsidRPr="00527FA7">
        <w:rPr>
          <w:rFonts w:ascii="Courier New" w:hAnsi="Courier New" w:cs="Courier New"/>
          <w:b/>
          <w:bCs/>
          <w:color w:val="000080"/>
          <w:sz w:val="20"/>
          <w:szCs w:val="20"/>
          <w:lang w:eastAsia="ja-JP"/>
        </w:rPr>
        <w:t>;</w:t>
      </w:r>
    </w:p>
    <w:p w14:paraId="21C70549" w14:textId="19A316B7" w:rsidR="00044B6E" w:rsidRDefault="00044B6E" w:rsidP="00293742">
      <w:pPr>
        <w:tabs>
          <w:tab w:val="left" w:pos="4536"/>
        </w:tabs>
        <w:spacing w:after="120"/>
      </w:pPr>
    </w:p>
    <w:p w14:paraId="20AB3D21" w14:textId="768482F0" w:rsidR="00044B6E" w:rsidRDefault="00561A14" w:rsidP="00293742">
      <w:pPr>
        <w:tabs>
          <w:tab w:val="left" w:pos="4536"/>
        </w:tabs>
        <w:spacing w:after="120"/>
      </w:pPr>
      <w:r>
        <w:t xml:space="preserve">Az </w:t>
      </w:r>
      <w:proofErr w:type="spellStart"/>
      <w:r>
        <w:t>Ackermann</w:t>
      </w:r>
      <w:proofErr w:type="spellEnd"/>
      <w:r>
        <w:t xml:space="preserve"> kerék kitérési szögének számítása meghatározásra került a (8)-</w:t>
      </w:r>
      <w:proofErr w:type="spellStart"/>
      <w:r>
        <w:t>as</w:t>
      </w:r>
      <w:proofErr w:type="spellEnd"/>
      <w:r>
        <w:t xml:space="preserve"> képlettel. Ennek implementálása a rendelkezésre álló változók függvényében az alábbi:</w:t>
      </w:r>
    </w:p>
    <w:p w14:paraId="5DEAC596" w14:textId="50200A64" w:rsidR="00561A14" w:rsidRPr="00561A14" w:rsidRDefault="00561A14" w:rsidP="00561A14">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561A14">
        <w:rPr>
          <w:rFonts w:ascii="Consolas" w:hAnsi="Consolas" w:cs="Courier New"/>
          <w:color w:val="000000"/>
          <w:sz w:val="20"/>
          <w:szCs w:val="20"/>
          <w:lang w:eastAsia="ja-JP"/>
        </w:rPr>
        <w:t xml:space="preserve">ax3_ang_rad </w:t>
      </w:r>
      <w:r w:rsidRPr="00561A14">
        <w:rPr>
          <w:rFonts w:ascii="Consolas" w:hAnsi="Consolas" w:cs="Courier New"/>
          <w:b/>
          <w:bCs/>
          <w:color w:val="000080"/>
          <w:sz w:val="20"/>
          <w:szCs w:val="20"/>
          <w:lang w:eastAsia="ja-JP"/>
        </w:rPr>
        <w:t>=</w:t>
      </w:r>
      <w:r w:rsidRPr="00561A14">
        <w:rPr>
          <w:rFonts w:ascii="Consolas" w:hAnsi="Consolas" w:cs="Courier New"/>
          <w:color w:val="000000"/>
          <w:sz w:val="20"/>
          <w:szCs w:val="20"/>
          <w:lang w:eastAsia="ja-JP"/>
        </w:rPr>
        <w:t xml:space="preserve"> </w:t>
      </w:r>
      <w:proofErr w:type="spellStart"/>
      <w:r w:rsidRPr="00561A14">
        <w:rPr>
          <w:rFonts w:ascii="Consolas" w:hAnsi="Consolas" w:cs="Courier New"/>
          <w:color w:val="000000"/>
          <w:sz w:val="20"/>
          <w:szCs w:val="20"/>
          <w:lang w:eastAsia="ja-JP"/>
        </w:rPr>
        <w:t>arctg</w:t>
      </w:r>
      <w:proofErr w:type="spellEnd"/>
      <w:r w:rsidRPr="00561A14">
        <w:rPr>
          <w:rFonts w:ascii="Consolas" w:hAnsi="Consolas" w:cs="Courier New"/>
          <w:b/>
          <w:bCs/>
          <w:color w:val="000080"/>
          <w:sz w:val="20"/>
          <w:szCs w:val="20"/>
          <w:lang w:eastAsia="ja-JP"/>
        </w:rPr>
        <w:t>(</w:t>
      </w:r>
      <w:proofErr w:type="spellStart"/>
      <w:r w:rsidR="00005924">
        <w:rPr>
          <w:rFonts w:ascii="Consolas" w:hAnsi="Consolas" w:cs="Courier New"/>
          <w:color w:val="000000"/>
          <w:sz w:val="20"/>
          <w:szCs w:val="20"/>
          <w:lang w:eastAsia="ja-JP"/>
        </w:rPr>
        <w:t>wheelbase</w:t>
      </w:r>
      <w:proofErr w:type="spellEnd"/>
      <w:r w:rsidR="002E0022">
        <w:rPr>
          <w:rFonts w:ascii="Consolas" w:hAnsi="Consolas" w:cs="Courier New"/>
          <w:color w:val="000000"/>
          <w:sz w:val="20"/>
          <w:szCs w:val="20"/>
          <w:lang w:eastAsia="ja-JP"/>
        </w:rPr>
        <w:t xml:space="preserve"> </w:t>
      </w:r>
      <w:r w:rsidRPr="00561A14">
        <w:rPr>
          <w:rFonts w:ascii="Consolas" w:hAnsi="Consolas" w:cs="Courier New"/>
          <w:b/>
          <w:bCs/>
          <w:color w:val="000080"/>
          <w:sz w:val="20"/>
          <w:szCs w:val="20"/>
          <w:lang w:eastAsia="ja-JP"/>
        </w:rPr>
        <w:t>/</w:t>
      </w:r>
      <w:r w:rsidR="002E0022">
        <w:rPr>
          <w:rFonts w:ascii="Consolas" w:hAnsi="Consolas" w:cs="Courier New"/>
          <w:b/>
          <w:bCs/>
          <w:color w:val="000080"/>
          <w:sz w:val="20"/>
          <w:szCs w:val="20"/>
          <w:lang w:eastAsia="ja-JP"/>
        </w:rPr>
        <w:t xml:space="preserve"> </w:t>
      </w:r>
      <w:r w:rsidRPr="00561A14">
        <w:rPr>
          <w:rFonts w:ascii="Consolas" w:hAnsi="Consolas" w:cs="Courier New"/>
          <w:b/>
          <w:bCs/>
          <w:color w:val="000080"/>
          <w:sz w:val="20"/>
          <w:szCs w:val="20"/>
          <w:lang w:eastAsia="ja-JP"/>
        </w:rPr>
        <w:t>(</w:t>
      </w:r>
      <w:proofErr w:type="spellStart"/>
      <w:r w:rsidRPr="00561A14">
        <w:rPr>
          <w:rFonts w:ascii="Consolas" w:hAnsi="Consolas" w:cs="Courier New"/>
          <w:color w:val="000000"/>
          <w:sz w:val="20"/>
          <w:szCs w:val="20"/>
          <w:lang w:eastAsia="ja-JP"/>
        </w:rPr>
        <w:t>cmd_vel_msg</w:t>
      </w:r>
      <w:r w:rsidRPr="00561A14">
        <w:rPr>
          <w:rFonts w:ascii="Consolas" w:hAnsi="Consolas" w:cs="Courier New"/>
          <w:b/>
          <w:bCs/>
          <w:color w:val="000080"/>
          <w:sz w:val="20"/>
          <w:szCs w:val="20"/>
          <w:lang w:eastAsia="ja-JP"/>
        </w:rPr>
        <w:t>.</w:t>
      </w:r>
      <w:r w:rsidRPr="00561A14">
        <w:rPr>
          <w:rFonts w:ascii="Consolas" w:hAnsi="Consolas" w:cs="Courier New"/>
          <w:color w:val="000000"/>
          <w:sz w:val="20"/>
          <w:szCs w:val="20"/>
          <w:lang w:eastAsia="ja-JP"/>
        </w:rPr>
        <w:t>linear</w:t>
      </w:r>
      <w:r w:rsidRPr="00561A14">
        <w:rPr>
          <w:rFonts w:ascii="Consolas" w:hAnsi="Consolas" w:cs="Courier New"/>
          <w:b/>
          <w:bCs/>
          <w:color w:val="000080"/>
          <w:sz w:val="20"/>
          <w:szCs w:val="20"/>
          <w:lang w:eastAsia="ja-JP"/>
        </w:rPr>
        <w:t>.</w:t>
      </w:r>
      <w:r w:rsidRPr="00561A14">
        <w:rPr>
          <w:rFonts w:ascii="Consolas" w:hAnsi="Consolas" w:cs="Courier New"/>
          <w:color w:val="000000"/>
          <w:sz w:val="20"/>
          <w:szCs w:val="20"/>
          <w:lang w:eastAsia="ja-JP"/>
        </w:rPr>
        <w:t>x</w:t>
      </w:r>
      <w:proofErr w:type="spellEnd"/>
      <w:r w:rsidR="002E0022">
        <w:rPr>
          <w:rFonts w:ascii="Consolas" w:hAnsi="Consolas" w:cs="Courier New"/>
          <w:color w:val="000000"/>
          <w:sz w:val="20"/>
          <w:szCs w:val="20"/>
          <w:lang w:eastAsia="ja-JP"/>
        </w:rPr>
        <w:t xml:space="preserve"> </w:t>
      </w:r>
      <w:r w:rsidRPr="00561A14">
        <w:rPr>
          <w:rFonts w:ascii="Consolas" w:hAnsi="Consolas" w:cs="Courier New"/>
          <w:b/>
          <w:bCs/>
          <w:color w:val="000080"/>
          <w:sz w:val="20"/>
          <w:szCs w:val="20"/>
          <w:lang w:eastAsia="ja-JP"/>
        </w:rPr>
        <w:t>/</w:t>
      </w:r>
      <w:r w:rsidR="002E0022">
        <w:rPr>
          <w:rFonts w:ascii="Consolas" w:hAnsi="Consolas" w:cs="Courier New"/>
          <w:b/>
          <w:bCs/>
          <w:color w:val="000080"/>
          <w:sz w:val="20"/>
          <w:szCs w:val="20"/>
          <w:lang w:eastAsia="ja-JP"/>
        </w:rPr>
        <w:t xml:space="preserve"> </w:t>
      </w:r>
      <w:proofErr w:type="spellStart"/>
      <w:r w:rsidRPr="00561A14">
        <w:rPr>
          <w:rFonts w:ascii="Consolas" w:hAnsi="Consolas" w:cs="Courier New"/>
          <w:color w:val="000000"/>
          <w:sz w:val="20"/>
          <w:szCs w:val="20"/>
          <w:lang w:eastAsia="ja-JP"/>
        </w:rPr>
        <w:t>cmd_vel_msg</w:t>
      </w:r>
      <w:r w:rsidRPr="00561A14">
        <w:rPr>
          <w:rFonts w:ascii="Consolas" w:hAnsi="Consolas" w:cs="Courier New"/>
          <w:b/>
          <w:bCs/>
          <w:color w:val="000080"/>
          <w:sz w:val="20"/>
          <w:szCs w:val="20"/>
          <w:lang w:eastAsia="ja-JP"/>
        </w:rPr>
        <w:t>.</w:t>
      </w:r>
      <w:r w:rsidRPr="00561A14">
        <w:rPr>
          <w:rFonts w:ascii="Consolas" w:hAnsi="Consolas" w:cs="Courier New"/>
          <w:color w:val="000000"/>
          <w:sz w:val="20"/>
          <w:szCs w:val="20"/>
          <w:lang w:eastAsia="ja-JP"/>
        </w:rPr>
        <w:t>angular</w:t>
      </w:r>
      <w:r w:rsidRPr="00561A14">
        <w:rPr>
          <w:rFonts w:ascii="Consolas" w:hAnsi="Consolas" w:cs="Courier New"/>
          <w:b/>
          <w:bCs/>
          <w:color w:val="000080"/>
          <w:sz w:val="20"/>
          <w:szCs w:val="20"/>
          <w:lang w:eastAsia="ja-JP"/>
        </w:rPr>
        <w:t>.</w:t>
      </w:r>
      <w:r w:rsidRPr="00561A14">
        <w:rPr>
          <w:rFonts w:ascii="Consolas" w:hAnsi="Consolas" w:cs="Courier New"/>
          <w:color w:val="000000"/>
          <w:sz w:val="20"/>
          <w:szCs w:val="20"/>
          <w:lang w:eastAsia="ja-JP"/>
        </w:rPr>
        <w:t>z</w:t>
      </w:r>
      <w:proofErr w:type="spellEnd"/>
      <w:r w:rsidRPr="00561A14">
        <w:rPr>
          <w:rFonts w:ascii="Consolas" w:hAnsi="Consolas" w:cs="Courier New"/>
          <w:b/>
          <w:bCs/>
          <w:color w:val="000080"/>
          <w:sz w:val="20"/>
          <w:szCs w:val="20"/>
          <w:lang w:eastAsia="ja-JP"/>
        </w:rPr>
        <w:t>))</w:t>
      </w:r>
      <w:r w:rsidR="00B23F67">
        <w:rPr>
          <w:rFonts w:ascii="Consolas" w:hAnsi="Consolas" w:cs="Courier New"/>
          <w:b/>
          <w:bCs/>
          <w:color w:val="000080"/>
          <w:sz w:val="20"/>
          <w:szCs w:val="20"/>
          <w:lang w:eastAsia="ja-JP"/>
        </w:rPr>
        <w:t>;</w:t>
      </w:r>
    </w:p>
    <w:p w14:paraId="5CA7DD6B" w14:textId="2EE62BA3" w:rsidR="00561A14" w:rsidRDefault="0009543B" w:rsidP="0009543B">
      <w:pPr>
        <w:spacing w:after="0" w:line="240" w:lineRule="auto"/>
        <w:jc w:val="left"/>
      </w:pPr>
      <w:r>
        <w:br w:type="page"/>
      </w:r>
    </w:p>
    <w:p w14:paraId="3DF8EADD" w14:textId="6A66C4D8" w:rsidR="00561A14" w:rsidRDefault="00DA43E3" w:rsidP="00293742">
      <w:pPr>
        <w:tabs>
          <w:tab w:val="left" w:pos="4536"/>
        </w:tabs>
        <w:spacing w:after="120"/>
      </w:pPr>
      <w:r>
        <w:t xml:space="preserve">A kormány szerkezet miatt, a kormányzó motor kitérési szöge nem egyenlő az </w:t>
      </w:r>
      <w:proofErr w:type="spellStart"/>
      <w:r>
        <w:t>Ackermann</w:t>
      </w:r>
      <w:proofErr w:type="spellEnd"/>
      <w:r>
        <w:t xml:space="preserve"> kerék kitérési szögével. Csak abban az esetben egyezne meg a két szög, ha a kormányzó motor beépítése olyan pozícióban történt volna, hogy annak tengelye és az autó függőleges tengelye egymással párhuzamosak lennének. Jelen felépítés mellett a pontos működéshez </w:t>
      </w:r>
      <w:r w:rsidR="00786EC5">
        <w:t xml:space="preserve">szűkséges a motor mozgási tartományának </w:t>
      </w:r>
      <w:r w:rsidR="00167E2D">
        <w:t>ismerete.</w:t>
      </w:r>
      <w:r w:rsidR="00527FA7">
        <w:t xml:space="preserve"> </w:t>
      </w:r>
      <w:r w:rsidR="00167E2D">
        <w:t>A</w:t>
      </w:r>
      <w:r w:rsidR="0094465E">
        <w:t xml:space="preserve"> kerék középállása és szélső helyzete közötti szögtartományt meg kell feleltetni az ugyan ebben a tartományban lévő motor </w:t>
      </w:r>
      <w:proofErr w:type="spellStart"/>
      <w:r w:rsidR="0094465E">
        <w:t>encoder</w:t>
      </w:r>
      <w:proofErr w:type="spellEnd"/>
      <w:r w:rsidR="0094465E">
        <w:t xml:space="preserve"> impulzus tartománynak. Azaz át kell konvertálni a szögállást impulzusszámmá. </w:t>
      </w:r>
      <w:r w:rsidR="00756C01">
        <w:t>Az alábbi kódsorral ez megvalósítható:</w:t>
      </w:r>
    </w:p>
    <w:p w14:paraId="495C660F"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527FA7">
        <w:rPr>
          <w:rFonts w:ascii="Consolas" w:hAnsi="Consolas" w:cs="Courier New"/>
          <w:b/>
          <w:bCs/>
          <w:color w:val="0000FF"/>
          <w:sz w:val="20"/>
          <w:szCs w:val="20"/>
          <w:lang w:eastAsia="ja-JP"/>
        </w:rPr>
        <w:t>if</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proofErr w:type="spellStart"/>
      <w:r w:rsidRPr="00527FA7">
        <w:rPr>
          <w:rFonts w:ascii="Consolas" w:hAnsi="Consolas" w:cs="Courier New"/>
          <w:color w:val="000000"/>
          <w:sz w:val="20"/>
          <w:szCs w:val="20"/>
          <w:lang w:eastAsia="ja-JP"/>
        </w:rPr>
        <w:t>cmd_vel_msg</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angular</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z</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&lt;</w:t>
      </w:r>
      <w:r w:rsidRPr="00527FA7">
        <w:rPr>
          <w:rFonts w:ascii="Consolas" w:hAnsi="Consolas" w:cs="Courier New"/>
          <w:color w:val="000000"/>
          <w:sz w:val="20"/>
          <w:szCs w:val="20"/>
          <w:lang w:eastAsia="ja-JP"/>
        </w:rPr>
        <w:t xml:space="preserve"> </w:t>
      </w:r>
      <w:r w:rsidRPr="00527FA7">
        <w:rPr>
          <w:rFonts w:ascii="Consolas" w:hAnsi="Consolas" w:cs="Courier New"/>
          <w:color w:val="FF8000"/>
          <w:sz w:val="20"/>
          <w:szCs w:val="20"/>
          <w:lang w:eastAsia="ja-JP"/>
        </w:rPr>
        <w:t>0</w:t>
      </w:r>
      <w:r w:rsidRPr="00527FA7">
        <w:rPr>
          <w:rFonts w:ascii="Consolas" w:hAnsi="Consolas" w:cs="Courier New"/>
          <w:b/>
          <w:bCs/>
          <w:color w:val="000080"/>
          <w:sz w:val="20"/>
          <w:szCs w:val="20"/>
          <w:lang w:eastAsia="ja-JP"/>
        </w:rPr>
        <w:t>){</w:t>
      </w:r>
    </w:p>
    <w:p w14:paraId="78C43898"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
    <w:p w14:paraId="1ABC15AF"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roofErr w:type="spellStart"/>
      <w:r w:rsidRPr="00527FA7">
        <w:rPr>
          <w:rFonts w:ascii="Consolas" w:hAnsi="Consolas" w:cs="Courier New"/>
          <w:color w:val="000000"/>
          <w:sz w:val="20"/>
          <w:szCs w:val="20"/>
          <w:lang w:eastAsia="ja-JP"/>
        </w:rPr>
        <w:t>imp_rad</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ax3_ctr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ax3_lr</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proofErr w:type="spellStart"/>
      <w:r w:rsidRPr="00527FA7">
        <w:rPr>
          <w:rFonts w:ascii="Consolas" w:hAnsi="Consolas" w:cs="Courier New"/>
          <w:color w:val="000000"/>
          <w:sz w:val="20"/>
          <w:szCs w:val="20"/>
          <w:lang w:eastAsia="ja-JP"/>
        </w:rPr>
        <w:t>ack_max_rad</w:t>
      </w:r>
      <w:proofErr w:type="spellEnd"/>
      <w:r w:rsidRPr="00527FA7">
        <w:rPr>
          <w:rFonts w:ascii="Consolas" w:hAnsi="Consolas" w:cs="Courier New"/>
          <w:b/>
          <w:bCs/>
          <w:color w:val="000080"/>
          <w:sz w:val="20"/>
          <w:szCs w:val="20"/>
          <w:lang w:eastAsia="ja-JP"/>
        </w:rPr>
        <w:t>;</w:t>
      </w:r>
    </w:p>
    <w:p w14:paraId="3C9894CB"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
    <w:p w14:paraId="44910EC1"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b/>
          <w:bCs/>
          <w:color w:val="000080"/>
          <w:sz w:val="20"/>
          <w:szCs w:val="20"/>
          <w:lang w:eastAsia="ja-JP"/>
        </w:rPr>
        <w:t>}</w:t>
      </w:r>
      <w:proofErr w:type="spellStart"/>
      <w:r w:rsidRPr="00527FA7">
        <w:rPr>
          <w:rFonts w:ascii="Consolas" w:hAnsi="Consolas" w:cs="Courier New"/>
          <w:b/>
          <w:bCs/>
          <w:color w:val="0000FF"/>
          <w:sz w:val="20"/>
          <w:szCs w:val="20"/>
          <w:lang w:eastAsia="ja-JP"/>
        </w:rPr>
        <w:t>else</w:t>
      </w:r>
      <w:proofErr w:type="spellEnd"/>
      <w:r w:rsidRPr="00527FA7">
        <w:rPr>
          <w:rFonts w:ascii="Consolas" w:hAnsi="Consolas" w:cs="Courier New"/>
          <w:b/>
          <w:bCs/>
          <w:color w:val="000080"/>
          <w:sz w:val="20"/>
          <w:szCs w:val="20"/>
          <w:lang w:eastAsia="ja-JP"/>
        </w:rPr>
        <w:t>{</w:t>
      </w:r>
    </w:p>
    <w:p w14:paraId="0BEFE83E"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
    <w:p w14:paraId="0DAD5C1B"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roofErr w:type="spellStart"/>
      <w:r w:rsidRPr="00527FA7">
        <w:rPr>
          <w:rFonts w:ascii="Consolas" w:hAnsi="Consolas" w:cs="Courier New"/>
          <w:color w:val="000000"/>
          <w:sz w:val="20"/>
          <w:szCs w:val="20"/>
          <w:lang w:eastAsia="ja-JP"/>
        </w:rPr>
        <w:t>imp_rad</w:t>
      </w:r>
      <w:proofErr w:type="spellEnd"/>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ax3_ctr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ax3_ll</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r w:rsidRPr="00527FA7">
        <w:rPr>
          <w:rFonts w:ascii="Consolas" w:hAnsi="Consolas" w:cs="Courier New"/>
          <w:b/>
          <w:bCs/>
          <w:color w:val="000080"/>
          <w:sz w:val="20"/>
          <w:szCs w:val="20"/>
          <w:lang w:eastAsia="ja-JP"/>
        </w:rPr>
        <w:t>/</w:t>
      </w:r>
      <w:r w:rsidRPr="00527FA7">
        <w:rPr>
          <w:rFonts w:ascii="Consolas" w:hAnsi="Consolas" w:cs="Courier New"/>
          <w:color w:val="000000"/>
          <w:sz w:val="20"/>
          <w:szCs w:val="20"/>
          <w:lang w:eastAsia="ja-JP"/>
        </w:rPr>
        <w:t xml:space="preserve"> </w:t>
      </w:r>
      <w:proofErr w:type="spellStart"/>
      <w:r w:rsidRPr="00527FA7">
        <w:rPr>
          <w:rFonts w:ascii="Consolas" w:hAnsi="Consolas" w:cs="Courier New"/>
          <w:color w:val="000000"/>
          <w:sz w:val="20"/>
          <w:szCs w:val="20"/>
          <w:lang w:eastAsia="ja-JP"/>
        </w:rPr>
        <w:t>ack_max_rad</w:t>
      </w:r>
      <w:proofErr w:type="spellEnd"/>
      <w:r w:rsidRPr="00527FA7">
        <w:rPr>
          <w:rFonts w:ascii="Consolas" w:hAnsi="Consolas" w:cs="Courier New"/>
          <w:b/>
          <w:bCs/>
          <w:color w:val="000080"/>
          <w:sz w:val="20"/>
          <w:szCs w:val="20"/>
          <w:lang w:eastAsia="ja-JP"/>
        </w:rPr>
        <w:t>;</w:t>
      </w:r>
    </w:p>
    <w:p w14:paraId="4EB33985"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527FA7">
        <w:rPr>
          <w:rFonts w:ascii="Consolas" w:hAnsi="Consolas" w:cs="Courier New"/>
          <w:color w:val="000000"/>
          <w:sz w:val="20"/>
          <w:szCs w:val="20"/>
          <w:lang w:eastAsia="ja-JP"/>
        </w:rPr>
        <w:t xml:space="preserve">    </w:t>
      </w:r>
    </w:p>
    <w:p w14:paraId="4CB2889E" w14:textId="77777777" w:rsidR="00527FA7" w:rsidRPr="00527FA7" w:rsidRDefault="00527FA7" w:rsidP="00527FA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527FA7">
        <w:rPr>
          <w:rFonts w:ascii="Consolas" w:hAnsi="Consolas" w:cs="Courier New"/>
          <w:b/>
          <w:bCs/>
          <w:color w:val="000080"/>
          <w:sz w:val="20"/>
          <w:szCs w:val="20"/>
          <w:lang w:eastAsia="ja-JP"/>
        </w:rPr>
        <w:t>}</w:t>
      </w:r>
    </w:p>
    <w:p w14:paraId="2EEB75A7" w14:textId="5CD55D80" w:rsidR="00527FA7" w:rsidRDefault="00527FA7" w:rsidP="00293742">
      <w:pPr>
        <w:tabs>
          <w:tab w:val="left" w:pos="4536"/>
        </w:tabs>
        <w:spacing w:after="120"/>
      </w:pPr>
    </w:p>
    <w:p w14:paraId="0070EE44" w14:textId="4F9BFA2E" w:rsidR="00D64305" w:rsidRDefault="00D64305" w:rsidP="00293742">
      <w:pPr>
        <w:tabs>
          <w:tab w:val="left" w:pos="4536"/>
        </w:tabs>
        <w:spacing w:after="120"/>
      </w:pPr>
      <w:r>
        <w:t xml:space="preserve">Így a kívánt szögelfordulás már meghatározható a középállástól való motor </w:t>
      </w:r>
      <w:proofErr w:type="spellStart"/>
      <w:r>
        <w:t>encoder</w:t>
      </w:r>
      <w:proofErr w:type="spellEnd"/>
      <w:r>
        <w:t xml:space="preserve"> impulzus eltérésként. Ehhez a kívánt </w:t>
      </w:r>
      <w:proofErr w:type="spellStart"/>
      <w:r>
        <w:t>Ackermann</w:t>
      </w:r>
      <w:proofErr w:type="spellEnd"/>
      <w:r>
        <w:t xml:space="preserve"> szöget meg kell szorozni a kapott váltószámmal:</w:t>
      </w:r>
    </w:p>
    <w:p w14:paraId="54C613EE" w14:textId="5A7E5590" w:rsidR="00D64305" w:rsidRPr="00D64305" w:rsidRDefault="00D64305" w:rsidP="00D64305">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lang w:eastAsia="ja-JP"/>
        </w:rPr>
      </w:pPr>
      <w:r w:rsidRPr="00D64305">
        <w:rPr>
          <w:rFonts w:ascii="Courier New" w:hAnsi="Courier New" w:cs="Courier New"/>
          <w:color w:val="000000"/>
          <w:sz w:val="20"/>
          <w:szCs w:val="20"/>
          <w:lang w:eastAsia="ja-JP"/>
        </w:rPr>
        <w:t>ax3_</w:t>
      </w:r>
      <w:r w:rsidR="00396901">
        <w:rPr>
          <w:rFonts w:ascii="Courier New" w:hAnsi="Courier New" w:cs="Courier New"/>
          <w:color w:val="000000"/>
          <w:sz w:val="20"/>
          <w:szCs w:val="20"/>
          <w:lang w:eastAsia="ja-JP"/>
        </w:rPr>
        <w:t>dif</w:t>
      </w:r>
      <w:r w:rsidRPr="00D64305">
        <w:rPr>
          <w:rFonts w:ascii="Courier New" w:hAnsi="Courier New" w:cs="Courier New"/>
          <w:color w:val="000000"/>
          <w:sz w:val="20"/>
          <w:szCs w:val="20"/>
          <w:lang w:eastAsia="ja-JP"/>
        </w:rPr>
        <w:t xml:space="preserve"> </w:t>
      </w:r>
      <w:r w:rsidRPr="00D64305">
        <w:rPr>
          <w:rFonts w:ascii="Courier New" w:hAnsi="Courier New" w:cs="Courier New"/>
          <w:b/>
          <w:bCs/>
          <w:color w:val="000080"/>
          <w:sz w:val="20"/>
          <w:szCs w:val="20"/>
          <w:lang w:eastAsia="ja-JP"/>
        </w:rPr>
        <w:t>=</w:t>
      </w:r>
      <w:r w:rsidRPr="00D64305">
        <w:rPr>
          <w:rFonts w:ascii="Courier New" w:hAnsi="Courier New" w:cs="Courier New"/>
          <w:color w:val="000000"/>
          <w:sz w:val="20"/>
          <w:szCs w:val="20"/>
          <w:lang w:eastAsia="ja-JP"/>
        </w:rPr>
        <w:t xml:space="preserve"> ax3_ang_rad </w:t>
      </w:r>
      <w:r w:rsidRPr="00D64305">
        <w:rPr>
          <w:rFonts w:ascii="Courier New" w:hAnsi="Courier New" w:cs="Courier New"/>
          <w:b/>
          <w:bCs/>
          <w:color w:val="000080"/>
          <w:sz w:val="20"/>
          <w:szCs w:val="20"/>
          <w:lang w:eastAsia="ja-JP"/>
        </w:rPr>
        <w:t>*</w:t>
      </w:r>
      <w:r w:rsidRPr="00D64305">
        <w:rPr>
          <w:rFonts w:ascii="Courier New" w:hAnsi="Courier New" w:cs="Courier New"/>
          <w:color w:val="000000"/>
          <w:sz w:val="20"/>
          <w:szCs w:val="20"/>
          <w:lang w:eastAsia="ja-JP"/>
        </w:rPr>
        <w:t xml:space="preserve"> </w:t>
      </w:r>
      <w:proofErr w:type="spellStart"/>
      <w:r w:rsidRPr="00D64305">
        <w:rPr>
          <w:rFonts w:ascii="Courier New" w:hAnsi="Courier New" w:cs="Courier New"/>
          <w:color w:val="000000"/>
          <w:sz w:val="20"/>
          <w:szCs w:val="20"/>
          <w:lang w:eastAsia="ja-JP"/>
        </w:rPr>
        <w:t>imp_rad</w:t>
      </w:r>
      <w:proofErr w:type="spellEnd"/>
      <w:r w:rsidRPr="00D64305">
        <w:rPr>
          <w:rFonts w:ascii="Courier New" w:hAnsi="Courier New" w:cs="Courier New"/>
          <w:b/>
          <w:bCs/>
          <w:color w:val="000080"/>
          <w:sz w:val="20"/>
          <w:szCs w:val="20"/>
          <w:lang w:eastAsia="ja-JP"/>
        </w:rPr>
        <w:t>;</w:t>
      </w:r>
    </w:p>
    <w:p w14:paraId="3103F283" w14:textId="0D36CDE0" w:rsidR="00D64305" w:rsidRDefault="00D64305" w:rsidP="00396901">
      <w:pPr>
        <w:spacing w:after="0" w:line="240" w:lineRule="auto"/>
        <w:jc w:val="left"/>
      </w:pPr>
    </w:p>
    <w:p w14:paraId="5355D2E1" w14:textId="6155C5A2" w:rsidR="0009543B" w:rsidRDefault="00396901" w:rsidP="00293742">
      <w:pPr>
        <w:tabs>
          <w:tab w:val="left" w:pos="4536"/>
        </w:tabs>
        <w:spacing w:after="120"/>
      </w:pPr>
      <w:r>
        <w:t xml:space="preserve">Ezzel az ax3_dif változóba kerül az a motor impulzus szám, amennyivel a motort el kell fordítani a középállástól. </w:t>
      </w:r>
      <w:r w:rsidR="005428EB">
        <w:t xml:space="preserve">Ez még csak egy relatív pozíció, nem az elérni kívánt kerékszöghöz tartozó abszolút pozíció. Azonban abban az esetben, ha a kerék középállása a motor null pozíciójánál lenne, ez az érték már megfelelne a valós értéknek.  </w:t>
      </w:r>
    </w:p>
    <w:p w14:paraId="064A6CDE" w14:textId="703F4069" w:rsidR="0009543B" w:rsidRDefault="0009543B" w:rsidP="0009543B">
      <w:pPr>
        <w:spacing w:after="0" w:line="240" w:lineRule="auto"/>
        <w:jc w:val="left"/>
      </w:pPr>
      <w:r>
        <w:br w:type="page"/>
      </w:r>
    </w:p>
    <w:p w14:paraId="703522B0" w14:textId="4F24D6EB" w:rsidR="00D64305" w:rsidRDefault="00F23BC6" w:rsidP="00293742">
      <w:pPr>
        <w:tabs>
          <w:tab w:val="left" w:pos="4536"/>
        </w:tabs>
        <w:spacing w:after="120"/>
      </w:pPr>
      <w:r>
        <w:t xml:space="preserve">Az alábbi kód arra az esetleges problémára </w:t>
      </w:r>
      <w:r w:rsidR="00FD10AC">
        <w:t>nyújt megoldást</w:t>
      </w:r>
      <w:r>
        <w:t xml:space="preserve">, ha egy jövőbeni motor csere során más típusú motor kerül beszerelésre és annak </w:t>
      </w:r>
      <w:proofErr w:type="spellStart"/>
      <w:r>
        <w:t>encoder</w:t>
      </w:r>
      <w:proofErr w:type="spellEnd"/>
      <w:r>
        <w:t xml:space="preserve"> értéke ellenkező forgásirányba inkrementálódik:</w:t>
      </w:r>
    </w:p>
    <w:p w14:paraId="64F41888"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linear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x</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&gt;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035E0562"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angular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z</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49012A43"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ax3_ctr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ax3_lr</w:t>
      </w:r>
      <w:r w:rsidRPr="00FD10AC">
        <w:rPr>
          <w:rFonts w:ascii="Consolas" w:hAnsi="Consolas" w:cs="Courier New"/>
          <w:b/>
          <w:bCs/>
          <w:color w:val="000080"/>
          <w:sz w:val="20"/>
          <w:szCs w:val="20"/>
          <w:lang w:eastAsia="ja-JP"/>
        </w:rPr>
        <w:t>){</w:t>
      </w:r>
    </w:p>
    <w:p w14:paraId="4CBF25E1"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5C1D04E6"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FF8000"/>
          <w:sz w:val="20"/>
          <w:szCs w:val="20"/>
          <w:lang w:eastAsia="ja-JP"/>
        </w:rPr>
        <w:t>1</w:t>
      </w:r>
      <w:r w:rsidRPr="00FD10AC">
        <w:rPr>
          <w:rFonts w:ascii="Consolas" w:hAnsi="Consolas" w:cs="Courier New"/>
          <w:b/>
          <w:bCs/>
          <w:color w:val="000080"/>
          <w:sz w:val="20"/>
          <w:szCs w:val="20"/>
          <w:lang w:eastAsia="ja-JP"/>
        </w:rPr>
        <w:t>;</w:t>
      </w:r>
    </w:p>
    <w:p w14:paraId="6051D56D"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3E75A9B0"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
    <w:p w14:paraId="42FB9EC7"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
    <w:p w14:paraId="4A0709F7"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angular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z</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&gt;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0B162220"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ax3_ctr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ax3_ll</w:t>
      </w:r>
      <w:r w:rsidRPr="00FD10AC">
        <w:rPr>
          <w:rFonts w:ascii="Consolas" w:hAnsi="Consolas" w:cs="Courier New"/>
          <w:b/>
          <w:bCs/>
          <w:color w:val="000080"/>
          <w:sz w:val="20"/>
          <w:szCs w:val="20"/>
          <w:lang w:eastAsia="ja-JP"/>
        </w:rPr>
        <w:t>){</w:t>
      </w:r>
    </w:p>
    <w:p w14:paraId="6B27CD7C"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71030029"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FF8000"/>
          <w:sz w:val="20"/>
          <w:szCs w:val="20"/>
          <w:lang w:eastAsia="ja-JP"/>
        </w:rPr>
        <w:t>1</w:t>
      </w:r>
      <w:r w:rsidRPr="00FD10AC">
        <w:rPr>
          <w:rFonts w:ascii="Consolas" w:hAnsi="Consolas" w:cs="Courier New"/>
          <w:b/>
          <w:bCs/>
          <w:color w:val="000080"/>
          <w:sz w:val="20"/>
          <w:szCs w:val="20"/>
          <w:lang w:eastAsia="ja-JP"/>
        </w:rPr>
        <w:t>;</w:t>
      </w:r>
    </w:p>
    <w:p w14:paraId="1B2A1750"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38CD19A0"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2F5CE67E"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b/>
          <w:bCs/>
          <w:color w:val="000080"/>
          <w:sz w:val="20"/>
          <w:szCs w:val="20"/>
          <w:lang w:eastAsia="ja-JP"/>
        </w:rPr>
        <w:t>}</w:t>
      </w:r>
    </w:p>
    <w:p w14:paraId="1A0341AC"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linear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x</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09FB2B6B"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angular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z</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03BD69BD"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ax3_ctr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ax3_lr</w:t>
      </w:r>
      <w:r w:rsidRPr="00FD10AC">
        <w:rPr>
          <w:rFonts w:ascii="Consolas" w:hAnsi="Consolas" w:cs="Courier New"/>
          <w:b/>
          <w:bCs/>
          <w:color w:val="000080"/>
          <w:sz w:val="20"/>
          <w:szCs w:val="20"/>
          <w:lang w:eastAsia="ja-JP"/>
        </w:rPr>
        <w:t>){</w:t>
      </w:r>
    </w:p>
    <w:p w14:paraId="148E1E2D"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2B2865C3"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FF8000"/>
          <w:sz w:val="20"/>
          <w:szCs w:val="20"/>
          <w:lang w:eastAsia="ja-JP"/>
        </w:rPr>
        <w:t>1</w:t>
      </w:r>
      <w:r w:rsidRPr="00FD10AC">
        <w:rPr>
          <w:rFonts w:ascii="Consolas" w:hAnsi="Consolas" w:cs="Courier New"/>
          <w:b/>
          <w:bCs/>
          <w:color w:val="000080"/>
          <w:sz w:val="20"/>
          <w:szCs w:val="20"/>
          <w:lang w:eastAsia="ja-JP"/>
        </w:rPr>
        <w:t>;</w:t>
      </w:r>
    </w:p>
    <w:p w14:paraId="47D4B345"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45EE3835"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
    <w:p w14:paraId="5EEF106F"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14566199"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roofErr w:type="spellStart"/>
      <w:r w:rsidRPr="00FD10AC">
        <w:rPr>
          <w:rFonts w:ascii="Consolas" w:hAnsi="Consolas" w:cs="Courier New"/>
          <w:color w:val="000000"/>
          <w:sz w:val="20"/>
          <w:szCs w:val="20"/>
          <w:lang w:eastAsia="ja-JP"/>
        </w:rPr>
        <w:t>cmd_vel_msg</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angular</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z</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&gt;</w:t>
      </w:r>
      <w:r w:rsidRPr="00FD10AC">
        <w:rPr>
          <w:rFonts w:ascii="Consolas" w:hAnsi="Consolas" w:cs="Courier New"/>
          <w:color w:val="000000"/>
          <w:sz w:val="20"/>
          <w:szCs w:val="20"/>
          <w:lang w:eastAsia="ja-JP"/>
        </w:rPr>
        <w:t xml:space="preserve"> </w:t>
      </w:r>
      <w:r w:rsidRPr="00FD10AC">
        <w:rPr>
          <w:rFonts w:ascii="Consolas" w:hAnsi="Consolas" w:cs="Courier New"/>
          <w:color w:val="FF8000"/>
          <w:sz w:val="20"/>
          <w:szCs w:val="20"/>
          <w:lang w:eastAsia="ja-JP"/>
        </w:rPr>
        <w:t>0</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p>
    <w:p w14:paraId="50EAD3F1"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roofErr w:type="spellStart"/>
      <w:r w:rsidRPr="00FD10AC">
        <w:rPr>
          <w:rFonts w:ascii="Consolas" w:hAnsi="Consolas" w:cs="Courier New"/>
          <w:b/>
          <w:bCs/>
          <w:color w:val="0000FF"/>
          <w:sz w:val="20"/>
          <w:szCs w:val="20"/>
          <w:lang w:eastAsia="ja-JP"/>
        </w:rPr>
        <w:t>if</w:t>
      </w:r>
      <w:proofErr w:type="spellEnd"/>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ax3_ctr </w:t>
      </w:r>
      <w:r w:rsidRPr="00FD10AC">
        <w:rPr>
          <w:rFonts w:ascii="Consolas" w:hAnsi="Consolas" w:cs="Courier New"/>
          <w:b/>
          <w:bCs/>
          <w:color w:val="000080"/>
          <w:sz w:val="20"/>
          <w:szCs w:val="20"/>
          <w:lang w:eastAsia="ja-JP"/>
        </w:rPr>
        <w:t>&lt;</w:t>
      </w:r>
      <w:r w:rsidRPr="00FD10AC">
        <w:rPr>
          <w:rFonts w:ascii="Consolas" w:hAnsi="Consolas" w:cs="Courier New"/>
          <w:color w:val="000000"/>
          <w:sz w:val="20"/>
          <w:szCs w:val="20"/>
          <w:lang w:eastAsia="ja-JP"/>
        </w:rPr>
        <w:t xml:space="preserve"> ax3_ll</w:t>
      </w:r>
      <w:r w:rsidRPr="00FD10AC">
        <w:rPr>
          <w:rFonts w:ascii="Consolas" w:hAnsi="Consolas" w:cs="Courier New"/>
          <w:b/>
          <w:bCs/>
          <w:color w:val="000080"/>
          <w:sz w:val="20"/>
          <w:szCs w:val="20"/>
          <w:lang w:eastAsia="ja-JP"/>
        </w:rPr>
        <w:t>){</w:t>
      </w:r>
    </w:p>
    <w:p w14:paraId="5BD1A894"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153D226A"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ax3_dif </w:t>
      </w:r>
      <w:r w:rsidRPr="00FD10AC">
        <w:rPr>
          <w:rFonts w:ascii="Consolas" w:hAnsi="Consolas" w:cs="Courier New"/>
          <w:b/>
          <w:bCs/>
          <w:color w:val="000080"/>
          <w:sz w:val="20"/>
          <w:szCs w:val="20"/>
          <w:lang w:eastAsia="ja-JP"/>
        </w:rPr>
        <w:t>*</w:t>
      </w: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r w:rsidRPr="00FD10AC">
        <w:rPr>
          <w:rFonts w:ascii="Consolas" w:hAnsi="Consolas" w:cs="Courier New"/>
          <w:color w:val="FF8000"/>
          <w:sz w:val="20"/>
          <w:szCs w:val="20"/>
          <w:lang w:eastAsia="ja-JP"/>
        </w:rPr>
        <w:t>1</w:t>
      </w:r>
      <w:r w:rsidRPr="00FD10AC">
        <w:rPr>
          <w:rFonts w:ascii="Consolas" w:hAnsi="Consolas" w:cs="Courier New"/>
          <w:b/>
          <w:bCs/>
          <w:color w:val="000080"/>
          <w:sz w:val="20"/>
          <w:szCs w:val="20"/>
          <w:lang w:eastAsia="ja-JP"/>
        </w:rPr>
        <w:t>;</w:t>
      </w:r>
    </w:p>
    <w:p w14:paraId="655DFE85"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p>
    <w:p w14:paraId="61FA0F21"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
    <w:p w14:paraId="51234485"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FD10AC">
        <w:rPr>
          <w:rFonts w:ascii="Consolas" w:hAnsi="Consolas" w:cs="Courier New"/>
          <w:color w:val="000000"/>
          <w:sz w:val="20"/>
          <w:szCs w:val="20"/>
          <w:lang w:eastAsia="ja-JP"/>
        </w:rPr>
        <w:t xml:space="preserve">    </w:t>
      </w:r>
      <w:r w:rsidRPr="00FD10AC">
        <w:rPr>
          <w:rFonts w:ascii="Consolas" w:hAnsi="Consolas" w:cs="Courier New"/>
          <w:b/>
          <w:bCs/>
          <w:color w:val="000080"/>
          <w:sz w:val="20"/>
          <w:szCs w:val="20"/>
          <w:lang w:eastAsia="ja-JP"/>
        </w:rPr>
        <w:t>}</w:t>
      </w:r>
    </w:p>
    <w:p w14:paraId="510892DC" w14:textId="77777777" w:rsidR="00FD10AC" w:rsidRPr="00FD10AC" w:rsidRDefault="00FD10AC" w:rsidP="002237DD">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FD10AC">
        <w:rPr>
          <w:rFonts w:ascii="Consolas" w:hAnsi="Consolas" w:cs="Courier New"/>
          <w:b/>
          <w:bCs/>
          <w:color w:val="000080"/>
          <w:sz w:val="20"/>
          <w:szCs w:val="20"/>
          <w:lang w:eastAsia="ja-JP"/>
        </w:rPr>
        <w:t>}</w:t>
      </w:r>
    </w:p>
    <w:p w14:paraId="17CDED66" w14:textId="4C773651" w:rsidR="00F23BC6" w:rsidRDefault="00F23BC6" w:rsidP="00293742">
      <w:pPr>
        <w:tabs>
          <w:tab w:val="left" w:pos="4536"/>
        </w:tabs>
        <w:spacing w:after="120"/>
      </w:pPr>
    </w:p>
    <w:p w14:paraId="146B9D11" w14:textId="6FC0F75E" w:rsidR="002237DD" w:rsidRDefault="0052005A" w:rsidP="00293742">
      <w:pPr>
        <w:tabs>
          <w:tab w:val="left" w:pos="4536"/>
        </w:tabs>
        <w:spacing w:after="120"/>
      </w:pPr>
      <w:r>
        <w:t xml:space="preserve">Ahhoz, hogy az </w:t>
      </w:r>
      <w:proofErr w:type="spellStart"/>
      <w:r>
        <w:t>Ackermann</w:t>
      </w:r>
      <w:proofErr w:type="spellEnd"/>
      <w:r>
        <w:t xml:space="preserve"> szögnek megfelelő valós motor pozíciót megkapjuk, a középállás pozícióhoz hozzá kell adni az attól való eltérést. Ezzel megkapjuk az abszolút motor pozíciót:</w:t>
      </w:r>
    </w:p>
    <w:p w14:paraId="2B9955FB" w14:textId="348435C8" w:rsidR="00B63A97" w:rsidRPr="00B63A97" w:rsidRDefault="0052005A" w:rsidP="00B63A97">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52005A">
        <w:rPr>
          <w:rFonts w:ascii="Consolas" w:hAnsi="Consolas" w:cs="Courier New"/>
          <w:color w:val="000000"/>
          <w:sz w:val="20"/>
          <w:szCs w:val="20"/>
          <w:lang w:eastAsia="ja-JP"/>
        </w:rPr>
        <w:t xml:space="preserve">ax3_abs_pos </w:t>
      </w:r>
      <w:r w:rsidRPr="0052005A">
        <w:rPr>
          <w:rFonts w:ascii="Consolas" w:hAnsi="Consolas" w:cs="Courier New"/>
          <w:b/>
          <w:bCs/>
          <w:color w:val="000080"/>
          <w:sz w:val="20"/>
          <w:szCs w:val="20"/>
          <w:lang w:eastAsia="ja-JP"/>
        </w:rPr>
        <w:t>=</w:t>
      </w:r>
      <w:r w:rsidRPr="0052005A">
        <w:rPr>
          <w:rFonts w:ascii="Consolas" w:hAnsi="Consolas" w:cs="Courier New"/>
          <w:color w:val="000000"/>
          <w:sz w:val="20"/>
          <w:szCs w:val="20"/>
          <w:lang w:eastAsia="ja-JP"/>
        </w:rPr>
        <w:t xml:space="preserve"> ax3_dif </w:t>
      </w:r>
      <w:r w:rsidRPr="0052005A">
        <w:rPr>
          <w:rFonts w:ascii="Consolas" w:hAnsi="Consolas" w:cs="Courier New"/>
          <w:b/>
          <w:bCs/>
          <w:color w:val="000080"/>
          <w:sz w:val="20"/>
          <w:szCs w:val="20"/>
          <w:lang w:eastAsia="ja-JP"/>
        </w:rPr>
        <w:t>+</w:t>
      </w:r>
      <w:r w:rsidRPr="0052005A">
        <w:rPr>
          <w:rFonts w:ascii="Consolas" w:hAnsi="Consolas" w:cs="Courier New"/>
          <w:color w:val="000000"/>
          <w:sz w:val="20"/>
          <w:szCs w:val="20"/>
          <w:lang w:eastAsia="ja-JP"/>
        </w:rPr>
        <w:t xml:space="preserve"> ax3_ctr</w:t>
      </w:r>
      <w:r w:rsidRPr="0052005A">
        <w:rPr>
          <w:rFonts w:ascii="Consolas" w:hAnsi="Consolas" w:cs="Courier New"/>
          <w:b/>
          <w:bCs/>
          <w:color w:val="000080"/>
          <w:sz w:val="20"/>
          <w:szCs w:val="20"/>
          <w:lang w:eastAsia="ja-JP"/>
        </w:rPr>
        <w:t>;</w:t>
      </w:r>
    </w:p>
    <w:p w14:paraId="73D25756" w14:textId="676D778D" w:rsidR="00B63A97" w:rsidRDefault="00B63A97" w:rsidP="00B63A97">
      <w:pPr>
        <w:spacing w:after="0" w:line="240" w:lineRule="auto"/>
        <w:jc w:val="left"/>
      </w:pPr>
      <w:r>
        <w:br w:type="page"/>
      </w:r>
    </w:p>
    <w:p w14:paraId="58DEC0B7" w14:textId="56BD3F3F" w:rsidR="0052005A" w:rsidRDefault="00B63A97" w:rsidP="00B63A97">
      <w:pPr>
        <w:pStyle w:val="Cmsor3"/>
      </w:pPr>
      <w:bookmarkStart w:id="2355" w:name="_Toc90962844"/>
      <w:r>
        <w:t>Pozíció visszajelzés</w:t>
      </w:r>
      <w:bookmarkEnd w:id="2355"/>
    </w:p>
    <w:p w14:paraId="021B831F" w14:textId="5F8B996C" w:rsidR="00DE60EC" w:rsidRDefault="00B63A97" w:rsidP="00293742">
      <w:pPr>
        <w:tabs>
          <w:tab w:val="left" w:pos="4536"/>
        </w:tabs>
        <w:spacing w:after="120"/>
      </w:pPr>
      <w:r>
        <w:t xml:space="preserve">Az önvezető funkció működéséhez feltétlenül szűkség van a megfelelő visszacsatolásra a szabályzó szoftver felé arról, hogy a jármű hogyan helyezkedik el a térben. Ezen adatok birtokában lehet csak képes bármilyen útvonal tervező vagy követő algoritmus megfelelően működni. Mivel az autó irányítása csak két dimenziós, így elegendő három információ folyamatos visszajelzése: x irányú elmozdulás, y irányú elmozdulás, valamint a jármű orientációja, azaz a függőleges tengelye körüli elfordulása. A </w:t>
      </w:r>
      <w:proofErr w:type="spellStart"/>
      <w:r>
        <w:t>Robotis</w:t>
      </w:r>
      <w:proofErr w:type="spellEnd"/>
      <w:r>
        <w:t xml:space="preserve"> Turtlebot3 vezérlő szoftverében a </w:t>
      </w:r>
      <w:proofErr w:type="spellStart"/>
      <w:r>
        <w:t>calcOdometry</w:t>
      </w:r>
      <w:proofErr w:type="spellEnd"/>
      <w:r>
        <w:t xml:space="preserve">() függvény folyamatosan számolja </w:t>
      </w:r>
      <w:r w:rsidR="003D437C">
        <w:t xml:space="preserve">a jármű elmozdulását és elfordulását három tengely körül a szenzor és motor adatok alapján. Ennek köszönhetően csak egy </w:t>
      </w:r>
      <w:proofErr w:type="spellStart"/>
      <w:r w:rsidR="003D437C">
        <w:t>publisher</w:t>
      </w:r>
      <w:proofErr w:type="spellEnd"/>
      <w:r w:rsidR="003D437C">
        <w:t xml:space="preserve"> </w:t>
      </w:r>
      <w:proofErr w:type="spellStart"/>
      <w:r w:rsidR="003D437C">
        <w:t>node</w:t>
      </w:r>
      <w:proofErr w:type="spellEnd"/>
      <w:r w:rsidR="003D437C">
        <w:t xml:space="preserve">-ot kell a kódhoz adni, amely </w:t>
      </w:r>
      <w:proofErr w:type="spellStart"/>
      <w:r w:rsidR="003D437C" w:rsidRPr="003D437C">
        <w:rPr>
          <w:i/>
          <w:iCs/>
        </w:rPr>
        <w:t>geometry_msgs</w:t>
      </w:r>
      <w:proofErr w:type="spellEnd"/>
      <w:r w:rsidR="003D437C" w:rsidRPr="003D437C">
        <w:rPr>
          <w:i/>
          <w:iCs/>
        </w:rPr>
        <w:t>::</w:t>
      </w:r>
      <w:proofErr w:type="spellStart"/>
      <w:r w:rsidR="003D437C" w:rsidRPr="003D437C">
        <w:rPr>
          <w:i/>
          <w:iCs/>
        </w:rPr>
        <w:t>PoseStamped</w:t>
      </w:r>
      <w:proofErr w:type="spellEnd"/>
      <w:r w:rsidR="003D437C">
        <w:rPr>
          <w:i/>
          <w:iCs/>
        </w:rPr>
        <w:t xml:space="preserve"> </w:t>
      </w:r>
      <w:r w:rsidR="003D437C" w:rsidRPr="003D437C">
        <w:t xml:space="preserve">üzenetben közli </w:t>
      </w:r>
      <w:r w:rsidR="003D437C">
        <w:t>a kívánt</w:t>
      </w:r>
      <w:r w:rsidR="003D437C" w:rsidRPr="003D437C">
        <w:t xml:space="preserve"> adatokat.</w:t>
      </w:r>
      <w:r w:rsidR="003D437C">
        <w:t xml:space="preserve"> Ehhez elsősorban a </w:t>
      </w:r>
      <w:proofErr w:type="spellStart"/>
      <w:r w:rsidR="003D437C">
        <w:t>config</w:t>
      </w:r>
      <w:proofErr w:type="spellEnd"/>
      <w:r w:rsidR="003D437C">
        <w:t xml:space="preserve"> fájlba kell a </w:t>
      </w:r>
      <w:proofErr w:type="spellStart"/>
      <w:r w:rsidR="003D437C" w:rsidRPr="003D437C">
        <w:rPr>
          <w:i/>
          <w:iCs/>
        </w:rPr>
        <w:t>geometry_msgs</w:t>
      </w:r>
      <w:proofErr w:type="spellEnd"/>
      <w:r w:rsidR="003D437C" w:rsidRPr="003D437C">
        <w:rPr>
          <w:i/>
          <w:iCs/>
        </w:rPr>
        <w:t>/</w:t>
      </w:r>
      <w:proofErr w:type="spellStart"/>
      <w:r w:rsidR="003D437C" w:rsidRPr="003D437C">
        <w:rPr>
          <w:i/>
          <w:iCs/>
        </w:rPr>
        <w:t>PoseStamped.h</w:t>
      </w:r>
      <w:proofErr w:type="spellEnd"/>
      <w:r w:rsidR="003D437C">
        <w:t xml:space="preserve"> </w:t>
      </w:r>
      <w:proofErr w:type="spellStart"/>
      <w:r w:rsidR="003D437C">
        <w:t>header</w:t>
      </w:r>
      <w:proofErr w:type="spellEnd"/>
      <w:r w:rsidR="003D437C">
        <w:t xml:space="preserve"> fájlt illeszteni</w:t>
      </w:r>
      <w:r w:rsidR="00DE60EC">
        <w:t xml:space="preserve">, a csomópontot megvalósító függvény prototípusát deklarálni, valamint a </w:t>
      </w:r>
      <w:proofErr w:type="spellStart"/>
      <w:r w:rsidR="00DE60EC">
        <w:t>core</w:t>
      </w:r>
      <w:proofErr w:type="spellEnd"/>
      <w:r w:rsidR="00DE60EC">
        <w:t xml:space="preserve"> fájl </w:t>
      </w:r>
      <w:proofErr w:type="spellStart"/>
      <w:r w:rsidR="00DE60EC">
        <w:t>setup</w:t>
      </w:r>
      <w:proofErr w:type="spellEnd"/>
      <w:r w:rsidR="00DE60EC">
        <w:t>() függvényé</w:t>
      </w:r>
      <w:r w:rsidR="00996469">
        <w:t>b</w:t>
      </w:r>
      <w:r w:rsidR="00DE60EC">
        <w:t xml:space="preserve">e a </w:t>
      </w:r>
      <w:proofErr w:type="spellStart"/>
      <w:r w:rsidR="00DE60EC">
        <w:rPr>
          <w:i/>
          <w:iCs/>
        </w:rPr>
        <w:t>position_feedback</w:t>
      </w:r>
      <w:proofErr w:type="spellEnd"/>
      <w:r w:rsidR="00DE60EC">
        <w:t xml:space="preserve"> </w:t>
      </w:r>
      <w:proofErr w:type="spellStart"/>
      <w:r w:rsidR="00DE60EC">
        <w:t>topic</w:t>
      </w:r>
      <w:proofErr w:type="spellEnd"/>
      <w:r w:rsidR="00DE60EC">
        <w:t xml:space="preserve"> inicializáló függvényét beilleszteni:</w:t>
      </w:r>
    </w:p>
    <w:p w14:paraId="312455D5"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996469">
        <w:rPr>
          <w:rFonts w:ascii="Consolas" w:hAnsi="Consolas" w:cs="Courier New"/>
          <w:color w:val="8000FF"/>
          <w:sz w:val="20"/>
          <w:szCs w:val="20"/>
          <w:lang w:eastAsia="ja-JP"/>
        </w:rPr>
        <w:t>void</w:t>
      </w:r>
      <w:proofErr w:type="spellEnd"/>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publishPoseStamped</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8000FF"/>
          <w:sz w:val="20"/>
          <w:szCs w:val="20"/>
          <w:lang w:eastAsia="ja-JP"/>
        </w:rPr>
        <w:t>void</w:t>
      </w:r>
      <w:proofErr w:type="spellEnd"/>
      <w:r w:rsidRPr="00996469">
        <w:rPr>
          <w:rFonts w:ascii="Consolas" w:hAnsi="Consolas" w:cs="Courier New"/>
          <w:b/>
          <w:bCs/>
          <w:color w:val="000080"/>
          <w:sz w:val="20"/>
          <w:szCs w:val="20"/>
          <w:lang w:eastAsia="ja-JP"/>
        </w:rPr>
        <w:t>);</w:t>
      </w:r>
    </w:p>
    <w:p w14:paraId="0989B6E1" w14:textId="77777777" w:rsidR="00996469" w:rsidRDefault="00996469" w:rsidP="00293742">
      <w:pPr>
        <w:tabs>
          <w:tab w:val="left" w:pos="4536"/>
        </w:tabs>
        <w:spacing w:after="120"/>
      </w:pPr>
    </w:p>
    <w:p w14:paraId="3ED42E60" w14:textId="77777777" w:rsidR="00DE60EC" w:rsidRPr="00DE60EC" w:rsidRDefault="00DE60EC" w:rsidP="00DE60EC">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proofErr w:type="spellStart"/>
      <w:r w:rsidRPr="00DE60EC">
        <w:rPr>
          <w:rFonts w:ascii="Consolas" w:hAnsi="Consolas" w:cs="Courier New"/>
          <w:color w:val="000000"/>
          <w:sz w:val="20"/>
          <w:szCs w:val="20"/>
          <w:lang w:eastAsia="ja-JP"/>
        </w:rPr>
        <w:t>nh</w:t>
      </w:r>
      <w:r w:rsidRPr="00DE60EC">
        <w:rPr>
          <w:rFonts w:ascii="Consolas" w:hAnsi="Consolas" w:cs="Courier New"/>
          <w:b/>
          <w:bCs/>
          <w:color w:val="000080"/>
          <w:sz w:val="20"/>
          <w:szCs w:val="20"/>
          <w:lang w:eastAsia="ja-JP"/>
        </w:rPr>
        <w:t>.</w:t>
      </w:r>
      <w:r w:rsidRPr="00DE60EC">
        <w:rPr>
          <w:rFonts w:ascii="Consolas" w:hAnsi="Consolas" w:cs="Courier New"/>
          <w:color w:val="000000"/>
          <w:sz w:val="20"/>
          <w:szCs w:val="20"/>
          <w:lang w:eastAsia="ja-JP"/>
        </w:rPr>
        <w:t>advertise</w:t>
      </w:r>
      <w:proofErr w:type="spellEnd"/>
      <w:r w:rsidRPr="00DE60EC">
        <w:rPr>
          <w:rFonts w:ascii="Consolas" w:hAnsi="Consolas" w:cs="Courier New"/>
          <w:b/>
          <w:bCs/>
          <w:color w:val="000080"/>
          <w:sz w:val="20"/>
          <w:szCs w:val="20"/>
          <w:lang w:eastAsia="ja-JP"/>
        </w:rPr>
        <w:t>(</w:t>
      </w:r>
      <w:proofErr w:type="spellStart"/>
      <w:r w:rsidRPr="00DE60EC">
        <w:rPr>
          <w:rFonts w:ascii="Consolas" w:hAnsi="Consolas" w:cs="Courier New"/>
          <w:color w:val="000000"/>
          <w:sz w:val="20"/>
          <w:szCs w:val="20"/>
          <w:lang w:eastAsia="ja-JP"/>
        </w:rPr>
        <w:t>position_feedback</w:t>
      </w:r>
      <w:proofErr w:type="spellEnd"/>
      <w:r w:rsidRPr="00DE60EC">
        <w:rPr>
          <w:rFonts w:ascii="Consolas" w:hAnsi="Consolas" w:cs="Courier New"/>
          <w:b/>
          <w:bCs/>
          <w:color w:val="000080"/>
          <w:sz w:val="20"/>
          <w:szCs w:val="20"/>
          <w:lang w:eastAsia="ja-JP"/>
        </w:rPr>
        <w:t>);</w:t>
      </w:r>
    </w:p>
    <w:p w14:paraId="39E21FCC" w14:textId="77777777" w:rsidR="00DE60EC" w:rsidRDefault="00DE60EC" w:rsidP="00293742">
      <w:pPr>
        <w:tabs>
          <w:tab w:val="left" w:pos="4536"/>
        </w:tabs>
        <w:spacing w:after="120"/>
      </w:pPr>
    </w:p>
    <w:p w14:paraId="7477A4D8" w14:textId="7481FD5F" w:rsidR="003D437C" w:rsidRPr="00DE60EC" w:rsidRDefault="00DE60EC" w:rsidP="00293742">
      <w:pPr>
        <w:tabs>
          <w:tab w:val="left" w:pos="4536"/>
        </w:tabs>
        <w:spacing w:after="120"/>
        <w:rPr>
          <w:rFonts w:ascii="Consolas" w:hAnsi="Consolas"/>
          <w:lang w:eastAsia="ja-JP"/>
        </w:rPr>
      </w:pPr>
      <w:r>
        <w:rPr>
          <w:rFonts w:ascii="Consolas" w:hAnsi="Consolas"/>
          <w:lang w:eastAsia="ja-JP"/>
        </w:rPr>
        <w:t xml:space="preserve"> </w:t>
      </w:r>
      <w:r w:rsidR="003D437C">
        <w:t xml:space="preserve">Azt követően a </w:t>
      </w:r>
      <w:proofErr w:type="spellStart"/>
      <w:r w:rsidR="003D437C">
        <w:t>calcOdometry</w:t>
      </w:r>
      <w:proofErr w:type="spellEnd"/>
      <w:r w:rsidR="003D437C">
        <w:t>() függvény után implementálni kell az orientációs adatokat közlő csomópontot:</w:t>
      </w:r>
    </w:p>
    <w:p w14:paraId="59B3960D"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proofErr w:type="spellStart"/>
      <w:r w:rsidRPr="00996469">
        <w:rPr>
          <w:rFonts w:ascii="Consolas" w:hAnsi="Consolas" w:cs="Courier New"/>
          <w:color w:val="8000FF"/>
          <w:sz w:val="20"/>
          <w:szCs w:val="20"/>
          <w:lang w:eastAsia="ja-JP"/>
        </w:rPr>
        <w:t>void</w:t>
      </w:r>
      <w:proofErr w:type="spellEnd"/>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publishPoseStamped</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8000FF"/>
          <w:sz w:val="20"/>
          <w:szCs w:val="20"/>
          <w:lang w:eastAsia="ja-JP"/>
        </w:rPr>
        <w:t>void</w:t>
      </w:r>
      <w:proofErr w:type="spellEnd"/>
      <w:r w:rsidRPr="00996469">
        <w:rPr>
          <w:rFonts w:ascii="Consolas" w:hAnsi="Consolas" w:cs="Courier New"/>
          <w:b/>
          <w:bCs/>
          <w:color w:val="000080"/>
          <w:sz w:val="20"/>
          <w:szCs w:val="20"/>
          <w:lang w:eastAsia="ja-JP"/>
        </w:rPr>
        <w:t>){</w:t>
      </w:r>
    </w:p>
    <w:p w14:paraId="59905D98"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12636724"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ind w:left="426" w:hanging="426"/>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ros</w:t>
      </w:r>
      <w:proofErr w:type="spellEnd"/>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Publisher </w:t>
      </w:r>
      <w:proofErr w:type="spellStart"/>
      <w:r w:rsidRPr="00996469">
        <w:rPr>
          <w:rFonts w:ascii="Consolas" w:hAnsi="Consolas" w:cs="Courier New"/>
          <w:color w:val="000000"/>
          <w:sz w:val="20"/>
          <w:szCs w:val="20"/>
          <w:lang w:eastAsia="ja-JP"/>
        </w:rPr>
        <w:t>position_feedback</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nh</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advertise</w:t>
      </w:r>
      <w:proofErr w:type="spellEnd"/>
      <w:r w:rsidRPr="00996469">
        <w:rPr>
          <w:rFonts w:ascii="Consolas" w:hAnsi="Consolas" w:cs="Courier New"/>
          <w:b/>
          <w:bCs/>
          <w:color w:val="000080"/>
          <w:sz w:val="20"/>
          <w:szCs w:val="20"/>
          <w:lang w:eastAsia="ja-JP"/>
        </w:rPr>
        <w:t>&lt;</w:t>
      </w:r>
      <w:proofErr w:type="spellStart"/>
      <w:r w:rsidRPr="00996469">
        <w:rPr>
          <w:rFonts w:ascii="Consolas" w:hAnsi="Consolas" w:cs="Courier New"/>
          <w:color w:val="000000"/>
          <w:sz w:val="20"/>
          <w:szCs w:val="20"/>
          <w:lang w:eastAsia="ja-JP"/>
        </w:rPr>
        <w:t>geometry_msgs</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PoseStamped</w:t>
      </w:r>
      <w:proofErr w:type="spellEnd"/>
      <w:r w:rsidRPr="00996469">
        <w:rPr>
          <w:rFonts w:ascii="Consolas" w:hAnsi="Consolas" w:cs="Courier New"/>
          <w:b/>
          <w:bCs/>
          <w:color w:val="000080"/>
          <w:sz w:val="20"/>
          <w:szCs w:val="20"/>
          <w:lang w:eastAsia="ja-JP"/>
        </w:rPr>
        <w:t>&gt;(</w:t>
      </w:r>
      <w:r w:rsidRPr="00996469">
        <w:rPr>
          <w:rFonts w:ascii="Consolas" w:hAnsi="Consolas" w:cs="Courier New"/>
          <w:color w:val="808080"/>
          <w:sz w:val="20"/>
          <w:szCs w:val="20"/>
          <w:lang w:eastAsia="ja-JP"/>
        </w:rPr>
        <w:t>"</w:t>
      </w:r>
      <w:proofErr w:type="spellStart"/>
      <w:r w:rsidRPr="00996469">
        <w:rPr>
          <w:rFonts w:ascii="Consolas" w:hAnsi="Consolas" w:cs="Courier New"/>
          <w:color w:val="808080"/>
          <w:sz w:val="20"/>
          <w:szCs w:val="20"/>
          <w:lang w:eastAsia="ja-JP"/>
        </w:rPr>
        <w:t>position</w:t>
      </w:r>
      <w:proofErr w:type="spellEnd"/>
      <w:r w:rsidRPr="00996469">
        <w:rPr>
          <w:rFonts w:ascii="Consolas" w:hAnsi="Consolas" w:cs="Courier New"/>
          <w:color w:val="808080"/>
          <w:sz w:val="20"/>
          <w:szCs w:val="20"/>
          <w:lang w:eastAsia="ja-JP"/>
        </w:rPr>
        <w:t>"</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r w:rsidRPr="00996469">
        <w:rPr>
          <w:rFonts w:ascii="Consolas" w:hAnsi="Consolas" w:cs="Courier New"/>
          <w:color w:val="FF8000"/>
          <w:sz w:val="20"/>
          <w:szCs w:val="20"/>
          <w:lang w:eastAsia="ja-JP"/>
        </w:rPr>
        <w:t>1000</w:t>
      </w:r>
      <w:r w:rsidRPr="00996469">
        <w:rPr>
          <w:rFonts w:ascii="Consolas" w:hAnsi="Consolas" w:cs="Courier New"/>
          <w:b/>
          <w:bCs/>
          <w:color w:val="000080"/>
          <w:sz w:val="20"/>
          <w:szCs w:val="20"/>
          <w:lang w:eastAsia="ja-JP"/>
        </w:rPr>
        <w:t>);</w:t>
      </w:r>
    </w:p>
    <w:p w14:paraId="0A78782B"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4AA6C3EA"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ros</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Rate</w:t>
      </w:r>
      <w:proofErr w:type="spellEnd"/>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loop_rate</w:t>
      </w:r>
      <w:proofErr w:type="spellEnd"/>
      <w:r w:rsidRPr="00996469">
        <w:rPr>
          <w:rFonts w:ascii="Consolas" w:hAnsi="Consolas" w:cs="Courier New"/>
          <w:b/>
          <w:bCs/>
          <w:color w:val="000080"/>
          <w:sz w:val="20"/>
          <w:szCs w:val="20"/>
          <w:lang w:eastAsia="ja-JP"/>
        </w:rPr>
        <w:t>(</w:t>
      </w:r>
      <w:r w:rsidRPr="00996469">
        <w:rPr>
          <w:rFonts w:ascii="Consolas" w:hAnsi="Consolas" w:cs="Courier New"/>
          <w:color w:val="FF8000"/>
          <w:sz w:val="20"/>
          <w:szCs w:val="20"/>
          <w:lang w:eastAsia="ja-JP"/>
        </w:rPr>
        <w:t>30</w:t>
      </w:r>
      <w:r w:rsidRPr="00996469">
        <w:rPr>
          <w:rFonts w:ascii="Consolas" w:hAnsi="Consolas" w:cs="Courier New"/>
          <w:b/>
          <w:bCs/>
          <w:color w:val="000080"/>
          <w:sz w:val="20"/>
          <w:szCs w:val="20"/>
          <w:lang w:eastAsia="ja-JP"/>
        </w:rPr>
        <w:t>);</w:t>
      </w:r>
    </w:p>
    <w:p w14:paraId="7AB6CDFB"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52091E8D"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b/>
          <w:bCs/>
          <w:color w:val="0000FF"/>
          <w:sz w:val="20"/>
          <w:szCs w:val="20"/>
          <w:lang w:eastAsia="ja-JP"/>
        </w:rPr>
        <w:t>while</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ros</w:t>
      </w:r>
      <w:proofErr w:type="spellEnd"/>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ok</w:t>
      </w:r>
      <w:r w:rsidRPr="00996469">
        <w:rPr>
          <w:rFonts w:ascii="Consolas" w:hAnsi="Consolas" w:cs="Courier New"/>
          <w:b/>
          <w:bCs/>
          <w:color w:val="000080"/>
          <w:sz w:val="20"/>
          <w:szCs w:val="20"/>
          <w:lang w:eastAsia="ja-JP"/>
        </w:rPr>
        <w:t>()){</w:t>
      </w:r>
    </w:p>
    <w:p w14:paraId="42E5F78A"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0B564DB1"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geometry_msgs</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PoseStamped</w:t>
      </w:r>
      <w:proofErr w:type="spellEnd"/>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poseStamped</w:t>
      </w:r>
      <w:proofErr w:type="spellEnd"/>
      <w:r w:rsidRPr="00996469">
        <w:rPr>
          <w:rFonts w:ascii="Consolas" w:hAnsi="Consolas" w:cs="Courier New"/>
          <w:b/>
          <w:bCs/>
          <w:color w:val="000080"/>
          <w:sz w:val="20"/>
          <w:szCs w:val="20"/>
          <w:lang w:eastAsia="ja-JP"/>
        </w:rPr>
        <w:t>;</w:t>
      </w:r>
    </w:p>
    <w:p w14:paraId="08EF29A4"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poseStamped</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header</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frame_id</w:t>
      </w:r>
      <w:proofErr w:type="spellEnd"/>
      <w:r w:rsidRPr="00996469">
        <w:rPr>
          <w:rFonts w:ascii="Consolas" w:hAnsi="Consolas" w:cs="Courier New"/>
          <w:b/>
          <w:bCs/>
          <w:color w:val="000080"/>
          <w:sz w:val="20"/>
          <w:szCs w:val="20"/>
          <w:lang w:eastAsia="ja-JP"/>
        </w:rPr>
        <w:t>=</w:t>
      </w:r>
      <w:r w:rsidRPr="00996469">
        <w:rPr>
          <w:rFonts w:ascii="Consolas" w:hAnsi="Consolas" w:cs="Courier New"/>
          <w:color w:val="808080"/>
          <w:sz w:val="20"/>
          <w:szCs w:val="20"/>
          <w:lang w:eastAsia="ja-JP"/>
        </w:rPr>
        <w:t>"/</w:t>
      </w:r>
      <w:proofErr w:type="spellStart"/>
      <w:r w:rsidRPr="00996469">
        <w:rPr>
          <w:rFonts w:ascii="Consolas" w:hAnsi="Consolas" w:cs="Courier New"/>
          <w:color w:val="808080"/>
          <w:sz w:val="20"/>
          <w:szCs w:val="20"/>
          <w:lang w:eastAsia="ja-JP"/>
        </w:rPr>
        <w:t>position</w:t>
      </w:r>
      <w:proofErr w:type="spellEnd"/>
      <w:r w:rsidRPr="00996469">
        <w:rPr>
          <w:rFonts w:ascii="Consolas" w:hAnsi="Consolas" w:cs="Courier New"/>
          <w:color w:val="808080"/>
          <w:sz w:val="20"/>
          <w:szCs w:val="20"/>
          <w:lang w:eastAsia="ja-JP"/>
        </w:rPr>
        <w:t>"</w:t>
      </w:r>
      <w:r w:rsidRPr="00996469">
        <w:rPr>
          <w:rFonts w:ascii="Consolas" w:hAnsi="Consolas" w:cs="Courier New"/>
          <w:b/>
          <w:bCs/>
          <w:color w:val="000080"/>
          <w:sz w:val="20"/>
          <w:szCs w:val="20"/>
          <w:lang w:eastAsia="ja-JP"/>
        </w:rPr>
        <w:t>;</w:t>
      </w:r>
    </w:p>
    <w:p w14:paraId="5A1D1DBE"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poseStamped</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header</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stamp</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ros</w:t>
      </w:r>
      <w:proofErr w:type="spellEnd"/>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Time</w:t>
      </w:r>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now</w:t>
      </w:r>
      <w:proofErr w:type="spellEnd"/>
      <w:r w:rsidRPr="00996469">
        <w:rPr>
          <w:rFonts w:ascii="Consolas" w:hAnsi="Consolas" w:cs="Courier New"/>
          <w:b/>
          <w:bCs/>
          <w:color w:val="000080"/>
          <w:sz w:val="20"/>
          <w:szCs w:val="20"/>
          <w:lang w:eastAsia="ja-JP"/>
        </w:rPr>
        <w:t>();</w:t>
      </w:r>
    </w:p>
    <w:p w14:paraId="2A0ADF76"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7E2B78BF"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goal</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position</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x</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odom</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position</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x</w:t>
      </w:r>
      <w:proofErr w:type="spellEnd"/>
      <w:r w:rsidRPr="00996469">
        <w:rPr>
          <w:rFonts w:ascii="Consolas" w:hAnsi="Consolas" w:cs="Courier New"/>
          <w:b/>
          <w:bCs/>
          <w:color w:val="000080"/>
          <w:sz w:val="20"/>
          <w:szCs w:val="20"/>
          <w:lang w:eastAsia="ja-JP"/>
        </w:rPr>
        <w:t>;</w:t>
      </w:r>
    </w:p>
    <w:p w14:paraId="64C43125"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goal</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position</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y</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odom</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position</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y</w:t>
      </w:r>
      <w:proofErr w:type="spellEnd"/>
      <w:r w:rsidRPr="00996469">
        <w:rPr>
          <w:rFonts w:ascii="Consolas" w:hAnsi="Consolas" w:cs="Courier New"/>
          <w:b/>
          <w:bCs/>
          <w:color w:val="000080"/>
          <w:sz w:val="20"/>
          <w:szCs w:val="20"/>
          <w:lang w:eastAsia="ja-JP"/>
        </w:rPr>
        <w:t>;</w:t>
      </w:r>
    </w:p>
    <w:p w14:paraId="559E38B9"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goal</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orientation</w:t>
      </w:r>
      <w:proofErr w:type="spellEnd"/>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odom</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pose</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orientation</w:t>
      </w:r>
      <w:proofErr w:type="spellEnd"/>
      <w:r w:rsidRPr="00996469">
        <w:rPr>
          <w:rFonts w:ascii="Consolas" w:hAnsi="Consolas" w:cs="Courier New"/>
          <w:b/>
          <w:bCs/>
          <w:color w:val="000080"/>
          <w:sz w:val="20"/>
          <w:szCs w:val="20"/>
          <w:lang w:eastAsia="ja-JP"/>
        </w:rPr>
        <w:t>;</w:t>
      </w:r>
    </w:p>
    <w:p w14:paraId="31F2FAB5"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
    <w:p w14:paraId="5188C200"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cs="Courier New"/>
          <w:color w:val="000000"/>
          <w:sz w:val="20"/>
          <w:szCs w:val="20"/>
          <w:lang w:eastAsia="ja-JP"/>
        </w:rPr>
      </w:pPr>
      <w:r w:rsidRPr="00996469">
        <w:rPr>
          <w:rFonts w:ascii="Consolas" w:hAnsi="Consolas" w:cs="Courier New"/>
          <w:color w:val="000000"/>
          <w:sz w:val="20"/>
          <w:szCs w:val="20"/>
          <w:lang w:eastAsia="ja-JP"/>
        </w:rPr>
        <w:t xml:space="preserve">        </w:t>
      </w:r>
      <w:proofErr w:type="spellStart"/>
      <w:r w:rsidRPr="00996469">
        <w:rPr>
          <w:rFonts w:ascii="Consolas" w:hAnsi="Consolas" w:cs="Courier New"/>
          <w:color w:val="000000"/>
          <w:sz w:val="20"/>
          <w:szCs w:val="20"/>
          <w:lang w:eastAsia="ja-JP"/>
        </w:rPr>
        <w:t>poseStampedPub</w:t>
      </w:r>
      <w:r w:rsidRPr="00996469">
        <w:rPr>
          <w:rFonts w:ascii="Consolas" w:hAnsi="Consolas" w:cs="Courier New"/>
          <w:b/>
          <w:bCs/>
          <w:color w:val="000080"/>
          <w:sz w:val="20"/>
          <w:szCs w:val="20"/>
          <w:lang w:eastAsia="ja-JP"/>
        </w:rPr>
        <w:t>.</w:t>
      </w:r>
      <w:r w:rsidRPr="00996469">
        <w:rPr>
          <w:rFonts w:ascii="Consolas" w:hAnsi="Consolas" w:cs="Courier New"/>
          <w:color w:val="000000"/>
          <w:sz w:val="20"/>
          <w:szCs w:val="20"/>
          <w:lang w:eastAsia="ja-JP"/>
        </w:rPr>
        <w:t>publish</w:t>
      </w:r>
      <w:proofErr w:type="spellEnd"/>
      <w:r w:rsidRPr="00996469">
        <w:rPr>
          <w:rFonts w:ascii="Consolas" w:hAnsi="Consolas" w:cs="Courier New"/>
          <w:b/>
          <w:bCs/>
          <w:color w:val="000080"/>
          <w:sz w:val="20"/>
          <w:szCs w:val="20"/>
          <w:lang w:eastAsia="ja-JP"/>
        </w:rPr>
        <w:t>(</w:t>
      </w:r>
      <w:proofErr w:type="spellStart"/>
      <w:r w:rsidRPr="00996469">
        <w:rPr>
          <w:rFonts w:ascii="Consolas" w:hAnsi="Consolas" w:cs="Courier New"/>
          <w:color w:val="000000"/>
          <w:sz w:val="20"/>
          <w:szCs w:val="20"/>
          <w:lang w:eastAsia="ja-JP"/>
        </w:rPr>
        <w:t>poseStamped</w:t>
      </w:r>
      <w:proofErr w:type="spellEnd"/>
      <w:r w:rsidRPr="00996469">
        <w:rPr>
          <w:rFonts w:ascii="Consolas" w:hAnsi="Consolas" w:cs="Courier New"/>
          <w:b/>
          <w:bCs/>
          <w:color w:val="000080"/>
          <w:sz w:val="20"/>
          <w:szCs w:val="20"/>
          <w:lang w:eastAsia="ja-JP"/>
        </w:rPr>
        <w:t>);</w:t>
      </w:r>
    </w:p>
    <w:p w14:paraId="06876873" w14:textId="77777777" w:rsidR="00996469" w:rsidRPr="00996469" w:rsidRDefault="00996469" w:rsidP="00996469">
      <w:pPr>
        <w:pBdr>
          <w:top w:val="single" w:sz="4" w:space="1" w:color="auto"/>
          <w:left w:val="single" w:sz="4" w:space="4" w:color="auto"/>
          <w:bottom w:val="single" w:sz="4" w:space="1" w:color="auto"/>
          <w:right w:val="single" w:sz="4" w:space="4" w:color="auto"/>
        </w:pBdr>
        <w:shd w:val="clear" w:color="auto" w:fill="FFFFFF"/>
        <w:spacing w:after="0" w:line="240" w:lineRule="auto"/>
        <w:jc w:val="left"/>
        <w:rPr>
          <w:rFonts w:ascii="Consolas" w:hAnsi="Consolas"/>
          <w:lang w:eastAsia="ja-JP"/>
        </w:rPr>
      </w:pPr>
      <w:r w:rsidRPr="00996469">
        <w:rPr>
          <w:rFonts w:ascii="Consolas" w:hAnsi="Consolas" w:cs="Courier New"/>
          <w:color w:val="000000"/>
          <w:sz w:val="20"/>
          <w:szCs w:val="20"/>
          <w:lang w:eastAsia="ja-JP"/>
        </w:rPr>
        <w:t xml:space="preserve">    </w:t>
      </w:r>
      <w:r w:rsidRPr="00996469">
        <w:rPr>
          <w:rFonts w:ascii="Consolas" w:hAnsi="Consolas" w:cs="Courier New"/>
          <w:b/>
          <w:bCs/>
          <w:color w:val="000080"/>
          <w:sz w:val="20"/>
          <w:szCs w:val="20"/>
          <w:lang w:eastAsia="ja-JP"/>
        </w:rPr>
        <w:t>}</w:t>
      </w:r>
    </w:p>
    <w:p w14:paraId="5EBC9EED" w14:textId="73833394" w:rsidR="003D437C" w:rsidRDefault="00996469" w:rsidP="00293742">
      <w:pPr>
        <w:tabs>
          <w:tab w:val="left" w:pos="4536"/>
        </w:tabs>
        <w:spacing w:after="120"/>
        <w:rPr>
          <w:iCs/>
        </w:rPr>
      </w:pPr>
      <w:r>
        <w:t xml:space="preserve">A </w:t>
      </w:r>
      <w:proofErr w:type="spellStart"/>
      <w:r>
        <w:rPr>
          <w:i/>
          <w:iCs/>
        </w:rPr>
        <w:t>position_feedback</w:t>
      </w:r>
      <w:proofErr w:type="spellEnd"/>
      <w:r>
        <w:rPr>
          <w:i/>
          <w:iCs/>
        </w:rPr>
        <w:t xml:space="preserve"> </w:t>
      </w:r>
      <w:r>
        <w:t xml:space="preserve">nevű csomópont így a </w:t>
      </w:r>
      <w:proofErr w:type="spellStart"/>
      <w:r>
        <w:rPr>
          <w:i/>
          <w:iCs/>
        </w:rPr>
        <w:t>position</w:t>
      </w:r>
      <w:proofErr w:type="spellEnd"/>
      <w:r>
        <w:t xml:space="preserve"> </w:t>
      </w:r>
      <w:proofErr w:type="spellStart"/>
      <w:r>
        <w:t>topicba</w:t>
      </w:r>
      <w:proofErr w:type="spellEnd"/>
      <w:r>
        <w:t xml:space="preserve"> továbbítja folyamatosan az autó x, y koordináták menti elmozdulását, valamint a </w:t>
      </w:r>
      <w:r w:rsidRPr="00996469">
        <w:rPr>
          <w:iCs/>
        </w:rPr>
        <w:t>ϴ</w:t>
      </w:r>
      <w:r>
        <w:rPr>
          <w:iCs/>
        </w:rPr>
        <w:t xml:space="preserve"> (</w:t>
      </w:r>
      <w:proofErr w:type="spellStart"/>
      <w:r>
        <w:rPr>
          <w:iCs/>
        </w:rPr>
        <w:t>theta</w:t>
      </w:r>
      <w:proofErr w:type="spellEnd"/>
      <w:r>
        <w:rPr>
          <w:iCs/>
        </w:rPr>
        <w:t xml:space="preserve">) orientációját. A későbbiekben a felhasználói szoftverben szűkséges lesz egy </w:t>
      </w:r>
      <w:proofErr w:type="spellStart"/>
      <w:r>
        <w:rPr>
          <w:iCs/>
        </w:rPr>
        <w:t>subscriber</w:t>
      </w:r>
      <w:proofErr w:type="spellEnd"/>
      <w:r>
        <w:rPr>
          <w:iCs/>
        </w:rPr>
        <w:t xml:space="preserve"> </w:t>
      </w:r>
      <w:proofErr w:type="spellStart"/>
      <w:r>
        <w:rPr>
          <w:iCs/>
        </w:rPr>
        <w:t>node</w:t>
      </w:r>
      <w:proofErr w:type="spellEnd"/>
      <w:r>
        <w:rPr>
          <w:iCs/>
        </w:rPr>
        <w:t xml:space="preserve"> implementálása amely a </w:t>
      </w:r>
      <w:proofErr w:type="spellStart"/>
      <w:r>
        <w:rPr>
          <w:iCs/>
        </w:rPr>
        <w:t>position</w:t>
      </w:r>
      <w:proofErr w:type="spellEnd"/>
      <w:r>
        <w:rPr>
          <w:iCs/>
        </w:rPr>
        <w:t xml:space="preserve"> </w:t>
      </w:r>
      <w:proofErr w:type="spellStart"/>
      <w:r>
        <w:rPr>
          <w:iCs/>
        </w:rPr>
        <w:t>topic-ra</w:t>
      </w:r>
      <w:proofErr w:type="spellEnd"/>
      <w:r>
        <w:rPr>
          <w:iCs/>
        </w:rPr>
        <w:t xml:space="preserve"> </w:t>
      </w:r>
      <w:r w:rsidRPr="00996469">
        <w:rPr>
          <w:iCs/>
        </w:rPr>
        <w:t xml:space="preserve">feliratkozik és </w:t>
      </w:r>
      <w:proofErr w:type="spellStart"/>
      <w:r w:rsidRPr="00996469">
        <w:rPr>
          <w:iCs/>
        </w:rPr>
        <w:t>geometry_msgs</w:t>
      </w:r>
      <w:proofErr w:type="spellEnd"/>
      <w:r w:rsidRPr="00996469">
        <w:rPr>
          <w:iCs/>
        </w:rPr>
        <w:t>::</w:t>
      </w:r>
      <w:proofErr w:type="spellStart"/>
      <w:r w:rsidRPr="00996469">
        <w:rPr>
          <w:iCs/>
        </w:rPr>
        <w:t>PoseStamped</w:t>
      </w:r>
      <w:proofErr w:type="spellEnd"/>
      <w:r>
        <w:rPr>
          <w:iCs/>
        </w:rPr>
        <w:t xml:space="preserve"> üzenet </w:t>
      </w:r>
      <w:proofErr w:type="spellStart"/>
      <w:r>
        <w:rPr>
          <w:iCs/>
        </w:rPr>
        <w:t>strukturájának</w:t>
      </w:r>
      <w:proofErr w:type="spellEnd"/>
      <w:r>
        <w:rPr>
          <w:iCs/>
        </w:rPr>
        <w:t xml:space="preserve"> megfelelően kiolvassa az adatokat.</w:t>
      </w:r>
      <w:r w:rsidR="00845859">
        <w:rPr>
          <w:iCs/>
        </w:rPr>
        <w:t>[24]</w:t>
      </w:r>
    </w:p>
    <w:p w14:paraId="1E1A28E2" w14:textId="466CA86B" w:rsidR="00AB6286" w:rsidRDefault="00AB6286" w:rsidP="00AB6286">
      <w:pPr>
        <w:pStyle w:val="Cmsor1"/>
      </w:pPr>
      <w:bookmarkStart w:id="2356" w:name="_Toc90962845"/>
      <w:r>
        <w:t>Összegzés</w:t>
      </w:r>
      <w:bookmarkEnd w:id="2356"/>
    </w:p>
    <w:p w14:paraId="5185F4D3" w14:textId="31B4ED0A" w:rsidR="00AB6286" w:rsidRDefault="004E473A" w:rsidP="00AB6286">
      <w:r>
        <w:t>A projekt során törekedtem arra, hogy a feladat kiírás szerinti minden kritériumnak megfeleljen a robotjármű. Továbbá célom a feladat túlteljesítése volt plusz punkciók implementálásával. A tervezési, építési és kódolási folyamat során azonban ráébredtem, hogy ez egy nagyon összetett, rendkívül sok és széles körű ismereteket igénylő projekt</w:t>
      </w:r>
      <w:r w:rsidR="00C240F0">
        <w:t>,</w:t>
      </w:r>
      <w:r>
        <w:t xml:space="preserve"> ami nagy mennyiségű időráfordítást is igényel. </w:t>
      </w:r>
      <w:r w:rsidR="00C240F0">
        <w:t>A feladat előtt csekély ismereteim voltak a beágyazott rendszerek terén, azonban a projekt előrehaladtával ezek gyorsan gyarapodni kezdtek a komplex munkának köszönhetően.</w:t>
      </w:r>
    </w:p>
    <w:p w14:paraId="68723C4B" w14:textId="43EE9A4A" w:rsidR="00C240F0" w:rsidRDefault="00C240F0" w:rsidP="00AB6286">
      <w:r>
        <w:t xml:space="preserve">Mechanikai oldalról egy stabil, logikusan felépített robot járművet sikerült összeépíteni, amely hallgatói munkákhoz megfelelő. Egyszerűen és gyorsan javítható, könnyen fejleszthető. Az egyedi hardver kialakításnak köszönhetően megjelent számos akadály, amelyek okát túlnyomó többségében sikerült felderíteni, így egy későbbi javítás vagy fejlesztés folyamán ezek már könnyen kikerülhetők. </w:t>
      </w:r>
    </w:p>
    <w:p w14:paraId="33A1CF8B" w14:textId="2A9D3E19" w:rsidR="002A402D" w:rsidRDefault="002A402D" w:rsidP="00AB6286">
      <w:r>
        <w:t xml:space="preserve">Az autó szoftveres oldalról még munkát igényel ahhoz, hogy megfelelő alapot nyújtson különböző önvezető algoritmusok teszteléséhez. Implementálni kell a motorok mozgatásához szűkséges függvényt, valamint tesztelni kell a </w:t>
      </w:r>
      <w:proofErr w:type="spellStart"/>
      <w:r>
        <w:t>node</w:t>
      </w:r>
      <w:proofErr w:type="spellEnd"/>
      <w:r>
        <w:t xml:space="preserve">-okat. A LIDAR és a motordriver </w:t>
      </w:r>
      <w:proofErr w:type="spellStart"/>
      <w:r>
        <w:t>node</w:t>
      </w:r>
      <w:proofErr w:type="spellEnd"/>
      <w:r>
        <w:t xml:space="preserve"> tesztelése megtörtént, az ROS rendszer megfelelően működik.</w:t>
      </w:r>
    </w:p>
    <w:p w14:paraId="6D641C99" w14:textId="2E76220B" w:rsidR="002A402D" w:rsidRPr="00AB6286" w:rsidRDefault="002A402D" w:rsidP="00AB6286">
      <w:pPr>
        <w:rPr>
          <w:ins w:id="2357" w:author="VARGA Zoltan" w:date="2021-12-12T18:22:00Z"/>
        </w:rPr>
      </w:pPr>
      <w:r>
        <w:t xml:space="preserve">Mindent összevetve egy stabil felépítésű, számos lehetőséget rejtő </w:t>
      </w:r>
      <w:r w:rsidR="00321426">
        <w:t>autonóm autó platform jött létre, amely megfelel a feladat kiírásban szereplő célnak, a hallgatói projektek alapjaként.</w:t>
      </w:r>
    </w:p>
    <w:p w14:paraId="117173E9" w14:textId="58F0D165" w:rsidR="001C39F4" w:rsidRPr="00EE4CE8" w:rsidDel="00086C8F" w:rsidRDefault="001C39F4">
      <w:pPr>
        <w:tabs>
          <w:tab w:val="left" w:pos="4536"/>
        </w:tabs>
        <w:spacing w:after="120"/>
        <w:ind w:firstLine="142"/>
        <w:rPr>
          <w:del w:id="2358" w:author="VARGA Zoltan" w:date="2021-12-12T18:22:00Z"/>
        </w:rPr>
        <w:pPrChange w:id="2359" w:author="VARGA Zoltan" w:date="2021-12-12T18:22:00Z">
          <w:pPr/>
        </w:pPrChange>
      </w:pPr>
    </w:p>
    <w:p w14:paraId="5096A297" w14:textId="58975CD5" w:rsidR="00F43DE3" w:rsidDel="00EA0AEA" w:rsidRDefault="00F43DE3" w:rsidP="00C27361">
      <w:pPr>
        <w:spacing w:after="120"/>
        <w:rPr>
          <w:del w:id="2360" w:author="VARGA Zoltan" w:date="2021-11-21T09:36:00Z"/>
        </w:rPr>
      </w:pPr>
      <w:bookmarkStart w:id="2361" w:name="_Hlk88379656"/>
      <w:del w:id="2362" w:author="VARGA Zoltan" w:date="2021-11-21T09:36:00Z">
        <w:r w:rsidDel="00EA0AEA">
          <w:delText>A jármű szoftveres kivitelezése előre láthatólag lényegesen több időt fog igényelni a mechanikai kivitelezésnél. Alapvetően egy szabályzó rendszer implementálása a cél, azonban a jármű felépítéséből adódóan ez elég összetett. A kereke</w:delText>
        </w:r>
      </w:del>
      <w:del w:id="2363" w:author="VARGA Zoltan" w:date="2021-11-20T22:31:00Z">
        <w:r w:rsidDel="00B74731">
          <w:delText>k</w:delText>
        </w:r>
      </w:del>
      <w:del w:id="2364" w:author="VARGA Zoltan" w:date="2021-11-21T09:36:00Z">
        <w:r w:rsidDel="00EA0AEA">
          <w:delText>ként hajtás és a külön tengellyel történő kormányzás összehangolt folyamatokat igényel.</w:delText>
        </w:r>
      </w:del>
    </w:p>
    <w:p w14:paraId="3DE863D5" w14:textId="07E34074" w:rsidR="00F43DE3" w:rsidDel="00EA0AEA" w:rsidRDefault="00F43DE3" w:rsidP="00C27361">
      <w:pPr>
        <w:pStyle w:val="Cmsor2"/>
        <w:rPr>
          <w:del w:id="2365" w:author="VARGA Zoltan" w:date="2021-11-21T09:36:00Z"/>
        </w:rPr>
      </w:pPr>
      <w:bookmarkStart w:id="2366" w:name="_Toc87872676"/>
      <w:del w:id="2367" w:author="VARGA Zoltan" w:date="2021-11-21T09:36:00Z">
        <w:r w:rsidDel="00EA0AEA">
          <w:lastRenderedPageBreak/>
          <w:delText>Jetson Nano</w:delText>
        </w:r>
        <w:bookmarkEnd w:id="2366"/>
      </w:del>
    </w:p>
    <w:p w14:paraId="174AA837" w14:textId="4E93E25E" w:rsidR="00F43DE3" w:rsidDel="00EA0AEA" w:rsidRDefault="00F43DE3" w:rsidP="00C27361">
      <w:pPr>
        <w:spacing w:after="120"/>
        <w:rPr>
          <w:del w:id="2368" w:author="VARGA Zoltan" w:date="2021-11-21T09:36:00Z"/>
        </w:rPr>
      </w:pPr>
      <w:del w:id="2369" w:author="VARGA Zoltan" w:date="2021-11-21T09:36:00Z">
        <w:r w:rsidDel="00EA0AEA">
          <w:delText>A robot központi vezérlője egy Jetson Nano ami kimondottan MI megoldásokhoz fejlesztett, nagy teljesítményű single board computer. Ennek köszönhetően a számítási kapacitás majd nem lesz szűk keresztmetszet a működés során.</w:delText>
        </w:r>
      </w:del>
    </w:p>
    <w:p w14:paraId="2624048C" w14:textId="68444CB1" w:rsidR="00F43DE3" w:rsidDel="00EA0AEA" w:rsidRDefault="00F43DE3" w:rsidP="00C27361">
      <w:pPr>
        <w:spacing w:after="120"/>
        <w:rPr>
          <w:del w:id="2370" w:author="VARGA Zoltan" w:date="2021-11-21T09:36:00Z"/>
        </w:rPr>
      </w:pPr>
      <w:del w:id="2371" w:author="VARGA Zoltan" w:date="2021-11-21T09:36:00Z">
        <w:r w:rsidDel="00EA0AEA">
          <w:delText>Az Nvidia a SCB-hez egy OS image file-t nyújt, amely letölthető. Azt egy microSD kártyára írva, majd azt a Jetson-ba helyezve éleszthetővé válik a vezérlő. Az operációs rendszere Linux alapú.</w:delText>
        </w:r>
      </w:del>
    </w:p>
    <w:p w14:paraId="4ECF3C09" w14:textId="26E0E852" w:rsidR="00F43DE3" w:rsidDel="00EA0AEA" w:rsidRDefault="00F43DE3" w:rsidP="00C27361">
      <w:pPr>
        <w:pStyle w:val="Cmsor2"/>
        <w:rPr>
          <w:del w:id="2372" w:author="VARGA Zoltan" w:date="2021-11-21T09:36:00Z"/>
        </w:rPr>
      </w:pPr>
      <w:bookmarkStart w:id="2373" w:name="_Toc87872677"/>
      <w:del w:id="2374" w:author="VARGA Zoltan" w:date="2021-11-21T09:36:00Z">
        <w:r w:rsidDel="00EA0AEA">
          <w:delText>ROS</w:delText>
        </w:r>
        <w:bookmarkEnd w:id="2373"/>
      </w:del>
    </w:p>
    <w:p w14:paraId="7F3F028D" w14:textId="59ED50C0" w:rsidR="00F43DE3" w:rsidDel="00EA0AEA" w:rsidRDefault="00F43DE3" w:rsidP="00C27361">
      <w:pPr>
        <w:spacing w:after="120"/>
        <w:rPr>
          <w:del w:id="2375" w:author="VARGA Zoltan" w:date="2021-11-21T09:36:00Z"/>
        </w:rPr>
      </w:pPr>
      <w:del w:id="2376" w:author="VARGA Zoltan" w:date="2021-11-21T09:36:00Z">
        <w:r w:rsidDel="00EA0AEA">
          <w:delText>A Robot Operating System egy middleware szoftvercsomag, ami különböző keretrendszereket foglal magába specifikusan robot fejlesztésekhez. Széles körben használt és nyílt forráskódú. Előnyei: hardver abasztrakció, virtuális tesztelés, alacsony szintű eszköz vezérlés egyszerűen, folyamatok összehangolása</w:delText>
        </w:r>
        <w:commentRangeStart w:id="2377"/>
        <w:r w:rsidDel="00EA0AEA">
          <w:delText>…</w:delText>
        </w:r>
        <w:r w:rsidR="00FC6AC6" w:rsidDel="00EA0AEA">
          <w:delText xml:space="preserve"> [</w:delText>
        </w:r>
        <w:commentRangeEnd w:id="2377"/>
        <w:r w:rsidR="00CF0A95" w:rsidDel="00EA0AEA">
          <w:rPr>
            <w:rStyle w:val="Jegyzethivatkozs"/>
          </w:rPr>
          <w:commentReference w:id="2377"/>
        </w:r>
        <w:r w:rsidR="00FC6AC6" w:rsidDel="00EA0AEA">
          <w:delText>1].</w:delText>
        </w:r>
      </w:del>
    </w:p>
    <w:p w14:paraId="2F51E0E5" w14:textId="12C4E800" w:rsidR="00C27361" w:rsidDel="00EA0AEA" w:rsidRDefault="00F43DE3" w:rsidP="00C27361">
      <w:pPr>
        <w:spacing w:after="120"/>
        <w:rPr>
          <w:del w:id="2378" w:author="VARGA Zoltan" w:date="2021-11-21T09:36:00Z"/>
        </w:rPr>
      </w:pPr>
      <w:del w:id="2379" w:author="VARGA Zoltan" w:date="2021-11-21T09:36:00Z">
        <w:r w:rsidDel="00EA0AEA">
          <w:delText>Az ROS a Jetson-ra telepíthető. Számos verziója elérhető. Erősen XML orientált. Több eszközt tartalmaz</w:delText>
        </w:r>
      </w:del>
      <w:ins w:id="2380" w:author="Rudolf Krecht" w:date="2021-07-03T12:10:00Z">
        <w:del w:id="2381" w:author="VARGA Zoltan" w:date="2021-11-21T09:36:00Z">
          <w:r w:rsidR="00CF0A95" w:rsidDel="00EA0AEA">
            <w:delText>,</w:delText>
          </w:r>
        </w:del>
      </w:ins>
      <w:del w:id="2382" w:author="VARGA Zoltan" w:date="2021-11-21T09:36:00Z">
        <w:r w:rsidDel="00EA0AEA">
          <w:delText xml:space="preserve"> amelyek mind más feladattal bírnak. A</w:delText>
        </w:r>
      </w:del>
      <w:ins w:id="2383" w:author="Rudolf Krecht" w:date="2021-07-03T12:10:00Z">
        <w:del w:id="2384" w:author="VARGA Zoltan" w:date="2021-11-21T09:36:00Z">
          <w:r w:rsidR="00CF0A95" w:rsidDel="00EA0AEA">
            <w:delText>z</w:delText>
          </w:r>
        </w:del>
      </w:ins>
      <w:del w:id="2385" w:author="VARGA Zoltan" w:date="2021-11-21T09:36:00Z">
        <w:r w:rsidDel="00EA0AEA">
          <w:delText xml:space="preserve"> </w:delText>
        </w:r>
      </w:del>
      <w:commentRangeStart w:id="2386"/>
      <w:ins w:id="2387" w:author="Rudolf Krecht" w:date="2021-07-03T12:10:00Z">
        <w:del w:id="2388" w:author="VARGA Zoltan" w:date="2021-11-21T09:36:00Z">
          <w:r w:rsidR="00CF0A95" w:rsidDel="00EA0AEA">
            <w:delText>R</w:delText>
          </w:r>
        </w:del>
      </w:ins>
      <w:del w:id="2389" w:author="VARGA Zoltan" w:date="2021-11-21T09:36:00Z">
        <w:r w:rsidDel="00EA0AEA">
          <w:delText>r</w:delText>
        </w:r>
      </w:del>
      <w:ins w:id="2390" w:author="Rudolf Krecht" w:date="2021-07-03T12:11:00Z">
        <w:del w:id="2391" w:author="VARGA Zoltan" w:date="2021-11-21T09:36:00Z">
          <w:r w:rsidR="00CF0A95" w:rsidDel="00EA0AEA">
            <w:delText>V</w:delText>
          </w:r>
        </w:del>
      </w:ins>
      <w:del w:id="2392" w:author="VARGA Zoltan" w:date="2021-11-21T09:36:00Z">
        <w:r w:rsidDel="00EA0AEA">
          <w:delText xml:space="preserve">viz </w:delText>
        </w:r>
        <w:commentRangeEnd w:id="2386"/>
        <w:r w:rsidR="00CF0A95" w:rsidDel="00EA0AEA">
          <w:rPr>
            <w:rStyle w:val="Jegyzethivatkozs"/>
          </w:rPr>
          <w:commentReference w:id="2386"/>
        </w:r>
        <w:r w:rsidDel="00EA0AEA">
          <w:delText xml:space="preserve">egy 3D szimulátor amelyben virtuális térben tesztelhetők a robot paraméterei és működése. A roslaunch-csal automatizálhatók folyamat indítások, konfigurációs </w:delText>
        </w:r>
        <w:commentRangeStart w:id="2393"/>
        <w:r w:rsidDel="00EA0AEA">
          <w:delText>eljárások…stb</w:delText>
        </w:r>
        <w:commentRangeEnd w:id="2393"/>
        <w:r w:rsidR="00CF0A95" w:rsidDel="00EA0AEA">
          <w:rPr>
            <w:rStyle w:val="Jegyzethivatkozs"/>
          </w:rPr>
          <w:commentReference w:id="2393"/>
        </w:r>
        <w:r w:rsidDel="00EA0AEA">
          <w:delText>. A catkin a</w:delText>
        </w:r>
      </w:del>
      <w:ins w:id="2394" w:author="Rudolf Krecht" w:date="2021-07-03T12:10:00Z">
        <w:del w:id="2395" w:author="VARGA Zoltan" w:date="2021-11-21T09:36:00Z">
          <w:r w:rsidR="00CF0A95" w:rsidDel="00EA0AEA">
            <w:delText>z</w:delText>
          </w:r>
        </w:del>
      </w:ins>
      <w:del w:id="2396" w:author="VARGA Zoltan" w:date="2021-11-21T09:36:00Z">
        <w:r w:rsidDel="00EA0AEA">
          <w:delText xml:space="preserve"> ROS build rendszere</w:delText>
        </w:r>
        <w:r w:rsidR="00FC6AC6" w:rsidDel="00EA0AEA">
          <w:delText xml:space="preserve"> [1]</w:delText>
        </w:r>
        <w:r w:rsidDel="00EA0AEA">
          <w:delText>.</w:delText>
        </w:r>
      </w:del>
    </w:p>
    <w:p w14:paraId="732D8CD3" w14:textId="07DF4A16" w:rsidR="00F43DE3" w:rsidDel="00EA0AEA" w:rsidRDefault="00C27361" w:rsidP="00C27361">
      <w:pPr>
        <w:rPr>
          <w:del w:id="2397" w:author="VARGA Zoltan" w:date="2021-11-21T09:36:00Z"/>
        </w:rPr>
      </w:pPr>
      <w:del w:id="2398" w:author="VARGA Zoltan" w:date="2021-11-21T09:36:00Z">
        <w:r w:rsidDel="00EA0AEA">
          <w:br w:type="page"/>
        </w:r>
      </w:del>
    </w:p>
    <w:p w14:paraId="3580807A" w14:textId="48FCC47D" w:rsidR="00F43DE3" w:rsidDel="00EA0AEA" w:rsidRDefault="00F43DE3" w:rsidP="00C27361">
      <w:pPr>
        <w:spacing w:after="120"/>
        <w:rPr>
          <w:del w:id="2399" w:author="VARGA Zoltan" w:date="2021-11-21T09:36:00Z"/>
        </w:rPr>
      </w:pPr>
      <w:del w:id="2400" w:author="VARGA Zoltan" w:date="2021-11-21T09:36:00Z">
        <w:r w:rsidDel="00EA0AEA">
          <w:lastRenderedPageBreak/>
          <w:delText>Felépítése három rétegű:</w:delText>
        </w:r>
      </w:del>
    </w:p>
    <w:p w14:paraId="1DCD8BAF" w14:textId="7195E508" w:rsidR="00F43DE3" w:rsidDel="00EA0AEA" w:rsidRDefault="00F43DE3" w:rsidP="00C27361">
      <w:pPr>
        <w:pStyle w:val="Listaszerbekezds"/>
        <w:numPr>
          <w:ilvl w:val="0"/>
          <w:numId w:val="5"/>
        </w:numPr>
        <w:spacing w:after="120"/>
        <w:ind w:left="851" w:hanging="284"/>
        <w:rPr>
          <w:del w:id="2401" w:author="VARGA Zoltan" w:date="2021-11-21T09:36:00Z"/>
        </w:rPr>
      </w:pPr>
      <w:del w:id="2402" w:author="VARGA Zoltan" w:date="2021-11-21T09:36:00Z">
        <w:r w:rsidDel="00EA0AEA">
          <w:delText>File rendszer szint: -magában foglalja a rendelkezésre álló összes erőforrást</w:delText>
        </w:r>
      </w:del>
    </w:p>
    <w:p w14:paraId="7174775D" w14:textId="37C91616" w:rsidR="00F43DE3" w:rsidDel="00EA0AEA" w:rsidRDefault="00F43DE3" w:rsidP="00C27361">
      <w:pPr>
        <w:pStyle w:val="Listaszerbekezds"/>
        <w:numPr>
          <w:ilvl w:val="0"/>
          <w:numId w:val="5"/>
        </w:numPr>
        <w:spacing w:after="120"/>
        <w:ind w:left="851" w:hanging="284"/>
        <w:rPr>
          <w:del w:id="2403" w:author="VARGA Zoltan" w:date="2021-11-21T09:36:00Z"/>
        </w:rPr>
      </w:pPr>
      <w:del w:id="2404" w:author="VARGA Zoltan" w:date="2021-11-21T09:36:00Z">
        <w:r w:rsidDel="00EA0AEA">
          <w:delText>Számítási szint: -peer-to-peer kommunikációs hálózat az ROS egymással együttműködő folyamatai között</w:delText>
        </w:r>
      </w:del>
    </w:p>
    <w:p w14:paraId="1C140CDE" w14:textId="1936E484" w:rsidR="00F43DE3" w:rsidRPr="00EC17BA" w:rsidDel="00EA0AEA" w:rsidRDefault="00F43DE3" w:rsidP="00C27361">
      <w:pPr>
        <w:pStyle w:val="Listaszerbekezds"/>
        <w:numPr>
          <w:ilvl w:val="0"/>
          <w:numId w:val="5"/>
        </w:numPr>
        <w:spacing w:after="120"/>
        <w:ind w:left="851" w:hanging="284"/>
        <w:rPr>
          <w:del w:id="2405" w:author="VARGA Zoltan" w:date="2021-11-21T09:36:00Z"/>
        </w:rPr>
      </w:pPr>
      <w:del w:id="2406" w:author="VARGA Zoltan" w:date="2021-11-21T09:36:00Z">
        <w:r w:rsidDel="00EA0AEA">
          <w:delText>„Közösségi” szint: -megkönnyíti, megvalósítja az adatok cseréjét a kommunikációban részt vevő elemek között.</w:delText>
        </w:r>
      </w:del>
    </w:p>
    <w:p w14:paraId="483E71A5" w14:textId="32053C86" w:rsidR="00F43DE3" w:rsidDel="00EA0AEA" w:rsidRDefault="00F43DE3" w:rsidP="00C27361">
      <w:pPr>
        <w:pStyle w:val="Cmsor2"/>
        <w:rPr>
          <w:del w:id="2407" w:author="VARGA Zoltan" w:date="2021-11-21T09:36:00Z"/>
        </w:rPr>
      </w:pPr>
      <w:bookmarkStart w:id="2408" w:name="_Toc87872678"/>
      <w:del w:id="2409" w:author="VARGA Zoltan" w:date="2021-11-21T09:36:00Z">
        <w:r w:rsidDel="00EA0AEA">
          <w:delText>URDF</w:delText>
        </w:r>
        <w:bookmarkEnd w:id="2408"/>
      </w:del>
    </w:p>
    <w:p w14:paraId="1E9AAE58" w14:textId="2BD77A6E" w:rsidR="00F43DE3" w:rsidDel="00EA0AEA" w:rsidRDefault="00F43DE3" w:rsidP="00C27361">
      <w:pPr>
        <w:spacing w:after="120"/>
        <w:rPr>
          <w:del w:id="2410" w:author="VARGA Zoltan" w:date="2021-11-21T09:36:00Z"/>
        </w:rPr>
      </w:pPr>
      <w:del w:id="2411" w:author="VARGA Zoltan" w:date="2021-11-21T09:36:00Z">
        <w:r w:rsidDel="00EA0AEA">
          <w:delText>A ROS eleme az URDF</w:delText>
        </w:r>
      </w:del>
      <w:ins w:id="2412" w:author="Rudolf Krecht" w:date="2021-07-03T12:12:00Z">
        <w:del w:id="2413" w:author="VARGA Zoltan" w:date="2021-11-21T09:36:00Z">
          <w:r w:rsidR="00CF0A95" w:rsidDel="00EA0AEA">
            <w:delText>,</w:delText>
          </w:r>
        </w:del>
      </w:ins>
      <w:del w:id="2414" w:author="VARGA Zoltan" w:date="2021-11-21T09:36:00Z">
        <w:r w:rsidDel="00EA0AEA">
          <w:delText xml:space="preserve"> azaz az egységes robotleíró formátum. Ez egy XML formátumú leíró eszköz, amelyben a robot összes fizikai eleme, valamint az azok közötti kapcsolat definiálható. Meghatározható akár a kerekeken ébredő nyomaték, vagy az azok és a talaj közti súrlódás is. A robot ezen virtuális leírása hasznos lehet egy 3D modellezés esetén. Nagyobb méretű, összetettebb robotok esetén a leírás bonyolultsága nehezen kezelhetővé és átláthatatlanná válhat. A nagy rendszer leírások rövidítésére rendelkezésre áll egy XML macro, a</w:delText>
        </w:r>
      </w:del>
      <w:ins w:id="2415" w:author="Rudolf Krecht" w:date="2021-07-03T12:13:00Z">
        <w:del w:id="2416" w:author="VARGA Zoltan" w:date="2021-11-21T09:36:00Z">
          <w:r w:rsidR="00CF0A95" w:rsidDel="00EA0AEA">
            <w:delText>z</w:delText>
          </w:r>
        </w:del>
      </w:ins>
      <w:del w:id="2417" w:author="VARGA Zoltan" w:date="2021-11-21T09:36:00Z">
        <w:r w:rsidDel="00EA0AEA">
          <w:delText xml:space="preserve"> Xacro. Úgy gondolom, hogy az én projektem esetében még a jármű összetettsége </w:delText>
        </w:r>
        <w:commentRangeStart w:id="2418"/>
        <w:r w:rsidDel="00EA0AEA">
          <w:delText xml:space="preserve">talán </w:delText>
        </w:r>
        <w:commentRangeEnd w:id="2418"/>
        <w:r w:rsidR="00CF0A95" w:rsidDel="00EA0AEA">
          <w:rPr>
            <w:rStyle w:val="Jegyzethivatkozs"/>
          </w:rPr>
          <w:commentReference w:id="2418"/>
        </w:r>
        <w:r w:rsidDel="00EA0AEA">
          <w:delText>nem haladja majd meg azt a mértéket</w:delText>
        </w:r>
      </w:del>
      <w:ins w:id="2419" w:author="Rudolf Krecht" w:date="2021-07-03T12:13:00Z">
        <w:del w:id="2420" w:author="VARGA Zoltan" w:date="2021-11-21T09:36:00Z">
          <w:r w:rsidR="00CF0A95" w:rsidDel="00EA0AEA">
            <w:delText>,</w:delText>
          </w:r>
        </w:del>
      </w:ins>
      <w:del w:id="2421" w:author="VARGA Zoltan" w:date="2021-11-21T09:36:00Z">
        <w:r w:rsidDel="00EA0AEA">
          <w:delText xml:space="preserve"> amely miatt már a modellezés akadályokba ütközne vagy túl sok időt emésztene fel</w:delText>
        </w:r>
        <w:r w:rsidR="00FC6AC6" w:rsidDel="00EA0AEA">
          <w:delText xml:space="preserve"> [1]</w:delText>
        </w:r>
        <w:r w:rsidDel="00EA0AEA">
          <w:delText>.</w:delText>
        </w:r>
      </w:del>
    </w:p>
    <w:p w14:paraId="2F1F32EC" w14:textId="71CE48E9" w:rsidR="00F43DE3" w:rsidDel="00EA0AEA" w:rsidRDefault="00F43DE3" w:rsidP="00C27361">
      <w:pPr>
        <w:pStyle w:val="Cmsor2"/>
        <w:rPr>
          <w:del w:id="2422" w:author="VARGA Zoltan" w:date="2021-11-21T09:36:00Z"/>
        </w:rPr>
      </w:pPr>
      <w:bookmarkStart w:id="2423" w:name="_Toc87872679"/>
      <w:del w:id="2424" w:author="VARGA Zoltan" w:date="2021-11-21T09:36:00Z">
        <w:r w:rsidDel="00EA0AEA">
          <w:delText>Publish – Subscribe</w:delText>
        </w:r>
        <w:bookmarkEnd w:id="2423"/>
      </w:del>
    </w:p>
    <w:p w14:paraId="5AF1501D" w14:textId="68C3B048" w:rsidR="00F43DE3" w:rsidDel="00EA0AEA" w:rsidRDefault="00F43DE3" w:rsidP="00C27361">
      <w:pPr>
        <w:spacing w:after="120"/>
        <w:rPr>
          <w:del w:id="2425" w:author="VARGA Zoltan" w:date="2021-11-21T09:36:00Z"/>
        </w:rPr>
      </w:pPr>
      <w:del w:id="2426" w:author="VARGA Zoltan" w:date="2021-11-21T09:36:00Z">
        <w:r w:rsidDel="00EA0AEA">
          <w:delText xml:space="preserve">Az ROS alapvető működési elve, hogy a robot modell szerinti elemek között vannak ún. „Publisher”-ek, azaz közlők, valamint vannak „Subscriber”-ek, a feliratkozók. Ennek megfelelően két file-t kell létre hozni, például: publisher.cpp és subscribers.cpp. </w:delText>
        </w:r>
      </w:del>
      <w:del w:id="2427" w:author="VARGA Zoltan" w:date="2021-11-20T22:35:00Z">
        <w:r w:rsidDel="00B74731">
          <w:delText>(</w:delText>
        </w:r>
        <w:commentRangeStart w:id="2428"/>
        <w:r w:rsidDel="00B74731">
          <w:delText>Mivel az ROS alapvetően Python alapú, így az azon a nyelven íródott kódok működhetnek a legmegfelelőbben, de a C és C++ kódok is kiválóan alkalmasak a</w:delText>
        </w:r>
      </w:del>
      <w:ins w:id="2429" w:author="Rudolf Krecht" w:date="2021-07-03T12:14:00Z">
        <w:del w:id="2430" w:author="VARGA Zoltan" w:date="2021-11-20T22:35:00Z">
          <w:r w:rsidR="00CF0A95" w:rsidDel="00B74731">
            <w:delText>z</w:delText>
          </w:r>
        </w:del>
      </w:ins>
      <w:del w:id="2431" w:author="VARGA Zoltan" w:date="2021-11-20T22:35:00Z">
        <w:r w:rsidDel="00B74731">
          <w:delText xml:space="preserve"> ROS környezetben.) </w:delText>
        </w:r>
        <w:commentRangeEnd w:id="2428"/>
        <w:r w:rsidR="00CF0A95" w:rsidDel="00B74731">
          <w:rPr>
            <w:rStyle w:val="Jegyzethivatkozs"/>
          </w:rPr>
          <w:commentReference w:id="2428"/>
        </w:r>
      </w:del>
      <w:del w:id="2432" w:author="VARGA Zoltan" w:date="2021-11-21T09:36:00Z">
        <w:r w:rsidDel="00EA0AEA">
          <w:delText xml:space="preserve">Az egyik </w:delText>
        </w:r>
        <w:commentRangeStart w:id="2433"/>
        <w:r w:rsidDel="00EA0AEA">
          <w:delText>file</w:delText>
        </w:r>
        <w:commentRangeEnd w:id="2433"/>
        <w:r w:rsidR="00CF0A95" w:rsidDel="00EA0AEA">
          <w:rPr>
            <w:rStyle w:val="Jegyzethivatkozs"/>
          </w:rPr>
          <w:commentReference w:id="2433"/>
        </w:r>
        <w:r w:rsidDel="00EA0AEA">
          <w:delText xml:space="preserve"> a közlők működését tartalmazza</w:delText>
        </w:r>
      </w:del>
      <w:ins w:id="2434" w:author="Rudolf Krecht" w:date="2021-07-03T12:14:00Z">
        <w:del w:id="2435" w:author="VARGA Zoltan" w:date="2021-11-21T09:36:00Z">
          <w:r w:rsidR="00CF0A95" w:rsidDel="00EA0AEA">
            <w:delText>,</w:delText>
          </w:r>
        </w:del>
      </w:ins>
      <w:del w:id="2436" w:author="VARGA Zoltan" w:date="2021-11-21T09:36:00Z">
        <w:r w:rsidDel="00EA0AEA">
          <w:delText xml:space="preserve"> amelyek a különböző objektumokat teszik közzé, míg a másik a feliratkozók azaz</w:delText>
        </w:r>
      </w:del>
      <w:ins w:id="2437" w:author="Rudolf Krecht" w:date="2021-07-03T12:14:00Z">
        <w:del w:id="2438" w:author="VARGA Zoltan" w:date="2021-11-21T09:36:00Z">
          <w:r w:rsidR="00CF0A95" w:rsidDel="00EA0AEA">
            <w:delText>,</w:delText>
          </w:r>
        </w:del>
      </w:ins>
      <w:del w:id="2439" w:author="VARGA Zoltan" w:date="2021-11-21T09:36:00Z">
        <w:r w:rsidDel="00EA0AEA">
          <w:delText xml:space="preserve"> a subscriber-ek működését tartalmazza</w:delText>
        </w:r>
      </w:del>
      <w:ins w:id="2440" w:author="Rudolf Krecht" w:date="2021-07-03T12:15:00Z">
        <w:del w:id="2441" w:author="VARGA Zoltan" w:date="2021-11-21T09:36:00Z">
          <w:r w:rsidR="00CF0A95" w:rsidDel="00EA0AEA">
            <w:delText>,</w:delText>
          </w:r>
        </w:del>
      </w:ins>
      <w:del w:id="2442" w:author="VARGA Zoltan" w:date="2021-11-21T09:36:00Z">
        <w:r w:rsidDel="00EA0AEA">
          <w:delText xml:space="preserve"> akik </w:delText>
        </w:r>
      </w:del>
      <w:ins w:id="2443" w:author="Rudolf Krecht" w:date="2021-07-03T12:15:00Z">
        <w:del w:id="2444" w:author="VARGA Zoltan" w:date="2021-11-21T09:36:00Z">
          <w:r w:rsidR="00CF0A95" w:rsidDel="00EA0AEA">
            <w:delText xml:space="preserve">amik </w:delText>
          </w:r>
        </w:del>
      </w:ins>
      <w:del w:id="2445" w:author="VARGA Zoltan" w:date="2021-11-21T09:36:00Z">
        <w:r w:rsidDel="00EA0AEA">
          <w:delText xml:space="preserve">az objektumok állapotának, értékének update-jét figyelik. Publishing történhet több féle trigger szerint attól függően, hogy a kódba milyen módon kerül programozásra (megadott idejű ciklus szerint, ha változik az </w:delText>
        </w:r>
        <w:commentRangeStart w:id="2446"/>
        <w:r w:rsidDel="00EA0AEA">
          <w:delText>érték…stb</w:delText>
        </w:r>
        <w:commentRangeEnd w:id="2446"/>
        <w:r w:rsidR="00CF0A95" w:rsidDel="00EA0AEA">
          <w:rPr>
            <w:rStyle w:val="Jegyzethivatkozs"/>
          </w:rPr>
          <w:commentReference w:id="2446"/>
        </w:r>
        <w:r w:rsidDel="00EA0AEA">
          <w:delText xml:space="preserve">). A listening oldal lényegesen </w:delText>
        </w:r>
        <w:r w:rsidDel="00EA0AEA">
          <w:lastRenderedPageBreak/>
          <w:delText>egyszerűbb. A subscriber-ek csak figyelik az üzenetek változását - például a C++-ban – egy spin() fgv meghívásával</w:delText>
        </w:r>
        <w:r w:rsidR="00FC6AC6" w:rsidDel="00EA0AEA">
          <w:delText xml:space="preserve"> [1]</w:delText>
        </w:r>
        <w:r w:rsidDel="00EA0AEA">
          <w:delText>.</w:delText>
        </w:r>
      </w:del>
    </w:p>
    <w:p w14:paraId="769B5434" w14:textId="1892AC31" w:rsidR="00F43DE3" w:rsidDel="00EA0AEA" w:rsidRDefault="00F43DE3" w:rsidP="00C27361">
      <w:pPr>
        <w:spacing w:after="120"/>
        <w:rPr>
          <w:del w:id="2447" w:author="VARGA Zoltan" w:date="2021-11-21T09:36:00Z"/>
        </w:rPr>
      </w:pPr>
      <w:del w:id="2448" w:author="VARGA Zoltan" w:date="2021-11-21T09:36:00Z">
        <w:r w:rsidDel="00EA0AEA">
          <w:delText>Ezen projekt esetében egy publisher lehet például az openCR modul giroszkópja</w:delText>
        </w:r>
      </w:del>
      <w:ins w:id="2449" w:author="Rudolf Krecht" w:date="2021-07-03T12:15:00Z">
        <w:del w:id="2450" w:author="VARGA Zoltan" w:date="2021-11-21T09:36:00Z">
          <w:r w:rsidR="00D946BF" w:rsidDel="00EA0AEA">
            <w:delText>,</w:delText>
          </w:r>
        </w:del>
      </w:ins>
      <w:del w:id="2451" w:author="VARGA Zoltan" w:date="2021-11-21T09:36:00Z">
        <w:r w:rsidDel="00EA0AEA">
          <w:delText xml:space="preserve"> amely a jármű orientációját hirdeti. De ilyen közlő lehet még a három szerv</w:delText>
        </w:r>
      </w:del>
      <w:ins w:id="2452" w:author="Rudolf Krecht" w:date="2021-07-03T12:16:00Z">
        <w:del w:id="2453" w:author="VARGA Zoltan" w:date="2021-11-21T09:36:00Z">
          <w:r w:rsidR="00D946BF" w:rsidDel="00EA0AEA">
            <w:delText>ó</w:delText>
          </w:r>
        </w:del>
      </w:ins>
      <w:del w:id="2454" w:author="VARGA Zoltan" w:date="2021-11-21T09:36:00Z">
        <w:r w:rsidDel="00EA0AEA">
          <w:delText>o motor encoder-e</w:delText>
        </w:r>
      </w:del>
      <w:ins w:id="2455" w:author="Rudolf Krecht" w:date="2021-07-03T12:16:00Z">
        <w:del w:id="2456" w:author="VARGA Zoltan" w:date="2021-11-21T09:36:00Z">
          <w:r w:rsidR="00D946BF" w:rsidDel="00EA0AEA">
            <w:delText>enkódere</w:delText>
          </w:r>
        </w:del>
      </w:ins>
      <w:del w:id="2457" w:author="VARGA Zoltan" w:date="2021-11-21T09:36:00Z">
        <w:r w:rsidDel="00EA0AEA">
          <w:delText>. Ezen adatokat egy subscriber objektummal figyelve, mintegy visszacsatolásként működhet a jármű mozgásának szabályzási köre (pl. a giroszkóp adatból tudható, hogy a kívánt irányba halad-e a jármű)</w:delText>
        </w:r>
        <w:r w:rsidR="00FC6AC6" w:rsidDel="00EA0AEA">
          <w:delText xml:space="preserve"> [1]</w:delText>
        </w:r>
        <w:r w:rsidDel="00EA0AEA">
          <w:delText>.</w:delText>
        </w:r>
      </w:del>
    </w:p>
    <w:p w14:paraId="3FFA4FC5" w14:textId="68FCCF79" w:rsidR="00AC33E1" w:rsidDel="00EA0AEA" w:rsidRDefault="004F3C99" w:rsidP="00AC33E1">
      <w:pPr>
        <w:pStyle w:val="Cmsor2"/>
        <w:rPr>
          <w:del w:id="2458" w:author="VARGA Zoltan" w:date="2021-11-21T09:36:00Z"/>
        </w:rPr>
      </w:pPr>
      <w:bookmarkStart w:id="2459" w:name="_Toc87872680"/>
      <w:del w:id="2460" w:author="VARGA Zoltan" w:date="2021-11-21T09:36:00Z">
        <w:r w:rsidDel="00EA0AEA">
          <w:delText>Ackerma</w:delText>
        </w:r>
      </w:del>
      <w:ins w:id="2461" w:author="Rudolf Krecht" w:date="2021-07-03T12:16:00Z">
        <w:del w:id="2462" w:author="VARGA Zoltan" w:date="2021-11-21T09:36:00Z">
          <w:r w:rsidR="00D946BF" w:rsidDel="00EA0AEA">
            <w:delText>n</w:delText>
          </w:r>
        </w:del>
      </w:ins>
      <w:del w:id="2463" w:author="VARGA Zoltan" w:date="2021-11-21T09:36:00Z">
        <w:r w:rsidDel="00EA0AEA">
          <w:delText>n</w:delText>
        </w:r>
        <w:r w:rsidR="00AC33E1" w:rsidDel="00EA0AEA">
          <w:delText xml:space="preserve"> bicikli modell</w:delText>
        </w:r>
        <w:bookmarkEnd w:id="2459"/>
        <w:r w:rsidR="002632B1" w:rsidDel="00EA0AEA">
          <w:delText xml:space="preserve"> </w:delText>
        </w:r>
      </w:del>
    </w:p>
    <w:p w14:paraId="00D2FC3B" w14:textId="42F5FA4D" w:rsidR="00990487" w:rsidDel="00EA0AEA" w:rsidRDefault="006E41C5" w:rsidP="00AC33E1">
      <w:pPr>
        <w:spacing w:after="120"/>
        <w:rPr>
          <w:del w:id="2464" w:author="VARGA Zoltan" w:date="2021-11-21T09:36:00Z"/>
        </w:rPr>
      </w:pPr>
      <w:del w:id="2465" w:author="VARGA Zoltan" w:date="2021-11-21T09:36:00Z">
        <w:r w:rsidDel="00EA0AEA">
          <w:delText xml:space="preserve">A </w:delText>
        </w:r>
        <w:r w:rsidR="001C5C16" w:rsidDel="00EA0AEA">
          <w:delText>jármű későbbi fő felhasználási célj</w:delText>
        </w:r>
        <w:r w:rsidR="00FD3EBF" w:rsidDel="00EA0AEA">
          <w:delText>a az önvezető jármű algoritmusok</w:delText>
        </w:r>
        <w:r w:rsidR="001C5C16" w:rsidDel="00EA0AEA">
          <w:delText xml:space="preserve"> tesztelése. </w:delText>
        </w:r>
        <w:r w:rsidR="0016021B" w:rsidDel="00EA0AEA">
          <w:delText xml:space="preserve">Ezért fontos, hogy képes legyen egy előre meghatározott útvonalat követni, vagy a környezetet figyelembe véve – például </w:delText>
        </w:r>
        <w:r w:rsidR="00454A31" w:rsidDel="00EA0AEA">
          <w:delText xml:space="preserve">egy sávban – haladni. </w:delText>
        </w:r>
        <w:r w:rsidR="00C853D5" w:rsidDel="00EA0AEA">
          <w:delText>Az</w:delText>
        </w:r>
        <w:r w:rsidR="002632B1" w:rsidDel="00EA0AEA">
          <w:delText xml:space="preserve"> útvonal követésének matematikai leírása lényegesen egyszerűbb pontszerű tesztek vizsgálatakor. Azonban a hagyományos felépítésű, négykerekű járművek esetében már összetettebb a feladat. A járművet mozgó pontként modellezve a pont csak abban az esetben esik egybe </w:delText>
        </w:r>
        <w:r w:rsidR="00990487" w:rsidDel="00EA0AEA">
          <w:delText>annak</w:delText>
        </w:r>
        <w:r w:rsidR="002632B1" w:rsidDel="00EA0AEA">
          <w:delText xml:space="preserve"> középpontjával (pontosabban</w:delText>
        </w:r>
      </w:del>
      <w:ins w:id="2466" w:author="Rudolf Krecht" w:date="2021-07-03T12:17:00Z">
        <w:del w:id="2467" w:author="VARGA Zoltan" w:date="2021-11-21T09:36:00Z">
          <w:r w:rsidR="00D946BF" w:rsidDel="00EA0AEA">
            <w:delText xml:space="preserve"> </w:delText>
          </w:r>
        </w:del>
      </w:ins>
      <w:del w:id="2468" w:author="VARGA Zoltan" w:date="2021-11-21T09:36:00Z">
        <w:r w:rsidR="002632B1" w:rsidDel="00EA0AEA">
          <w:delText>a jármű tengelyeinek felező pontját összekötő szakasz felező pontjával)</w:delText>
        </w:r>
      </w:del>
      <w:ins w:id="2469" w:author="Rudolf Krecht" w:date="2021-07-03T12:17:00Z">
        <w:del w:id="2470" w:author="VARGA Zoltan" w:date="2021-11-21T09:36:00Z">
          <w:r w:rsidR="00D946BF" w:rsidDel="00EA0AEA">
            <w:delText>,</w:delText>
          </w:r>
        </w:del>
      </w:ins>
      <w:del w:id="2471" w:author="VARGA Zoltan" w:date="2021-11-21T09:36:00Z">
        <w:r w:rsidR="00990487" w:rsidDel="00EA0AEA">
          <w:delText xml:space="preserve"> ha </w:delText>
        </w:r>
        <w:r w:rsidR="002632B1" w:rsidDel="00EA0AEA">
          <w:delText>mindkét</w:delText>
        </w:r>
        <w:r w:rsidR="00990487" w:rsidDel="00EA0AEA">
          <w:delText xml:space="preserve"> tengelye egyenlő mértékben, szimmetrikusan kormányzott. Azonban a legtöbb esetben az egyik tengely kerekei rögzítettek és a jármű hossztengelyével párhuzamosak, míg a másik tengely kerekei kormányzott kerekek.</w:delText>
        </w:r>
      </w:del>
    </w:p>
    <w:p w14:paraId="392317BC" w14:textId="7DA6F9AB" w:rsidR="00990487" w:rsidDel="00EA0AEA" w:rsidRDefault="00990487" w:rsidP="00AC33E1">
      <w:pPr>
        <w:spacing w:after="120"/>
        <w:rPr>
          <w:del w:id="2472" w:author="VARGA Zoltan" w:date="2021-11-21T09:36:00Z"/>
        </w:rPr>
      </w:pPr>
      <w:commentRangeStart w:id="2473"/>
      <w:del w:id="2474" w:author="VARGA Zoltan" w:date="2021-11-21T09:36:00Z">
        <w:r w:rsidDel="00EA0AEA">
          <w:delText>Kutatások</w:delText>
        </w:r>
        <w:commentRangeEnd w:id="2473"/>
        <w:r w:rsidR="00D946BF" w:rsidDel="00EA0AEA">
          <w:rPr>
            <w:rStyle w:val="Jegyzethivatkozs"/>
          </w:rPr>
          <w:commentReference w:id="2473"/>
        </w:r>
        <w:r w:rsidDel="00EA0AEA">
          <w:delText xml:space="preserve"> alapján, míg az emberi sofőrök </w:delText>
        </w:r>
        <w:r w:rsidR="00C4725B" w:rsidDel="00EA0AEA">
          <w:delText>rendszerint a távolabbi horizontot figyelve és az útvonalat folyamatosan tervezve minimálisra csökkentik az oldalirányú eltérést és a haladási irány eltérést a tervezett pályagörbéhez képest, addig a legtöbb gépi önvezető megoldás a devianciára reagálva folyamatosan korrigálja a jármű haladási irányát. Ez egy bonyolultabb tervezett útvonal vagy egy akadályokkal teli környezetben sűrű korrekciót fog eredményezni</w:delText>
        </w:r>
      </w:del>
      <w:ins w:id="2475" w:author="Rudolf Krecht" w:date="2021-07-03T12:19:00Z">
        <w:del w:id="2476" w:author="VARGA Zoltan" w:date="2021-11-21T09:36:00Z">
          <w:r w:rsidR="00D946BF" w:rsidDel="00EA0AEA">
            <w:delText>,</w:delText>
          </w:r>
        </w:del>
      </w:ins>
      <w:del w:id="2477" w:author="VARGA Zoltan" w:date="2021-11-21T09:36:00Z">
        <w:r w:rsidR="00C4725B" w:rsidDel="00EA0AEA">
          <w:delText xml:space="preserve"> ami instabilabb szabályzáshoz vezethet. </w:delText>
        </w:r>
        <w:r w:rsidR="00B114E5" w:rsidDel="00EA0AEA">
          <w:delText xml:space="preserve">Ennek kiküszöbölésére </w:delText>
        </w:r>
        <w:r w:rsidR="00997303" w:rsidDel="00EA0AEA">
          <w:delText>használhatóak különböző szenzorok (</w:delText>
        </w:r>
      </w:del>
      <w:ins w:id="2478" w:author="Rudolf Krecht" w:date="2021-07-03T12:20:00Z">
        <w:del w:id="2479" w:author="VARGA Zoltan" w:date="2021-11-21T09:36:00Z">
          <w:r w:rsidR="00D946BF" w:rsidDel="00EA0AEA">
            <w:delText xml:space="preserve">pl. </w:delText>
          </w:r>
        </w:del>
      </w:ins>
      <w:del w:id="2480" w:author="VARGA Zoltan" w:date="2021-11-21T09:36:00Z">
        <w:r w:rsidR="00997303" w:rsidDel="00EA0AEA">
          <w:delText>LIDAR, RADAR, kamera, stereo kamera</w:delText>
        </w:r>
      </w:del>
      <w:ins w:id="2481" w:author="Rudolf Krecht" w:date="2021-07-03T12:19:00Z">
        <w:del w:id="2482" w:author="VARGA Zoltan" w:date="2021-11-21T09:36:00Z">
          <w:r w:rsidR="00D946BF" w:rsidDel="00EA0AEA">
            <w:delText>sztereókamera</w:delText>
          </w:r>
        </w:del>
      </w:ins>
      <w:del w:id="2483" w:author="VARGA Zoltan" w:date="2021-11-21T09:36:00Z">
        <w:r w:rsidR="00997303" w:rsidDel="00EA0AEA">
          <w:delText xml:space="preserve">…) amelyek segítik az útvonal tervezését, azonban ezek hatótávolsága még elmarad az emberi érzékeléstől. </w:delText>
        </w:r>
        <w:commentRangeStart w:id="2484"/>
        <w:r w:rsidR="00997303" w:rsidDel="00EA0AEA">
          <w:delText>A legtöbb kutatás arra törekszik, hogy az előre tervezést és az útvonal eltérést mintegy visszacsatolást ötvözze egy folyamatba</w:delText>
        </w:r>
        <w:r w:rsidR="00FC6AC6" w:rsidDel="00EA0AEA">
          <w:delText xml:space="preserve"> </w:delText>
        </w:r>
        <w:commentRangeEnd w:id="2484"/>
        <w:r w:rsidR="00D946BF" w:rsidDel="00EA0AEA">
          <w:rPr>
            <w:rStyle w:val="Jegyzethivatkozs"/>
          </w:rPr>
          <w:commentReference w:id="2484"/>
        </w:r>
        <w:r w:rsidR="00FC6AC6" w:rsidDel="00EA0AEA">
          <w:delText>[2]</w:delText>
        </w:r>
        <w:r w:rsidR="00997303" w:rsidDel="00EA0AEA">
          <w:delText>.</w:delText>
        </w:r>
      </w:del>
    </w:p>
    <w:p w14:paraId="125258E6" w14:textId="4585491D" w:rsidR="008E5C17" w:rsidDel="00EA0AEA" w:rsidRDefault="008E5C17" w:rsidP="00AC33E1">
      <w:pPr>
        <w:spacing w:after="120"/>
        <w:rPr>
          <w:del w:id="2485" w:author="VARGA Zoltan" w:date="2021-11-21T09:36:00Z"/>
        </w:rPr>
      </w:pPr>
      <w:del w:id="2486" w:author="VARGA Zoltan" w:date="2021-11-21T09:36:00Z">
        <w:r w:rsidDel="00EA0AEA">
          <w:delText xml:space="preserve">Az útvonal tervezésnél és a korrekciós számításoknál rendkívül fontos figyelembe venni a jármű sajátosságait és fizikai korlátait. Ilyen például a legkisebb fordulókör sugara. Ha egy </w:delText>
        </w:r>
        <w:r w:rsidDel="00EA0AEA">
          <w:lastRenderedPageBreak/>
          <w:delText>olyan ív kerül meghatározásra az útvonalon</w:delText>
        </w:r>
      </w:del>
      <w:ins w:id="2487" w:author="Rudolf Krecht" w:date="2021-07-03T12:21:00Z">
        <w:del w:id="2488" w:author="VARGA Zoltan" w:date="2021-11-21T09:36:00Z">
          <w:r w:rsidR="00D946BF" w:rsidDel="00EA0AEA">
            <w:delText>,</w:delText>
          </w:r>
        </w:del>
      </w:ins>
      <w:del w:id="2489" w:author="VARGA Zoltan" w:date="2021-11-21T09:36:00Z">
        <w:r w:rsidDel="00EA0AEA">
          <w:delText xml:space="preserve"> amely ennél a sugárnál kisebb, akkor a robot nem lesz képes a tervezett vonalon haladni.</w:delText>
        </w:r>
        <w:r w:rsidR="00A876FE" w:rsidDel="00EA0AEA">
          <w:delText xml:space="preserve"> A jármű fizikai komplexitása megnehezíti az útvonal eltérés korrekciós számításait, ezért a fentebb említett pontszerű test modell közelítése a cél. Az Ackerman</w:delText>
        </w:r>
      </w:del>
      <w:ins w:id="2490" w:author="Rudolf Krecht" w:date="2021-07-03T12:22:00Z">
        <w:del w:id="2491" w:author="VARGA Zoltan" w:date="2021-11-21T09:36:00Z">
          <w:r w:rsidR="00D946BF" w:rsidDel="00EA0AEA">
            <w:delText>n</w:delText>
          </w:r>
        </w:del>
      </w:ins>
      <w:del w:id="2492" w:author="VARGA Zoltan" w:date="2021-11-21T09:36:00Z">
        <w:r w:rsidR="00A876FE" w:rsidDel="00EA0AEA">
          <w:delText xml:space="preserve"> kormányzást használó járművek esetében egy általános módszer annak kerékpárrá történő leegyszerűsítése. Az Ackerman bicikli modell esetében a kerékpár </w:delText>
        </w:r>
        <w:r w:rsidR="00FA3CFE" w:rsidDel="00EA0AEA">
          <w:delText xml:space="preserve">első </w:delText>
        </w:r>
        <w:r w:rsidR="00A876FE" w:rsidDel="00EA0AEA">
          <w:delText>kereke a jármű</w:delText>
        </w:r>
        <w:r w:rsidR="00FA3CFE" w:rsidDel="00EA0AEA">
          <w:delText xml:space="preserve"> első kerekeinek, míg a hátsó kereke a jármű hátsó kerekeinek kombinációjaként hozható létre. </w:delText>
        </w:r>
        <w:r w:rsidR="000A6678" w:rsidDel="00EA0AEA">
          <w:delText xml:space="preserve">Ebben a modellben a két kerék tengelyének </w:delText>
        </w:r>
        <w:r w:rsidR="00245AA4" w:rsidDel="00EA0AEA">
          <w:delText xml:space="preserve">metszéspontja fogja megadni a forduló kör középpontját. </w:delText>
        </w:r>
        <w:r w:rsidR="0022768F" w:rsidDel="00EA0AEA">
          <w:delText xml:space="preserve">A két tengely által bezárt szög és az első kerék, </w:delText>
        </w:r>
        <w:r w:rsidR="00095EF2" w:rsidDel="00EA0AEA">
          <w:rPr>
            <w:noProof/>
          </w:rPr>
          <mc:AlternateContent>
            <mc:Choice Requires="wps">
              <w:drawing>
                <wp:anchor distT="0" distB="0" distL="114300" distR="114300" simplePos="0" relativeHeight="251518976" behindDoc="1" locked="0" layoutInCell="1" allowOverlap="1" wp14:anchorId="08FDB6BD" wp14:editId="085832B6">
                  <wp:simplePos x="0" y="0"/>
                  <wp:positionH relativeFrom="column">
                    <wp:posOffset>3046095</wp:posOffset>
                  </wp:positionH>
                  <wp:positionV relativeFrom="paragraph">
                    <wp:posOffset>2023110</wp:posOffset>
                  </wp:positionV>
                  <wp:extent cx="2526030" cy="635"/>
                  <wp:effectExtent l="0" t="0" r="0" b="0"/>
                  <wp:wrapTight wrapText="bothSides">
                    <wp:wrapPolygon edited="0">
                      <wp:start x="0" y="0"/>
                      <wp:lineTo x="0" y="21600"/>
                      <wp:lineTo x="21600" y="21600"/>
                      <wp:lineTo x="21600" y="0"/>
                    </wp:wrapPolygon>
                  </wp:wrapTight>
                  <wp:docPr id="19" name="Szövegdoboz 19"/>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4F23C102" w14:textId="577FF87E" w:rsidR="00965F9D" w:rsidRPr="003534E8" w:rsidRDefault="00965F9D" w:rsidP="00095EF2">
                              <w:pPr>
                                <w:pStyle w:val="Kpalrs"/>
                                <w:rPr>
                                  <w:sz w:val="24"/>
                                  <w:szCs w:val="24"/>
                                </w:rPr>
                              </w:pPr>
                              <w:r>
                                <w:fldChar w:fldCharType="begin"/>
                              </w:r>
                              <w:r>
                                <w:instrText xml:space="preserve"> SEQ ábra \* ARABIC </w:instrText>
                              </w:r>
                              <w:r>
                                <w:fldChar w:fldCharType="separate"/>
                              </w:r>
                              <w:bookmarkStart w:id="2493" w:name="_Toc90933897"/>
                              <w:r>
                                <w:rPr>
                                  <w:noProof/>
                                </w:rPr>
                                <w:t>25</w:t>
                              </w:r>
                              <w:r>
                                <w:rPr>
                                  <w:noProof/>
                                </w:rPr>
                                <w:fldChar w:fldCharType="end"/>
                              </w:r>
                              <w:r>
                                <w:t xml:space="preserve">. ábra - </w:t>
                              </w:r>
                              <w:proofErr w:type="spellStart"/>
                              <w:r>
                                <w:t>Ackerma</w:t>
                              </w:r>
                              <w:ins w:id="2494" w:author="Rudolf Krecht" w:date="2021-07-03T12:22:00Z">
                                <w:r>
                                  <w:t>n</w:t>
                                </w:r>
                              </w:ins>
                              <w:r>
                                <w:t>n</w:t>
                              </w:r>
                              <w:proofErr w:type="spellEnd"/>
                              <w:r>
                                <w:t xml:space="preserve"> </w:t>
                              </w:r>
                              <w:proofErr w:type="spellStart"/>
                              <w:r>
                                <w:t>kormányzásos</w:t>
                              </w:r>
                              <w:proofErr w:type="spellEnd"/>
                              <w:r>
                                <w:t xml:space="preserve"> jármű helyettesítő kerékpár modellje [2]</w:t>
                              </w:r>
                              <w:bookmarkEnd w:id="2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DB6BD" id="Szövegdoboz 19" o:spid="_x0000_s1058" type="#_x0000_t202" style="position:absolute;left:0;text-align:left;margin-left:239.85pt;margin-top:159.3pt;width:198.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" stroked="f">
                  <v:textbox style="mso-fit-shape-to-text:t" inset="0,0,0,0">
                    <w:txbxContent>
                      <w:p w14:paraId="4F23C102" w14:textId="577FF87E" w:rsidR="00965F9D" w:rsidRPr="003534E8" w:rsidRDefault="00965F9D" w:rsidP="00095EF2">
                        <w:pPr>
                          <w:pStyle w:val="Kpalrs"/>
                          <w:rPr>
                            <w:sz w:val="24"/>
                            <w:szCs w:val="24"/>
                          </w:rPr>
                        </w:pPr>
                        <w:r>
                          <w:fldChar w:fldCharType="begin"/>
                        </w:r>
                        <w:r>
                          <w:instrText xml:space="preserve"> SEQ ábra \* ARABIC </w:instrText>
                        </w:r>
                        <w:r>
                          <w:fldChar w:fldCharType="separate"/>
                        </w:r>
                        <w:bookmarkStart w:id="2495" w:name="_Toc90933897"/>
                        <w:r>
                          <w:rPr>
                            <w:noProof/>
                          </w:rPr>
                          <w:t>25</w:t>
                        </w:r>
                        <w:r>
                          <w:rPr>
                            <w:noProof/>
                          </w:rPr>
                          <w:fldChar w:fldCharType="end"/>
                        </w:r>
                        <w:r>
                          <w:t xml:space="preserve">. ábra - </w:t>
                        </w:r>
                        <w:proofErr w:type="spellStart"/>
                        <w:r>
                          <w:t>Ackerma</w:t>
                        </w:r>
                        <w:ins w:id="2496" w:author="Rudolf Krecht" w:date="2021-07-03T12:22:00Z">
                          <w:r>
                            <w:t>n</w:t>
                          </w:r>
                        </w:ins>
                        <w:r>
                          <w:t>n</w:t>
                        </w:r>
                        <w:proofErr w:type="spellEnd"/>
                        <w:r>
                          <w:t xml:space="preserve"> </w:t>
                        </w:r>
                        <w:proofErr w:type="spellStart"/>
                        <w:r>
                          <w:t>kormányzásos</w:t>
                        </w:r>
                        <w:proofErr w:type="spellEnd"/>
                        <w:r>
                          <w:t xml:space="preserve"> jármű helyettesítő kerékpár modellje [2]</w:t>
                        </w:r>
                        <w:bookmarkEnd w:id="2495"/>
                      </w:p>
                    </w:txbxContent>
                  </v:textbox>
                  <w10:wrap type="tight"/>
                </v:shape>
              </w:pict>
            </mc:Fallback>
          </mc:AlternateContent>
        </w:r>
        <w:r w:rsidR="00095EF2" w:rsidDel="00EA0AEA">
          <w:rPr>
            <w:noProof/>
          </w:rPr>
          <w:drawing>
            <wp:anchor distT="0" distB="0" distL="114300" distR="114300" simplePos="0" relativeHeight="251504640" behindDoc="1" locked="0" layoutInCell="1" allowOverlap="1" wp14:anchorId="3A9E2FBB" wp14:editId="6199FAF0">
              <wp:simplePos x="0" y="0"/>
              <wp:positionH relativeFrom="margin">
                <wp:align>right</wp:align>
              </wp:positionH>
              <wp:positionV relativeFrom="margin">
                <wp:align>top</wp:align>
              </wp:positionV>
              <wp:extent cx="2526030" cy="1965960"/>
              <wp:effectExtent l="0" t="0" r="7620" b="0"/>
              <wp:wrapTight wrapText="bothSides">
                <wp:wrapPolygon edited="0">
                  <wp:start x="0" y="0"/>
                  <wp:lineTo x="0" y="21349"/>
                  <wp:lineTo x="21502" y="21349"/>
                  <wp:lineTo x="21502" y="0"/>
                  <wp:lineTo x="0" y="0"/>
                </wp:wrapPolygon>
              </wp:wrapTight>
              <wp:docPr id="13" name="Kép 13" descr="https://www.researchgate.net/profile/Qingyang-Chen/publication/261345739/figure/fig2/AS:862698266968067@1582694703864/Equivalent-bicycle-model-of-Ackerman-steered-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Qingyang-Chen/publication/261345739/figure/fig2/AS:862698266968067@1582694703864/Equivalent-bicycle-model-of-Ackerman-steered-vehi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6030" cy="1965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68F" w:rsidDel="00EA0AEA">
          <w:delText>valamint a jármű hossztengelye által bezárt szög merőleges szögek, tehát egyenlők. Kerékpár esetében a hátsó kerék halad a jármű tényleges útvonalán</w:delText>
        </w:r>
        <w:r w:rsidR="00DE26DA" w:rsidDel="00EA0AEA">
          <w:delText>, míg az első kerék állása</w:delText>
        </w:r>
        <w:r w:rsidR="00BC65CB" w:rsidRPr="00BC65CB" w:rsidDel="00EA0AEA">
          <w:delText xml:space="preserve"> </w:delText>
        </w:r>
        <w:r w:rsidR="00DE26DA" w:rsidDel="00EA0AEA">
          <w:delText xml:space="preserve"> párhuzamos a hátsó kerék által leírt ívnek, az első kerék tengelye által kimetszett pontjába húzott érintőjével</w:delText>
        </w:r>
        <w:r w:rsidR="0022768F" w:rsidDel="00EA0AEA">
          <w:delText xml:space="preserve">. Ennek megfelelően a forduló sugara a tengelyek metszéspontja és a hátsó kerék távolságával egyenlő. </w:delText>
        </w:r>
        <w:r w:rsidR="00DE26DA" w:rsidDel="00EA0AEA">
          <w:delText>A derékszögű háromszögek trigonometriai azonosságait felhasználva kiszámítható az adott forduló ívhez tartozó első kerék kitérési szöge:</w:delText>
        </w:r>
      </w:del>
    </w:p>
    <w:p w14:paraId="7C292713" w14:textId="3A5E7DF3" w:rsidR="00B7155C" w:rsidDel="00EA0AEA" w:rsidRDefault="00607F1D" w:rsidP="00B7155C">
      <w:pPr>
        <w:tabs>
          <w:tab w:val="left" w:pos="4536"/>
        </w:tabs>
        <w:spacing w:after="120"/>
        <w:jc w:val="right"/>
        <w:rPr>
          <w:del w:id="2497" w:author="VARGA Zoltan" w:date="2021-11-21T09:36:00Z"/>
        </w:rPr>
      </w:pPr>
      <m:oMath>
        <m:func>
          <m:funcPr>
            <m:ctrlPr>
              <w:del w:id="2498" w:author="VARGA Zoltan" w:date="2021-11-21T09:36:00Z">
                <w:rPr>
                  <w:rFonts w:ascii="Cambria Math" w:hAnsi="Cambria Math"/>
                  <w:i/>
                </w:rPr>
              </w:del>
            </m:ctrlPr>
          </m:funcPr>
          <m:fName>
            <m:r>
              <w:del w:id="2499" w:author="VARGA Zoltan" w:date="2021-11-21T09:36:00Z">
                <m:rPr>
                  <m:sty m:val="p"/>
                </m:rPr>
                <w:rPr>
                  <w:rFonts w:ascii="Cambria Math" w:hAnsi="Cambria Math"/>
                </w:rPr>
                <m:t>tan</m:t>
              </w:del>
            </m:r>
          </m:fName>
          <m:e>
            <m:r>
              <w:del w:id="2500" w:author="VARGA Zoltan" w:date="2021-11-21T09:36:00Z">
                <w:rPr>
                  <w:rFonts w:ascii="Cambria Math" w:hAnsi="Cambria Math"/>
                </w:rPr>
                <m:t>δ=</m:t>
              </w:del>
            </m:r>
            <m:f>
              <m:fPr>
                <m:ctrlPr>
                  <w:del w:id="2501" w:author="VARGA Zoltan" w:date="2021-11-21T09:36:00Z">
                    <w:rPr>
                      <w:rFonts w:ascii="Cambria Math" w:hAnsi="Cambria Math"/>
                      <w:i/>
                    </w:rPr>
                  </w:del>
                </m:ctrlPr>
              </m:fPr>
              <m:num>
                <m:r>
                  <w:del w:id="2502" w:author="VARGA Zoltan" w:date="2021-11-21T09:36:00Z">
                    <w:rPr>
                      <w:rFonts w:ascii="Cambria Math" w:hAnsi="Cambria Math"/>
                    </w:rPr>
                    <m:t>L</m:t>
                  </w:del>
                </m:r>
              </m:num>
              <m:den>
                <m:r>
                  <w:del w:id="2503" w:author="VARGA Zoltan" w:date="2021-11-21T09:36:00Z">
                    <w:rPr>
                      <w:rFonts w:ascii="Cambria Math" w:hAnsi="Cambria Math"/>
                    </w:rPr>
                    <m:t>R</m:t>
                  </w:del>
                </m:r>
              </m:den>
            </m:f>
          </m:e>
        </m:func>
      </m:oMath>
      <w:del w:id="2504" w:author="VARGA Zoltan" w:date="2021-11-21T09:36:00Z">
        <w:r w:rsidR="00B7155C" w:rsidDel="00EA0AEA">
          <w:tab/>
          <w:delText>(1)</w:delText>
        </w:r>
      </w:del>
    </w:p>
    <w:p w14:paraId="51CCF498" w14:textId="5818414E" w:rsidR="00144943" w:rsidDel="00EA0AEA" w:rsidRDefault="00144943" w:rsidP="00144943">
      <w:pPr>
        <w:tabs>
          <w:tab w:val="left" w:pos="4536"/>
        </w:tabs>
        <w:spacing w:after="120"/>
        <w:rPr>
          <w:del w:id="2505" w:author="VARGA Zoltan" w:date="2021-11-21T09:36:00Z"/>
        </w:rPr>
      </w:pPr>
      <w:del w:id="2506" w:author="VARGA Zoltan" w:date="2021-11-21T09:36:00Z">
        <w:r w:rsidDel="00EA0AEA">
          <w:delText xml:space="preserve">ahol L a bicikli modell tengely távolsága (megegyezik a jármű tengelytávolságával), R a fordulókör sugara, </w:delText>
        </w:r>
      </w:del>
      <m:oMath>
        <m:r>
          <w:del w:id="2507" w:author="VARGA Zoltan" w:date="2021-11-21T09:36:00Z">
            <w:rPr>
              <w:rFonts w:ascii="Cambria Math" w:hAnsi="Cambria Math"/>
            </w:rPr>
            <m:t>δ</m:t>
          </w:del>
        </m:r>
      </m:oMath>
      <w:del w:id="2508" w:author="VARGA Zoltan" w:date="2021-11-21T09:36:00Z">
        <w:r w:rsidDel="00EA0AEA">
          <w:delText xml:space="preserve"> pedig a két tengely által bezárt szög, ami egyenlő az első kerék adott R sug</w:delText>
        </w:r>
      </w:del>
      <w:ins w:id="2509" w:author="Rudolf Krecht" w:date="2021-07-03T12:23:00Z">
        <w:del w:id="2510" w:author="VARGA Zoltan" w:date="2021-11-21T09:36:00Z">
          <w:r w:rsidR="00D946BF" w:rsidDel="00EA0AEA">
            <w:delText>a</w:delText>
          </w:r>
        </w:del>
      </w:ins>
      <w:del w:id="2511" w:author="VARGA Zoltan" w:date="2021-11-21T09:36:00Z">
        <w:r w:rsidDel="00EA0AEA">
          <w:delText xml:space="preserve">árú fordulókörhöz tartozó első kerék kitérítési szögével. Itt a </w:delText>
        </w:r>
        <w:r w:rsidR="003E31DA" w:rsidDel="00EA0AEA">
          <w:delText>hányados</w:delText>
        </w:r>
        <w:r w:rsidDel="00EA0AEA">
          <w:delText xml:space="preserve"> </w:delText>
        </w:r>
        <w:r w:rsidR="003E31DA" w:rsidDel="00EA0AEA">
          <w:delText>várhatóan 1-nél jóval kisebb érték lesz minden esetben, mivel a robot maximális kerék kitérítése 45° alatt lesz (tan 45°=1)</w:delText>
        </w:r>
        <w:r w:rsidR="00BC65CB" w:rsidDel="00EA0AEA">
          <w:delText xml:space="preserve"> [2]</w:delText>
        </w:r>
        <w:r w:rsidR="003E31DA" w:rsidDel="00EA0AEA">
          <w:delText>.</w:delText>
        </w:r>
      </w:del>
    </w:p>
    <w:p w14:paraId="3ED04C40" w14:textId="64D834A5" w:rsidR="003277A5" w:rsidDel="00EA0AEA" w:rsidRDefault="003277A5" w:rsidP="003277A5">
      <w:pPr>
        <w:pStyle w:val="Cmsor2"/>
        <w:rPr>
          <w:del w:id="2512" w:author="VARGA Zoltan" w:date="2021-11-21T09:36:00Z"/>
        </w:rPr>
      </w:pPr>
      <w:bookmarkStart w:id="2513" w:name="_Toc87872681"/>
      <w:del w:id="2514" w:author="VARGA Zoltan" w:date="2021-11-21T09:36:00Z">
        <w:r w:rsidDel="00EA0AEA">
          <w:delText>Trajektória követés</w:delText>
        </w:r>
        <w:bookmarkEnd w:id="2513"/>
      </w:del>
    </w:p>
    <w:p w14:paraId="580A15B4" w14:textId="3C9F3E1B" w:rsidR="008E67E1" w:rsidDel="00EA0AEA" w:rsidRDefault="00EB0853" w:rsidP="00144943">
      <w:pPr>
        <w:tabs>
          <w:tab w:val="left" w:pos="4536"/>
        </w:tabs>
        <w:spacing w:after="120"/>
        <w:rPr>
          <w:del w:id="2515" w:author="VARGA Zoltan" w:date="2021-11-21T09:36:00Z"/>
        </w:rPr>
      </w:pPr>
      <w:del w:id="2516" w:author="VARGA Zoltan" w:date="2021-11-21T09:36:00Z">
        <w:r w:rsidDel="00EA0AEA">
          <w:delText xml:space="preserve">A jármű </w:delText>
        </w:r>
        <w:r w:rsidR="00C02F15" w:rsidDel="00EA0AEA">
          <w:delText xml:space="preserve">legfőbb feladata a </w:delText>
        </w:r>
        <w:r w:rsidDel="00EA0AEA">
          <w:delText>szenzoradatai alapján meghatározott vagy előre definiált útvonal követé</w:delText>
        </w:r>
        <w:r w:rsidR="00C02F15" w:rsidDel="00EA0AEA">
          <w:delText xml:space="preserve">se. </w:delText>
        </w:r>
        <w:r w:rsidR="008E67E1" w:rsidDel="00EA0AEA">
          <w:delText xml:space="preserve">Egyes robotok – például szortírozó robotok egy logisztikai központban, vagy alapanyag szállító kocsik egy összeszerelő üzemben – csakis előre meghatározott útvonalat </w:delText>
        </w:r>
        <w:r w:rsidR="008E67E1" w:rsidDel="00EA0AEA">
          <w:lastRenderedPageBreak/>
          <w:delText>követnek.</w:delText>
        </w:r>
        <w:r w:rsidR="008E67E1" w:rsidRPr="008E67E1" w:rsidDel="00EA0AEA">
          <w:delText xml:space="preserve"> </w:delText>
        </w:r>
        <w:r w:rsidR="008E67E1" w:rsidDel="00EA0AEA">
          <w:delText>Ennek megfelelően külön kell választani az útvonal meghatározását és annak követését a robot funkciójától függően.</w:delText>
        </w:r>
      </w:del>
    </w:p>
    <w:p w14:paraId="15EF8E28" w14:textId="6116EBDC" w:rsidR="0028347B" w:rsidDel="00EA0AEA" w:rsidRDefault="008E67E1" w:rsidP="00144943">
      <w:pPr>
        <w:tabs>
          <w:tab w:val="left" w:pos="4536"/>
        </w:tabs>
        <w:spacing w:after="120"/>
        <w:rPr>
          <w:del w:id="2517" w:author="VARGA Zoltan" w:date="2021-11-21T09:36:00Z"/>
        </w:rPr>
      </w:pPr>
      <w:del w:id="2518" w:author="VARGA Zoltan" w:date="2021-11-21T09:36:00Z">
        <w:r w:rsidDel="00EA0AEA">
          <w:delText>A trajektória követés</w:delText>
        </w:r>
        <w:r w:rsidR="00342386" w:rsidDel="00EA0AEA">
          <w:delText xml:space="preserve"> egy szabályzási folyamat</w:delText>
        </w:r>
      </w:del>
      <w:ins w:id="2519" w:author="Rudolf Krecht" w:date="2021-07-03T12:24:00Z">
        <w:del w:id="2520" w:author="VARGA Zoltan" w:date="2021-11-21T09:36:00Z">
          <w:r w:rsidR="00D946BF" w:rsidDel="00EA0AEA">
            <w:delText>,</w:delText>
          </w:r>
        </w:del>
      </w:ins>
      <w:del w:id="2521" w:author="VARGA Zoltan" w:date="2021-11-21T09:36:00Z">
        <w:r w:rsidR="00342386" w:rsidDel="00EA0AEA">
          <w:delText xml:space="preserve"> amelynek bemeneti értéke a követendő útvonal, </w:delText>
        </w:r>
        <w:r w:rsidR="004F7854" w:rsidDel="00EA0AEA">
          <w:delText>visszacsatolt érték az eltérés mértéke az útvonaltól, kimenete pedig a kormányzott kerék kitérítési szöge, valamint</w:delText>
        </w:r>
        <w:r w:rsidR="00DE4EE0" w:rsidDel="00EA0AEA">
          <w:delText xml:space="preserve"> a hajtott kerekek sebessége.</w:delText>
        </w:r>
        <w:r w:rsidDel="00EA0AEA">
          <w:delText xml:space="preserve"> </w:delText>
        </w:r>
        <w:r w:rsidR="0049493B" w:rsidDel="00EA0AEA">
          <w:delText>A kerekeken -  nem kötött pályán - mozgó robotok esetében egy széles körben használt útvonal követő módszer az ún. „pure pursuit” követés. Ez egy trigonometriai számításokkal meghatározott eljárás</w:delText>
        </w:r>
      </w:del>
      <w:ins w:id="2522" w:author="Rudolf Krecht" w:date="2021-07-03T12:24:00Z">
        <w:del w:id="2523" w:author="VARGA Zoltan" w:date="2021-11-21T09:36:00Z">
          <w:r w:rsidR="00D946BF" w:rsidDel="00EA0AEA">
            <w:delText>,</w:delText>
          </w:r>
        </w:del>
      </w:ins>
      <w:del w:id="2524" w:author="VARGA Zoltan" w:date="2021-11-21T09:36:00Z">
        <w:r w:rsidR="0049493B" w:rsidDel="00EA0AEA">
          <w:delText xml:space="preserve"> amely során a robotjármű előre meghatározott körív útvonalat követ, amely az aktuális pozíciót és az érkezési pontot, másnéven az előre-tekintési pontot köti össze. Ezen két pont távolsága az előre tekintési távolság. Ez az a távolság ameddig a robot úgymond „előre néz”. Ahogy a robot eléri ezt a pontot, az válik az aktuális pozíciójává és meghatározásra kerül az útvonalon egy újabb előre-tekintési pont.</w:delText>
        </w:r>
        <w:r w:rsidR="0028347B" w:rsidDel="00EA0AEA">
          <w:delText xml:space="preserve"> Így az útvonal tervezés felosztható szakaszokra, amely a robot által egy időben végzett számításokat lecsökkentheti</w:delText>
        </w:r>
        <w:r w:rsidR="00435850" w:rsidDel="00EA0AEA">
          <w:delText xml:space="preserve"> [3</w:delText>
        </w:r>
        <w:r w:rsidR="0028347B" w:rsidDel="00EA0AEA">
          <w:delText>].</w:delText>
        </w:r>
      </w:del>
    </w:p>
    <w:p w14:paraId="222D605C" w14:textId="5A072903" w:rsidR="00435850" w:rsidDel="00EA0AEA" w:rsidRDefault="00A40AF2" w:rsidP="00144943">
      <w:pPr>
        <w:tabs>
          <w:tab w:val="left" w:pos="4536"/>
        </w:tabs>
        <w:spacing w:after="120"/>
        <w:rPr>
          <w:del w:id="2525" w:author="VARGA Zoltan" w:date="2021-11-21T09:36:00Z"/>
        </w:rPr>
      </w:pPr>
      <w:del w:id="2526" w:author="VARGA Zoltan" w:date="2021-11-21T09:36:00Z">
        <w:r w:rsidDel="00EA0AEA">
          <w:rPr>
            <w:noProof/>
          </w:rPr>
          <mc:AlternateContent>
            <mc:Choice Requires="wps">
              <w:drawing>
                <wp:anchor distT="0" distB="0" distL="114300" distR="114300" simplePos="0" relativeHeight="251541504" behindDoc="1" locked="0" layoutInCell="1" allowOverlap="1" wp14:anchorId="6B3CB981" wp14:editId="13A56E6C">
                  <wp:simplePos x="0" y="0"/>
                  <wp:positionH relativeFrom="column">
                    <wp:posOffset>3084195</wp:posOffset>
                  </wp:positionH>
                  <wp:positionV relativeFrom="paragraph">
                    <wp:posOffset>2402840</wp:posOffset>
                  </wp:positionV>
                  <wp:extent cx="2487930" cy="635"/>
                  <wp:effectExtent l="0" t="0" r="0" b="0"/>
                  <wp:wrapTight wrapText="bothSides">
                    <wp:wrapPolygon edited="0">
                      <wp:start x="0" y="0"/>
                      <wp:lineTo x="0" y="21600"/>
                      <wp:lineTo x="21600" y="21600"/>
                      <wp:lineTo x="21600" y="0"/>
                    </wp:wrapPolygon>
                  </wp:wrapTight>
                  <wp:docPr id="29" name="Szövegdoboz 29"/>
                  <wp:cNvGraphicFramePr/>
                  <a:graphic xmlns:a="http://schemas.openxmlformats.org/drawingml/2006/main">
                    <a:graphicData uri="http://schemas.microsoft.com/office/word/2010/wordprocessingShape">
                      <wps:wsp>
                        <wps:cNvSpPr txBox="1"/>
                        <wps:spPr>
                          <a:xfrm>
                            <a:off x="0" y="0"/>
                            <a:ext cx="2487930" cy="635"/>
                          </a:xfrm>
                          <a:prstGeom prst="rect">
                            <a:avLst/>
                          </a:prstGeom>
                          <a:solidFill>
                            <a:prstClr val="white"/>
                          </a:solidFill>
                          <a:ln>
                            <a:noFill/>
                          </a:ln>
                        </wps:spPr>
                        <wps:txbx>
                          <w:txbxContent>
                            <w:p w14:paraId="6C2DCB8D" w14:textId="1EF7D6AA" w:rsidR="00965F9D" w:rsidRPr="00541519" w:rsidRDefault="00965F9D" w:rsidP="00A40AF2">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2527" w:name="_Toc90933898"/>
                              <w:r>
                                <w:rPr>
                                  <w:noProof/>
                                </w:rPr>
                                <w:t>26</w:t>
                              </w:r>
                              <w:r>
                                <w:rPr>
                                  <w:noProof/>
                                </w:rPr>
                                <w:fldChar w:fldCharType="end"/>
                              </w:r>
                              <w:r>
                                <w:t xml:space="preserve">. ábra - A </w:t>
                              </w:r>
                              <w:proofErr w:type="spellStart"/>
                              <w:r>
                                <w:t>pure-pursuit</w:t>
                              </w:r>
                              <w:proofErr w:type="spellEnd"/>
                              <w:r>
                                <w:t xml:space="preserve"> követő </w:t>
                              </w:r>
                              <w:proofErr w:type="spellStart"/>
                              <w:r>
                                <w:t>modszer</w:t>
                              </w:r>
                              <w:proofErr w:type="spellEnd"/>
                              <w:r>
                                <w:t xml:space="preserve"> számítási összefüggései [3]</w:t>
                              </w:r>
                              <w:bookmarkEnd w:id="25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CB981" id="Szövegdoboz 29" o:spid="_x0000_s1059" type="#_x0000_t202" style="position:absolute;left:0;text-align:left;margin-left:242.85pt;margin-top:189.2pt;width:195.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" stroked="f">
                  <v:textbox style="mso-fit-shape-to-text:t" inset="0,0,0,0">
                    <w:txbxContent>
                      <w:p w14:paraId="6C2DCB8D" w14:textId="1EF7D6AA" w:rsidR="00965F9D" w:rsidRPr="00541519" w:rsidRDefault="00965F9D" w:rsidP="00A40AF2">
                        <w:pPr>
                          <w:pStyle w:val="Kpalrs"/>
                          <w:rPr>
                            <w:noProof/>
                            <w:sz w:val="24"/>
                            <w:szCs w:val="24"/>
                          </w:rPr>
                        </w:pPr>
                        <w:r>
                          <w:rPr>
                            <w:noProof/>
                          </w:rPr>
                          <w:fldChar w:fldCharType="begin"/>
                        </w:r>
                        <w:r>
                          <w:rPr>
                            <w:noProof/>
                          </w:rPr>
                          <w:instrText xml:space="preserve"> SEQ ábra \* ARABIC </w:instrText>
                        </w:r>
                        <w:r>
                          <w:rPr>
                            <w:noProof/>
                          </w:rPr>
                          <w:fldChar w:fldCharType="separate"/>
                        </w:r>
                        <w:bookmarkStart w:id="2528" w:name="_Toc90933898"/>
                        <w:r>
                          <w:rPr>
                            <w:noProof/>
                          </w:rPr>
                          <w:t>26</w:t>
                        </w:r>
                        <w:r>
                          <w:rPr>
                            <w:noProof/>
                          </w:rPr>
                          <w:fldChar w:fldCharType="end"/>
                        </w:r>
                        <w:r>
                          <w:t xml:space="preserve">. ábra - A </w:t>
                        </w:r>
                        <w:proofErr w:type="spellStart"/>
                        <w:r>
                          <w:t>pure-pursuit</w:t>
                        </w:r>
                        <w:proofErr w:type="spellEnd"/>
                        <w:r>
                          <w:t xml:space="preserve"> követő </w:t>
                        </w:r>
                        <w:proofErr w:type="spellStart"/>
                        <w:r>
                          <w:t>modszer</w:t>
                        </w:r>
                        <w:proofErr w:type="spellEnd"/>
                        <w:r>
                          <w:t xml:space="preserve"> számítási összefüggései [3]</w:t>
                        </w:r>
                        <w:bookmarkEnd w:id="2528"/>
                      </w:p>
                    </w:txbxContent>
                  </v:textbox>
                  <w10:wrap type="tight"/>
                </v:shape>
              </w:pict>
            </mc:Fallback>
          </mc:AlternateContent>
        </w:r>
        <w:r w:rsidRPr="00A40AF2" w:rsidDel="00EA0AEA">
          <w:rPr>
            <w:noProof/>
          </w:rPr>
          <w:drawing>
            <wp:anchor distT="0" distB="0" distL="114300" distR="114300" simplePos="0" relativeHeight="251530240" behindDoc="1" locked="0" layoutInCell="1" allowOverlap="1" wp14:anchorId="4C89CFB8" wp14:editId="5DF29F4E">
              <wp:simplePos x="0" y="0"/>
              <wp:positionH relativeFrom="margin">
                <wp:align>right</wp:align>
              </wp:positionH>
              <wp:positionV relativeFrom="margin">
                <wp:posOffset>608330</wp:posOffset>
              </wp:positionV>
              <wp:extent cx="2487930" cy="2339340"/>
              <wp:effectExtent l="0" t="0" r="7620" b="3810"/>
              <wp:wrapTight wrapText="bothSides">
                <wp:wrapPolygon edited="0">
                  <wp:start x="0" y="0"/>
                  <wp:lineTo x="0" y="21459"/>
                  <wp:lineTo x="21501" y="21459"/>
                  <wp:lineTo x="21501" y="0"/>
                  <wp:lineTo x="0" y="0"/>
                </wp:wrapPolygon>
              </wp:wrapTight>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793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696" w:rsidDel="00EA0AEA">
          <w:delText>Ugyan a pure-pursuit trajektória követési módszer önmagában egyszerű, azonban az</w:delText>
        </w:r>
        <w:r w:rsidRPr="00A40AF2" w:rsidDel="00EA0AEA">
          <w:rPr>
            <w:noProof/>
          </w:rPr>
          <w:delText xml:space="preserve"> </w:delText>
        </w:r>
        <w:r w:rsidR="00753696" w:rsidDel="00EA0AEA">
          <w:delText xml:space="preserve"> előretekintési pont eléréséig eltelt időben bekövetkezett változások nincsenek hatással a jármű mozgására. </w:delText>
        </w:r>
        <w:r w:rsidR="00435850" w:rsidDel="00EA0AEA">
          <w:delText>Amennyiben a jármű haladása során az előr</w:delText>
        </w:r>
        <w:r w:rsidR="00F76A22" w:rsidDel="00EA0AEA">
          <w:delText xml:space="preserve">e eltervezett útvonal változik - </w:delText>
        </w:r>
        <w:r w:rsidR="00435850" w:rsidDel="00EA0AEA">
          <w:delText>pé</w:delText>
        </w:r>
        <w:r w:rsidR="00F76A22" w:rsidDel="00EA0AEA">
          <w:delText xml:space="preserve">ldául mozgó akadályok hatására vagy a jármű orientációjának megváltozása (megcsúszás, külső fizikai behatás) miatt – úgy az előre tekintési pont is lekerülhet a kívánt útvonalról. </w:delText>
        </w:r>
        <w:r w:rsidR="00046F15" w:rsidDel="00EA0AEA">
          <w:delText>Ennek hatására a követési hibák mértéke növekedhet, valamint a követés megbízhatósága csökkenhet. Ennek elkerülésére egy jól működő eljárás lehet, ha az előretekintési pont és azzal az előretekintési távolság az idő függvényében folyamatosan frissítésre kerül a tervezett útvonalat figyelembe véve.</w:delText>
        </w:r>
        <w:r w:rsidR="00426949" w:rsidDel="00EA0AEA">
          <w:delText xml:space="preserve"> Az eljárás effektív hatása növelhető, ha a szabályzási ciklusok száma adaptívan az útvonal összetettsége szerint változik [3].</w:delText>
        </w:r>
      </w:del>
    </w:p>
    <w:p w14:paraId="41D67C5E" w14:textId="59B5B59A" w:rsidR="00435850" w:rsidDel="00EA0AEA" w:rsidRDefault="00AA1233" w:rsidP="00144943">
      <w:pPr>
        <w:tabs>
          <w:tab w:val="left" w:pos="4536"/>
        </w:tabs>
        <w:spacing w:after="120"/>
        <w:rPr>
          <w:del w:id="2529" w:author="VARGA Zoltan" w:date="2021-11-21T09:36:00Z"/>
        </w:rPr>
      </w:pPr>
      <w:del w:id="2530" w:author="VARGA Zoltan" w:date="2021-11-21T09:36:00Z">
        <w:r w:rsidDel="00EA0AEA">
          <w:delText xml:space="preserve">A négykerekű járműveknél – legyen az valós méretű személyautó vagy modell, akár autonóm vagy ember által irányított – a kerekek és az útfelület közti tapadási </w:delText>
        </w:r>
        <w:r w:rsidR="00CC49BF" w:rsidDel="00EA0AEA">
          <w:delText>viszonyok, valamint a jármű súlypontjából adó</w:delText>
        </w:r>
        <w:r w:rsidDel="00EA0AEA">
          <w:delText xml:space="preserve">dó </w:delText>
        </w:r>
        <w:r w:rsidR="00CC49BF" w:rsidDel="00EA0AEA">
          <w:delText xml:space="preserve">borulékonyság </w:delText>
        </w:r>
        <w:r w:rsidR="00CC49BF" w:rsidDel="00EA0AEA">
          <w:lastRenderedPageBreak/>
          <w:delText>mind befolyásolják azt, hogy adott köríven haladva mekkora mértékű gyorsulással és sebességgel haladhat a jármű. Kisebb sugarú köríven haladva intenzív gyorsítással a hajtott kerekek túlléphetik az adott felületre érvényes tapadási súrlódási együttható által meghatározott küszöbértéket, amelynek következtében a kerekek oldal irányba – a körív külső irányába – megcsúszhatnak. A túl nagy sebesség is ugyan ezt a jelenséget idézheti elő. Úgy gondolom, hogy ezen projekt esetében csak akkor kell ilyen hatásokkal számolnom, ha tervezett a hajtott kerekek motorjainak cseréje. Ugyanis a</w:delText>
        </w:r>
        <w:r w:rsidR="00435850" w:rsidDel="00EA0AEA">
          <w:delText>z első verzióban felhasznált</w:delText>
        </w:r>
        <w:r w:rsidR="00CC49BF" w:rsidDel="00EA0AEA">
          <w:delText xml:space="preserve"> Dynamixel </w:delText>
        </w:r>
        <w:r w:rsidR="00435850" w:rsidDel="00EA0AEA">
          <w:delText>XL430-as motorok nagy áttételének köszönhetően, a jármű súlyához és kerekek tapadási felületéhet viszonyítva sem nagy gyorsulás, sem pedig olyan nagy sebesség nem érhető el</w:delText>
        </w:r>
      </w:del>
      <w:ins w:id="2531" w:author="Rudolf Krecht" w:date="2021-07-03T12:26:00Z">
        <w:del w:id="2532" w:author="VARGA Zoltan" w:date="2021-11-21T09:36:00Z">
          <w:r w:rsidR="009A4ABE" w:rsidDel="00EA0AEA">
            <w:delText>,</w:delText>
          </w:r>
        </w:del>
      </w:ins>
      <w:del w:id="2533" w:author="VARGA Zoltan" w:date="2021-11-21T09:36:00Z">
        <w:r w:rsidR="00435850" w:rsidDel="00EA0AEA">
          <w:delText xml:space="preserve"> amely a fent leírt jelenség kialakulásához vezetne.</w:delText>
        </w:r>
      </w:del>
    </w:p>
    <w:p w14:paraId="5C6DFEE9" w14:textId="2B04BEBF" w:rsidR="00095EF2" w:rsidRPr="00AC33E1" w:rsidDel="00EA0AEA" w:rsidRDefault="00095EF2" w:rsidP="00144943">
      <w:pPr>
        <w:tabs>
          <w:tab w:val="left" w:pos="4536"/>
        </w:tabs>
        <w:spacing w:after="120"/>
        <w:rPr>
          <w:del w:id="2534" w:author="VARGA Zoltan" w:date="2021-11-21T09:36:00Z"/>
        </w:rPr>
      </w:pPr>
    </w:p>
    <w:p w14:paraId="02D9058B" w14:textId="606F0195" w:rsidR="00F43DE3" w:rsidDel="00EA0AEA" w:rsidRDefault="00F43DE3" w:rsidP="00C27361">
      <w:pPr>
        <w:pStyle w:val="Cmsor1"/>
        <w:rPr>
          <w:del w:id="2535" w:author="VARGA Zoltan" w:date="2021-11-21T09:36:00Z"/>
        </w:rPr>
      </w:pPr>
      <w:bookmarkStart w:id="2536" w:name="_Toc87872682"/>
      <w:del w:id="2537" w:author="VARGA Zoltan" w:date="2021-11-21T09:36:00Z">
        <w:r w:rsidDel="00EA0AEA">
          <w:delText>A projekt további menete</w:delText>
        </w:r>
        <w:bookmarkEnd w:id="2536"/>
      </w:del>
    </w:p>
    <w:p w14:paraId="5AB65141" w14:textId="1D617343" w:rsidR="00F43DE3" w:rsidDel="00EA0AEA" w:rsidRDefault="00F43DE3" w:rsidP="00C27361">
      <w:pPr>
        <w:spacing w:after="120"/>
        <w:rPr>
          <w:del w:id="2538" w:author="VARGA Zoltan" w:date="2021-11-21T09:36:00Z"/>
        </w:rPr>
      </w:pPr>
      <w:del w:id="2539" w:author="VARGA Zoltan" w:date="2021-11-21T09:36:00Z">
        <w:r w:rsidDel="00EA0AEA">
          <w:delText>Következő lépésként úgy gondolom, hogy elsősorban a kormányzás fizikai megvalósításának ter</w:delText>
        </w:r>
        <w:r w:rsidR="004F3C99" w:rsidDel="00EA0AEA">
          <w:delText>veit sz</w:delText>
        </w:r>
      </w:del>
      <w:ins w:id="2540" w:author="Rudolf Krecht" w:date="2021-07-03T12:27:00Z">
        <w:del w:id="2541" w:author="VARGA Zoltan" w:date="2021-11-21T09:36:00Z">
          <w:r w:rsidR="009A4ABE" w:rsidDel="00EA0AEA">
            <w:delText>ü</w:delText>
          </w:r>
        </w:del>
      </w:ins>
      <w:del w:id="2542" w:author="VARGA Zoltan" w:date="2021-11-21T09:36:00Z">
        <w:r w:rsidR="004F3C99" w:rsidDel="00EA0AEA">
          <w:delText xml:space="preserve">űkséges lefektetnem. </w:delText>
        </w:r>
        <w:commentRangeStart w:id="2543"/>
        <w:r w:rsidR="004F3C99" w:rsidDel="00EA0AEA">
          <w:delText>Az Ackerman</w:delText>
        </w:r>
      </w:del>
      <w:ins w:id="2544" w:author="Rudolf Krecht" w:date="2021-07-03T12:27:00Z">
        <w:del w:id="2545" w:author="VARGA Zoltan" w:date="2021-11-21T09:36:00Z">
          <w:r w:rsidR="009A4ABE" w:rsidDel="00EA0AEA">
            <w:delText>n</w:delText>
          </w:r>
        </w:del>
      </w:ins>
      <w:del w:id="2546" w:author="VARGA Zoltan" w:date="2021-11-21T09:36:00Z">
        <w:r w:rsidDel="00EA0AEA">
          <w:delText xml:space="preserve"> kormányzás kiszámítását és kivitelezését</w:delText>
        </w:r>
        <w:commentRangeEnd w:id="2543"/>
        <w:r w:rsidR="009A4ABE" w:rsidDel="00EA0AEA">
          <w:rPr>
            <w:rStyle w:val="Jegyzethivatkozs"/>
          </w:rPr>
          <w:commentReference w:id="2543"/>
        </w:r>
        <w:r w:rsidDel="00EA0AEA">
          <w:delText xml:space="preserve">. Amennyiben így teljes egészében összeáll az jármű első verziója, a projekt folytatódhat a szoftveres fejlesztéssel. A robot jelenlegi verziója elég merev, szerkezetileg masszív. </w:delText>
        </w:r>
        <w:commentRangeStart w:id="2547"/>
        <w:r w:rsidDel="00EA0AEA">
          <w:delText>A súlya kicsit 2kg felett van</w:delText>
        </w:r>
        <w:commentRangeEnd w:id="2547"/>
        <w:r w:rsidR="009A4ABE" w:rsidDel="00EA0AEA">
          <w:rPr>
            <w:rStyle w:val="Jegyzethivatkozs"/>
          </w:rPr>
          <w:commentReference w:id="2547"/>
        </w:r>
        <w:r w:rsidDel="00EA0AEA">
          <w:delText xml:space="preserve">. </w:delText>
        </w:r>
        <w:commentRangeStart w:id="2548"/>
        <w:r w:rsidDel="00EA0AEA">
          <w:delText>Úgy gondolom</w:delText>
        </w:r>
      </w:del>
      <w:ins w:id="2549" w:author="Rudolf Krecht" w:date="2021-07-03T12:28:00Z">
        <w:del w:id="2550" w:author="VARGA Zoltan" w:date="2021-11-21T09:36:00Z">
          <w:r w:rsidR="009A4ABE" w:rsidDel="00EA0AEA">
            <w:delText>, hogy</w:delText>
          </w:r>
        </w:del>
      </w:ins>
      <w:del w:id="2551" w:author="VARGA Zoltan" w:date="2021-11-21T09:36:00Z">
        <w:r w:rsidDel="00EA0AEA">
          <w:delText xml:space="preserve"> az első tengely beépítésével sem lesz 2,5kg-nál nehezebb ami még nem túl nagy súly </w:delText>
        </w:r>
      </w:del>
      <w:ins w:id="2552" w:author="Rudolf Krecht" w:date="2021-07-03T12:28:00Z">
        <w:del w:id="2553" w:author="VARGA Zoltan" w:date="2021-11-21T09:36:00Z">
          <w:r w:rsidR="009A4ABE" w:rsidDel="00EA0AEA">
            <w:delText xml:space="preserve">tömeg </w:delText>
          </w:r>
        </w:del>
      </w:ins>
      <w:del w:id="2554" w:author="VARGA Zoltan" w:date="2021-11-21T09:36:00Z">
        <w:r w:rsidDel="00EA0AEA">
          <w:delText>a mozgáshoz a rendelkezésre álló Dynamixel motorokkal, emellett megfelelő tapadást eredményez minden felületen a kerekeknek.</w:delText>
        </w:r>
        <w:commentRangeEnd w:id="2548"/>
        <w:r w:rsidR="009A4ABE" w:rsidDel="00EA0AEA">
          <w:rPr>
            <w:rStyle w:val="Jegyzethivatkozs"/>
          </w:rPr>
          <w:commentReference w:id="2548"/>
        </w:r>
      </w:del>
    </w:p>
    <w:p w14:paraId="1F580774" w14:textId="731B0D28" w:rsidR="00F43DE3" w:rsidDel="00EA0AEA" w:rsidRDefault="00F43DE3" w:rsidP="00C27361">
      <w:pPr>
        <w:spacing w:after="120"/>
        <w:rPr>
          <w:del w:id="2555" w:author="VARGA Zoltan" w:date="2021-11-21T09:36:00Z"/>
        </w:rPr>
      </w:pPr>
      <w:del w:id="2556" w:author="VARGA Zoltan" w:date="2021-11-21T09:36:00Z">
        <w:r w:rsidDel="00EA0AEA">
          <w:delText>A Jetson operációs rendszerének telepítése után a</w:delText>
        </w:r>
      </w:del>
      <w:ins w:id="2557" w:author="Rudolf Krecht" w:date="2021-07-03T12:29:00Z">
        <w:del w:id="2558" w:author="VARGA Zoltan" w:date="2021-11-21T09:36:00Z">
          <w:r w:rsidR="009A4ABE" w:rsidDel="00EA0AEA">
            <w:delText>z</w:delText>
          </w:r>
        </w:del>
      </w:ins>
      <w:del w:id="2559" w:author="VARGA Zoltan" w:date="2021-11-21T09:36:00Z">
        <w:r w:rsidDel="00EA0AEA">
          <w:delText xml:space="preserve"> ROS megfelelő verziójának kiválasztásával és annak telepítésével megkezdődhet a jármű szoftveres modelljének felépítése. Ezen folyamat során meghatározhatók azok az elemek, amelyek közvetlen kapcsolatban vannak egymással, definiálhatók a közlő és feliratkozó szerepek. Ezen feladatok elvégzésével létrejöhet az az alap, amely alkalmas egy algoritmus alapján történő mozgások végrehajtására.</w:delText>
        </w:r>
      </w:del>
    </w:p>
    <w:p w14:paraId="0F22B9A5" w14:textId="05CFF897" w:rsidR="00F43DE3" w:rsidDel="00EA0AEA" w:rsidRDefault="00F43DE3" w:rsidP="00C27361">
      <w:pPr>
        <w:spacing w:after="120"/>
        <w:rPr>
          <w:del w:id="2560" w:author="VARGA Zoltan" w:date="2021-11-21T09:36:00Z"/>
        </w:rPr>
      </w:pPr>
      <w:commentRangeStart w:id="2561"/>
      <w:del w:id="2562" w:author="VARGA Zoltan" w:date="2021-11-21T09:36:00Z">
        <w:r w:rsidDel="00EA0AEA">
          <w:delText>Azt</w:delText>
        </w:r>
        <w:commentRangeEnd w:id="2561"/>
        <w:r w:rsidR="009A4ABE" w:rsidDel="00EA0AEA">
          <w:rPr>
            <w:rStyle w:val="Jegyzethivatkozs"/>
          </w:rPr>
          <w:commentReference w:id="2561"/>
        </w:r>
        <w:r w:rsidDel="00EA0AEA">
          <w:delText xml:space="preserve"> követően létre hozható pl. az </w:delText>
        </w:r>
      </w:del>
      <w:ins w:id="2563" w:author="Rudolf Krecht" w:date="2021-07-03T12:30:00Z">
        <w:del w:id="2564" w:author="VARGA Zoltan" w:date="2021-11-21T09:36:00Z">
          <w:r w:rsidR="009A4ABE" w:rsidDel="00EA0AEA">
            <w:delText>A</w:delText>
          </w:r>
        </w:del>
      </w:ins>
      <w:del w:id="2565" w:author="VARGA Zoltan" w:date="2021-11-21T09:36:00Z">
        <w:r w:rsidDel="00EA0AEA">
          <w:delText>ackermann bicikli modell nyomvonal követéshez. Létrehozható a LIDAR adatokat fogadó objektum létrehozása, valamint a többi objektum a pl. a motorok szabályzása.</w:delText>
        </w:r>
      </w:del>
    </w:p>
    <w:p w14:paraId="4238B3E0" w14:textId="6005F3A0" w:rsidR="007C5DF4" w:rsidDel="00EA0AEA" w:rsidRDefault="00F43DE3" w:rsidP="00C27361">
      <w:pPr>
        <w:spacing w:after="120"/>
        <w:rPr>
          <w:del w:id="2566" w:author="VARGA Zoltan" w:date="2021-11-21T09:36:00Z"/>
        </w:rPr>
      </w:pPr>
      <w:del w:id="2567" w:author="VARGA Zoltan" w:date="2021-11-21T09:36:00Z">
        <w:r w:rsidDel="00EA0AEA">
          <w:lastRenderedPageBreak/>
          <w:delText>Természetesen ezen felül vannak még elvégzendő feladatok, úgymint az openCR vezérlő működésének és kezelésének megismerése, valamint a szoftverek megtervezése. Úgy gondolom</w:delText>
        </w:r>
      </w:del>
      <w:ins w:id="2568" w:author="Rudolf Krecht" w:date="2021-07-03T12:31:00Z">
        <w:del w:id="2569" w:author="VARGA Zoltan" w:date="2021-11-21T09:36:00Z">
          <w:r w:rsidR="009A4ABE" w:rsidDel="00EA0AEA">
            <w:delText>,</w:delText>
          </w:r>
        </w:del>
      </w:ins>
      <w:del w:id="2570" w:author="VARGA Zoltan" w:date="2021-11-21T09:36:00Z">
        <w:r w:rsidDel="00EA0AEA">
          <w:delText xml:space="preserve"> ezen felül is felmerülnek majd olyan feladatok</w:delText>
        </w:r>
      </w:del>
      <w:ins w:id="2571" w:author="Rudolf Krecht" w:date="2021-07-03T12:31:00Z">
        <w:del w:id="2572" w:author="VARGA Zoltan" w:date="2021-11-21T09:36:00Z">
          <w:r w:rsidR="009A4ABE" w:rsidDel="00EA0AEA">
            <w:delText>,</w:delText>
          </w:r>
        </w:del>
      </w:ins>
      <w:del w:id="2573" w:author="VARGA Zoltan" w:date="2021-11-21T09:36:00Z">
        <w:r w:rsidDel="00EA0AEA">
          <w:delText xml:space="preserve"> amelyeket egyelőre nem látok. Úgy gondolom</w:delText>
        </w:r>
      </w:del>
      <w:ins w:id="2574" w:author="Rudolf Krecht" w:date="2021-07-03T12:31:00Z">
        <w:del w:id="2575" w:author="VARGA Zoltan" w:date="2021-11-21T09:36:00Z">
          <w:r w:rsidR="009A4ABE" w:rsidDel="00EA0AEA">
            <w:delText>,</w:delText>
          </w:r>
        </w:del>
      </w:ins>
      <w:del w:id="2576" w:author="VARGA Zoltan" w:date="2021-11-21T09:36:00Z">
        <w:r w:rsidDel="00EA0AEA">
          <w:delText xml:space="preserve"> ezek meghatározására a projekt fejlesztés közben és konzultációk során lesz alkalmam.</w:delText>
        </w:r>
      </w:del>
    </w:p>
    <w:p w14:paraId="1459766A" w14:textId="77777777" w:rsidR="007C5DF4" w:rsidRDefault="007C5DF4" w:rsidP="00E91E67">
      <w:pPr>
        <w:pStyle w:val="Cmsor1"/>
        <w:pageBreakBefore/>
        <w:numPr>
          <w:ilvl w:val="0"/>
          <w:numId w:val="3"/>
        </w:numPr>
        <w:jc w:val="center"/>
        <w:rPr>
          <w:b w:val="0"/>
          <w:bCs w:val="0"/>
          <w:color w:val="800000"/>
          <w:kern w:val="0"/>
          <w:sz w:val="24"/>
          <w:szCs w:val="24"/>
        </w:rPr>
      </w:pPr>
      <w:bookmarkStart w:id="2577" w:name="_Toc87872683"/>
      <w:bookmarkStart w:id="2578" w:name="_Toc90962846"/>
      <w:bookmarkEnd w:id="2361"/>
      <w:r>
        <w:rPr>
          <w:rFonts w:eastAsia="Arial" w:cs="Arial"/>
        </w:rPr>
        <w:lastRenderedPageBreak/>
        <w:t>Irodalomjegyzék</w:t>
      </w:r>
      <w:bookmarkEnd w:id="2577"/>
      <w:bookmarkEnd w:id="2578"/>
    </w:p>
    <w:p w14:paraId="47207269" w14:textId="77777777" w:rsidR="00E91E67" w:rsidRPr="00E91E67" w:rsidRDefault="00E91E67" w:rsidP="00E91E67"/>
    <w:p w14:paraId="4BCFFDEA" w14:textId="16DD784C" w:rsidR="00A90121" w:rsidRDefault="008A6A8E" w:rsidP="00A90121">
      <w:pPr>
        <w:pStyle w:val="Szvegtrzs"/>
        <w:ind w:left="708" w:hanging="708"/>
        <w:rPr>
          <w:noProof/>
          <w:lang w:val="en-US"/>
        </w:rPr>
      </w:pPr>
      <w:r>
        <w:t>[1]</w:t>
      </w:r>
      <w:r>
        <w:tab/>
      </w:r>
      <w:r w:rsidR="00A90121">
        <w:rPr>
          <w:noProof/>
          <w:lang w:val="en-US"/>
        </w:rPr>
        <w:t xml:space="preserve">"Robotis e-Manual </w:t>
      </w:r>
      <w:r w:rsidR="00D727D3">
        <w:rPr>
          <w:noProof/>
          <w:lang w:val="en-US"/>
        </w:rPr>
        <w:t xml:space="preserve">- </w:t>
      </w:r>
      <w:r w:rsidR="00A90121">
        <w:rPr>
          <w:noProof/>
          <w:lang w:val="en-US"/>
        </w:rPr>
        <w:t xml:space="preserve">Dynamixel" [Online]. </w:t>
      </w:r>
      <w:r w:rsidR="00A90121" w:rsidRPr="00A90121">
        <w:rPr>
          <w:noProof/>
          <w:lang w:val="fr-FR"/>
        </w:rPr>
        <w:t xml:space="preserve">Available: </w:t>
      </w:r>
      <w:r w:rsidR="00A90121" w:rsidRPr="00A90121">
        <w:t>https://emanual.robotis.com/docs/en/dxl/x/xl430-w250/</w:t>
      </w:r>
      <w:r w:rsidR="00A90121" w:rsidRPr="00A90121">
        <w:rPr>
          <w:noProof/>
          <w:lang w:val="fr-FR"/>
        </w:rPr>
        <w:t xml:space="preserve">. </w:t>
      </w:r>
      <w:r w:rsidR="00A90121">
        <w:rPr>
          <w:noProof/>
          <w:lang w:val="en-US"/>
        </w:rPr>
        <w:t xml:space="preserve">[Accessed 01. </w:t>
      </w:r>
      <w:r w:rsidR="00B73FA7">
        <w:rPr>
          <w:noProof/>
          <w:lang w:val="en-US"/>
        </w:rPr>
        <w:t>október</w:t>
      </w:r>
      <w:r w:rsidR="00A90121">
        <w:rPr>
          <w:noProof/>
          <w:lang w:val="en-US"/>
        </w:rPr>
        <w:t xml:space="preserve"> 2021].</w:t>
      </w:r>
    </w:p>
    <w:p w14:paraId="52CBB8AF" w14:textId="32107ADA" w:rsidR="00C83C52" w:rsidRPr="00D6747D" w:rsidRDefault="00C83C52" w:rsidP="00A90121">
      <w:pPr>
        <w:pStyle w:val="Szvegtrzs"/>
        <w:ind w:left="708" w:hanging="708"/>
        <w:rPr>
          <w:i/>
          <w:iCs/>
        </w:rPr>
      </w:pPr>
      <w:r>
        <w:t>[2]</w:t>
      </w:r>
      <w:r>
        <w:tab/>
      </w:r>
      <w:r w:rsidR="00B73FA7">
        <w:rPr>
          <w:noProof/>
          <w:lang w:val="en-US"/>
        </w:rPr>
        <w:t xml:space="preserve">"Data Genetics – Ackerman Steering," [Online]. </w:t>
      </w:r>
      <w:r w:rsidR="00B73FA7" w:rsidRPr="00B73FA7">
        <w:rPr>
          <w:noProof/>
          <w:lang w:val="en-US"/>
        </w:rPr>
        <w:t xml:space="preserve">Available: </w:t>
      </w:r>
      <w:r w:rsidR="00B73FA7" w:rsidRPr="00B73FA7">
        <w:t>https://datagenetics.com/blog/december12016/index.html</w:t>
      </w:r>
      <w:r w:rsidR="00B73FA7" w:rsidRPr="00B73FA7">
        <w:rPr>
          <w:noProof/>
          <w:lang w:val="en-US"/>
        </w:rPr>
        <w:t xml:space="preserve">. </w:t>
      </w:r>
      <w:r w:rsidR="00B73FA7">
        <w:rPr>
          <w:noProof/>
          <w:lang w:val="en-US"/>
        </w:rPr>
        <w:t>[Accessed 02. szeptember 2021.].</w:t>
      </w:r>
    </w:p>
    <w:p w14:paraId="06A26627" w14:textId="67E6EEE6" w:rsidR="00B73FA7" w:rsidRPr="00B73FA7" w:rsidRDefault="00435850" w:rsidP="00B73FA7">
      <w:pPr>
        <w:pStyle w:val="Szvegtrzs"/>
        <w:ind w:left="708" w:hanging="708"/>
        <w:rPr>
          <w:rFonts w:cs="Arial"/>
          <w:color w:val="800000"/>
        </w:rPr>
      </w:pPr>
      <w:r>
        <w:rPr>
          <w:rFonts w:cs="Arial"/>
          <w:color w:val="800000"/>
        </w:rPr>
        <w:t>[3]</w:t>
      </w:r>
      <w:r>
        <w:rPr>
          <w:rFonts w:cs="Arial"/>
          <w:color w:val="800000"/>
        </w:rPr>
        <w:tab/>
      </w:r>
      <w:r w:rsidR="00B73FA7">
        <w:rPr>
          <w:noProof/>
          <w:lang w:val="en-US"/>
        </w:rPr>
        <w:t xml:space="preserve">"Robotis e-Manual </w:t>
      </w:r>
      <w:r w:rsidR="002B3677">
        <w:rPr>
          <w:noProof/>
          <w:lang w:val="en-US"/>
        </w:rPr>
        <w:t xml:space="preserve">- </w:t>
      </w:r>
      <w:r w:rsidR="00D727D3">
        <w:rPr>
          <w:noProof/>
          <w:lang w:val="en-US"/>
        </w:rPr>
        <w:t>OpenCR 1.0</w:t>
      </w:r>
      <w:r w:rsidR="00B73FA7">
        <w:rPr>
          <w:noProof/>
          <w:lang w:val="en-US"/>
        </w:rPr>
        <w:t xml:space="preserve">" [Online]. </w:t>
      </w:r>
      <w:r w:rsidR="00B73FA7" w:rsidRPr="00D727D3">
        <w:rPr>
          <w:noProof/>
          <w:lang w:val="fr-FR"/>
        </w:rPr>
        <w:t xml:space="preserve">Available: </w:t>
      </w:r>
      <w:r w:rsidR="00D727D3" w:rsidRPr="00D727D3">
        <w:t>https://emanual.robotis.com/docs/en/parts/controller/opencr10/</w:t>
      </w:r>
      <w:r w:rsidR="00B73FA7" w:rsidRPr="00D727D3">
        <w:rPr>
          <w:noProof/>
          <w:lang w:val="fr-FR"/>
        </w:rPr>
        <w:t xml:space="preserve">. </w:t>
      </w:r>
      <w:r w:rsidR="00B73FA7">
        <w:rPr>
          <w:noProof/>
          <w:lang w:val="en-US"/>
        </w:rPr>
        <w:t>[Accessed 01. október 2021].</w:t>
      </w:r>
    </w:p>
    <w:p w14:paraId="035305B9" w14:textId="144C132B" w:rsidR="00022934" w:rsidRDefault="00022934" w:rsidP="00022934">
      <w:pPr>
        <w:pStyle w:val="Szvegtrzs"/>
        <w:ind w:left="708" w:hanging="708"/>
        <w:rPr>
          <w:noProof/>
          <w:lang w:val="en-US"/>
        </w:rPr>
      </w:pPr>
      <w:r>
        <w:rPr>
          <w:rFonts w:cs="Arial"/>
          <w:color w:val="800000"/>
        </w:rPr>
        <w:t>[4]</w:t>
      </w:r>
      <w:r>
        <w:rPr>
          <w:rFonts w:cs="Arial"/>
          <w:color w:val="800000"/>
        </w:rPr>
        <w:tab/>
      </w:r>
      <w:r w:rsidRPr="002B3677">
        <w:rPr>
          <w:noProof/>
        </w:rPr>
        <w:t>"</w:t>
      </w:r>
      <w:r w:rsidR="002B3677" w:rsidRPr="002B3677">
        <w:rPr>
          <w:noProof/>
        </w:rPr>
        <w:t>Raspbery Pi</w:t>
      </w:r>
      <w:r w:rsidRPr="002B3677">
        <w:rPr>
          <w:noProof/>
        </w:rPr>
        <w:t xml:space="preserve"> </w:t>
      </w:r>
      <w:r w:rsidR="002B3677" w:rsidRPr="002B3677">
        <w:rPr>
          <w:noProof/>
        </w:rPr>
        <w:t>–</w:t>
      </w:r>
      <w:r w:rsidRPr="002B3677">
        <w:rPr>
          <w:noProof/>
        </w:rPr>
        <w:t xml:space="preserve"> </w:t>
      </w:r>
      <w:r w:rsidR="002B3677">
        <w:rPr>
          <w:noProof/>
        </w:rPr>
        <w:t>Raspberry Pi 3 Model B+</w:t>
      </w:r>
      <w:r w:rsidRPr="002B3677">
        <w:rPr>
          <w:noProof/>
        </w:rPr>
        <w:t xml:space="preserve">" [Online]. </w:t>
      </w:r>
      <w:r w:rsidRPr="002B3677">
        <w:rPr>
          <w:noProof/>
          <w:lang w:val="fr-FR"/>
        </w:rPr>
        <w:t xml:space="preserve">Available: </w:t>
      </w:r>
      <w:r w:rsidR="002B3677" w:rsidRPr="002B3677">
        <w:t>https://www.raspberrypi.com/products/raspberry-pi-3-model-b-plus/</w:t>
      </w:r>
      <w:r w:rsidRPr="002B3677">
        <w:rPr>
          <w:noProof/>
          <w:lang w:val="fr-FR"/>
        </w:rPr>
        <w:t xml:space="preserve">. </w:t>
      </w:r>
      <w:r>
        <w:rPr>
          <w:noProof/>
          <w:lang w:val="en-US"/>
        </w:rPr>
        <w:t>[Accessed 01. október 2021].</w:t>
      </w:r>
    </w:p>
    <w:p w14:paraId="3F6DA88F" w14:textId="639FF713" w:rsidR="002B3677" w:rsidRDefault="002B3677" w:rsidP="002B3677">
      <w:pPr>
        <w:pStyle w:val="Szvegtrzs"/>
        <w:ind w:left="708" w:hanging="708"/>
        <w:rPr>
          <w:noProof/>
          <w:lang w:val="en-US"/>
        </w:rPr>
      </w:pPr>
      <w:r>
        <w:rPr>
          <w:rFonts w:cs="Arial"/>
          <w:color w:val="800000"/>
        </w:rPr>
        <w:t>[5]</w:t>
      </w:r>
      <w:r>
        <w:rPr>
          <w:rFonts w:cs="Arial"/>
          <w:color w:val="800000"/>
        </w:rPr>
        <w:tab/>
      </w:r>
      <w:r>
        <w:rPr>
          <w:noProof/>
          <w:lang w:val="en-US"/>
        </w:rPr>
        <w:t xml:space="preserve">"Nvidia developer – Jetson Nano Developer Kit" [Online]. </w:t>
      </w:r>
      <w:r w:rsidRPr="002B3677">
        <w:rPr>
          <w:noProof/>
          <w:lang w:val="en-US"/>
        </w:rPr>
        <w:t xml:space="preserve">Available: </w:t>
      </w:r>
      <w:r w:rsidRPr="002B3677">
        <w:t>https://developer.nvidia.com/embedded/jetson-nano-developer-kit</w:t>
      </w:r>
      <w:r w:rsidRPr="002B3677">
        <w:rPr>
          <w:noProof/>
          <w:lang w:val="en-US"/>
        </w:rPr>
        <w:t xml:space="preserve">. </w:t>
      </w:r>
      <w:r>
        <w:rPr>
          <w:noProof/>
          <w:lang w:val="en-US"/>
        </w:rPr>
        <w:t>[Accessed 01. október 2021].</w:t>
      </w:r>
    </w:p>
    <w:p w14:paraId="0AD67384" w14:textId="0B800638" w:rsidR="008557F2" w:rsidRPr="00447F3E" w:rsidRDefault="008557F2" w:rsidP="002B3677">
      <w:pPr>
        <w:pStyle w:val="Szvegtrzs"/>
        <w:ind w:left="708" w:hanging="708"/>
      </w:pPr>
      <w:r>
        <w:rPr>
          <w:rFonts w:cs="Arial"/>
          <w:color w:val="800000"/>
        </w:rPr>
        <w:t>[6]</w:t>
      </w:r>
      <w:r>
        <w:rPr>
          <w:rFonts w:cs="Arial"/>
          <w:color w:val="800000"/>
        </w:rPr>
        <w:tab/>
      </w:r>
      <w:proofErr w:type="spellStart"/>
      <w:r w:rsidR="00447F3E" w:rsidRPr="00447F3E">
        <w:t>Verőné</w:t>
      </w:r>
      <w:proofErr w:type="spellEnd"/>
      <w:r w:rsidR="00447F3E" w:rsidRPr="00447F3E">
        <w:t xml:space="preserve"> Dr. </w:t>
      </w:r>
      <w:proofErr w:type="spellStart"/>
      <w:r w:rsidR="00447F3E" w:rsidRPr="00447F3E">
        <w:t>Wojtaszek</w:t>
      </w:r>
      <w:proofErr w:type="spellEnd"/>
      <w:r w:rsidR="00447F3E" w:rsidRPr="00447F3E">
        <w:t xml:space="preserve"> </w:t>
      </w:r>
      <w:proofErr w:type="spellStart"/>
      <w:r w:rsidR="00447F3E" w:rsidRPr="00447F3E">
        <w:t>Małgorzata</w:t>
      </w:r>
      <w:proofErr w:type="spellEnd"/>
      <w:r w:rsidRPr="00447F3E">
        <w:t>. </w:t>
      </w:r>
      <w:r w:rsidR="00447F3E">
        <w:t>„</w:t>
      </w:r>
      <w:proofErr w:type="spellStart"/>
      <w:r w:rsidRPr="00447F3E">
        <w:t>Fotointerpretáció</w:t>
      </w:r>
      <w:proofErr w:type="spellEnd"/>
      <w:r w:rsidRPr="00447F3E">
        <w:t xml:space="preserve"> és távérzékelés 3., A lézer alapú távérzékelés.</w:t>
      </w:r>
      <w:r w:rsidR="00447F3E">
        <w:t>”</w:t>
      </w:r>
      <w:r w:rsidRPr="00447F3E">
        <w:t xml:space="preserve"> </w:t>
      </w:r>
      <w:r w:rsidR="00447F3E">
        <w:t xml:space="preserve"> -</w:t>
      </w:r>
      <w:r w:rsidRPr="00447F3E">
        <w:t>Nyugat-magyarországi Egyetem</w:t>
      </w:r>
      <w:r w:rsidR="00447F3E">
        <w:t>,</w:t>
      </w:r>
      <w:r w:rsidRPr="00447F3E">
        <w:t xml:space="preserve"> 2010</w:t>
      </w:r>
    </w:p>
    <w:p w14:paraId="4388EBE2" w14:textId="285D138A" w:rsidR="008557F2" w:rsidRDefault="008557F2" w:rsidP="002B3677">
      <w:pPr>
        <w:pStyle w:val="Szvegtrzs"/>
        <w:ind w:left="708" w:hanging="708"/>
        <w:rPr>
          <w:noProof/>
          <w:lang w:val="en-US"/>
        </w:rPr>
      </w:pPr>
      <w:r>
        <w:rPr>
          <w:rFonts w:cs="Arial"/>
          <w:color w:val="800000"/>
        </w:rPr>
        <w:t>[7]</w:t>
      </w:r>
      <w:r>
        <w:rPr>
          <w:rFonts w:cs="Arial"/>
          <w:color w:val="800000"/>
        </w:rPr>
        <w:tab/>
      </w:r>
      <w:r w:rsidR="00447F3E" w:rsidRPr="00447F3E">
        <w:rPr>
          <w:noProof/>
        </w:rPr>
        <w:t xml:space="preserve">"Robotis e-Manual </w:t>
      </w:r>
      <w:r w:rsidR="00447F3E">
        <w:rPr>
          <w:noProof/>
        </w:rPr>
        <w:t>–</w:t>
      </w:r>
      <w:r w:rsidR="00447F3E" w:rsidRPr="00447F3E">
        <w:rPr>
          <w:noProof/>
        </w:rPr>
        <w:t xml:space="preserve"> </w:t>
      </w:r>
      <w:r w:rsidR="00447F3E">
        <w:rPr>
          <w:noProof/>
        </w:rPr>
        <w:t>LDS-01</w:t>
      </w:r>
      <w:r w:rsidR="00447F3E" w:rsidRPr="00447F3E">
        <w:rPr>
          <w:noProof/>
        </w:rPr>
        <w:t xml:space="preserve">" [Online]. Available: </w:t>
      </w:r>
      <w:r w:rsidR="004A0BD2" w:rsidRPr="004A0BD2">
        <w:t>https://emanual.robotis.com/docs/en/platform/turtlebot3/appendix_lds_01/</w:t>
      </w:r>
      <w:r w:rsidR="00447F3E" w:rsidRPr="00447F3E">
        <w:rPr>
          <w:noProof/>
        </w:rPr>
        <w:t xml:space="preserve">. </w:t>
      </w:r>
      <w:r w:rsidR="00447F3E">
        <w:rPr>
          <w:noProof/>
          <w:lang w:val="en-US"/>
        </w:rPr>
        <w:t>[Accessed 01. október 2021].</w:t>
      </w:r>
    </w:p>
    <w:p w14:paraId="58B0EF20" w14:textId="6E734B25" w:rsidR="00447F3E" w:rsidRPr="00B73FA7" w:rsidRDefault="004A0BD2" w:rsidP="004A0BD2">
      <w:pPr>
        <w:pStyle w:val="Szvegtrzs"/>
        <w:ind w:left="708" w:hanging="708"/>
        <w:rPr>
          <w:rFonts w:cs="Arial"/>
          <w:color w:val="800000"/>
        </w:rPr>
      </w:pPr>
      <w:r>
        <w:rPr>
          <w:noProof/>
          <w:lang w:val="en-US"/>
        </w:rPr>
        <w:t>[8]</w:t>
      </w:r>
      <w:r>
        <w:rPr>
          <w:noProof/>
          <w:lang w:val="en-US"/>
        </w:rPr>
        <w:tab/>
      </w:r>
      <w:r w:rsidRPr="00447F3E">
        <w:rPr>
          <w:noProof/>
        </w:rPr>
        <w:t>"</w:t>
      </w:r>
      <w:r>
        <w:rPr>
          <w:noProof/>
        </w:rPr>
        <w:t>Slamtec</w:t>
      </w:r>
      <w:r w:rsidRPr="00447F3E">
        <w:rPr>
          <w:noProof/>
        </w:rPr>
        <w:t xml:space="preserve"> </w:t>
      </w:r>
      <w:r>
        <w:rPr>
          <w:noProof/>
        </w:rPr>
        <w:t>–</w:t>
      </w:r>
      <w:r w:rsidRPr="00447F3E">
        <w:rPr>
          <w:noProof/>
        </w:rPr>
        <w:t xml:space="preserve"> </w:t>
      </w:r>
      <w:r>
        <w:rPr>
          <w:noProof/>
        </w:rPr>
        <w:t>RPLIDAR A3</w:t>
      </w:r>
      <w:r w:rsidRPr="00447F3E">
        <w:rPr>
          <w:noProof/>
        </w:rPr>
        <w:t xml:space="preserve">" [Online]. Available: </w:t>
      </w:r>
      <w:r w:rsidRPr="004A0BD2">
        <w:t>https://www.slamtec.com/en/Lidar/A3</w:t>
      </w:r>
      <w:r w:rsidRPr="00447F3E">
        <w:rPr>
          <w:noProof/>
        </w:rPr>
        <w:t xml:space="preserve">. </w:t>
      </w:r>
      <w:r>
        <w:rPr>
          <w:noProof/>
          <w:lang w:val="en-US"/>
        </w:rPr>
        <w:t>[Accessed 01. október 2021].</w:t>
      </w:r>
    </w:p>
    <w:p w14:paraId="6A834F02" w14:textId="681AA9AD" w:rsidR="006D50E1" w:rsidRDefault="004A0BD2" w:rsidP="006D50E1">
      <w:pPr>
        <w:pStyle w:val="Szvegtrzs"/>
        <w:ind w:left="708" w:hanging="708"/>
        <w:rPr>
          <w:noProof/>
          <w:lang w:val="en-US"/>
        </w:rPr>
      </w:pPr>
      <w:r>
        <w:rPr>
          <w:rFonts w:cs="Arial"/>
          <w:color w:val="800000"/>
        </w:rPr>
        <w:t>[9]</w:t>
      </w:r>
      <w:r w:rsidR="000464B4">
        <w:rPr>
          <w:rFonts w:cs="Arial"/>
          <w:color w:val="800000"/>
        </w:rPr>
        <w:tab/>
      </w:r>
      <w:r w:rsidR="006D50E1" w:rsidRPr="00447F3E">
        <w:rPr>
          <w:noProof/>
        </w:rPr>
        <w:t>"</w:t>
      </w:r>
      <w:r w:rsidR="006D50E1">
        <w:rPr>
          <w:noProof/>
        </w:rPr>
        <w:t>Autodesk</w:t>
      </w:r>
      <w:r w:rsidR="006D50E1" w:rsidRPr="00447F3E">
        <w:rPr>
          <w:noProof/>
        </w:rPr>
        <w:t xml:space="preserve">" [Online]. </w:t>
      </w:r>
      <w:r w:rsidR="006D50E1" w:rsidRPr="006D50E1">
        <w:t>https://www.autodesk.com/solutions/cad-software</w:t>
      </w:r>
      <w:r w:rsidR="006D50E1" w:rsidRPr="00447F3E">
        <w:rPr>
          <w:noProof/>
        </w:rPr>
        <w:t xml:space="preserve">. </w:t>
      </w:r>
      <w:r w:rsidR="006D50E1">
        <w:rPr>
          <w:noProof/>
          <w:lang w:val="en-US"/>
        </w:rPr>
        <w:t>[Accessed 10. november 2021].</w:t>
      </w:r>
    </w:p>
    <w:p w14:paraId="1E152273" w14:textId="20713069" w:rsidR="00965F9D" w:rsidRDefault="006D50E1" w:rsidP="00965F9D">
      <w:pPr>
        <w:pStyle w:val="Szvegtrzs"/>
        <w:ind w:left="708" w:hanging="708"/>
        <w:rPr>
          <w:noProof/>
          <w:lang w:val="en-US"/>
        </w:rPr>
      </w:pPr>
      <w:r>
        <w:rPr>
          <w:noProof/>
          <w:lang w:val="en-US"/>
        </w:rPr>
        <w:t>[10]</w:t>
      </w:r>
      <w:r>
        <w:rPr>
          <w:noProof/>
          <w:lang w:val="en-US"/>
        </w:rPr>
        <w:tab/>
      </w:r>
      <w:r w:rsidR="00965F9D" w:rsidRPr="00447F3E">
        <w:rPr>
          <w:noProof/>
        </w:rPr>
        <w:t>"</w:t>
      </w:r>
      <w:r w:rsidR="00965F9D">
        <w:rPr>
          <w:noProof/>
        </w:rPr>
        <w:t>Onshape – ROBOTIS TurtleBot3 Burger CAD elements</w:t>
      </w:r>
      <w:r w:rsidR="00965F9D" w:rsidRPr="00447F3E">
        <w:rPr>
          <w:noProof/>
        </w:rPr>
        <w:t xml:space="preserve">" [Online]. </w:t>
      </w:r>
      <w:r w:rsidR="00B534E7" w:rsidRPr="00B534E7">
        <w:t>https://cad.onshape.com/documents/2586c4659ef3e7078e91168b/w/14abf4cb615429a14a2732cc/e/6c94f199b347f8785a67b6f8</w:t>
      </w:r>
      <w:r w:rsidR="00965F9D" w:rsidRPr="00447F3E">
        <w:rPr>
          <w:noProof/>
        </w:rPr>
        <w:t xml:space="preserve">. </w:t>
      </w:r>
      <w:r w:rsidR="00965F9D">
        <w:rPr>
          <w:noProof/>
          <w:lang w:val="en-US"/>
        </w:rPr>
        <w:t xml:space="preserve">[Accessed </w:t>
      </w:r>
      <w:r w:rsidR="00B534E7">
        <w:rPr>
          <w:noProof/>
          <w:lang w:val="en-US"/>
        </w:rPr>
        <w:t>20</w:t>
      </w:r>
      <w:r w:rsidR="00965F9D">
        <w:rPr>
          <w:noProof/>
          <w:lang w:val="en-US"/>
        </w:rPr>
        <w:t xml:space="preserve">. </w:t>
      </w:r>
      <w:r w:rsidR="00B534E7">
        <w:rPr>
          <w:noProof/>
          <w:lang w:val="en-US"/>
        </w:rPr>
        <w:t>szeptember</w:t>
      </w:r>
      <w:r w:rsidR="00965F9D">
        <w:rPr>
          <w:noProof/>
          <w:lang w:val="en-US"/>
        </w:rPr>
        <w:t xml:space="preserve"> 2021].</w:t>
      </w:r>
    </w:p>
    <w:p w14:paraId="5D5BEAB3" w14:textId="3C8B3B35" w:rsidR="00D73547" w:rsidRPr="00D73547" w:rsidRDefault="00D73547" w:rsidP="00D73547">
      <w:pPr>
        <w:pStyle w:val="Szvegtrzs"/>
        <w:ind w:left="708" w:hanging="708"/>
        <w:rPr>
          <w:noProof/>
        </w:rPr>
      </w:pPr>
      <w:r w:rsidRPr="00D73547">
        <w:rPr>
          <w:noProof/>
        </w:rPr>
        <w:t>[</w:t>
      </w:r>
      <w:r w:rsidRPr="00D73547">
        <w:rPr>
          <w:noProof/>
        </w:rPr>
        <w:t>11</w:t>
      </w:r>
      <w:r w:rsidRPr="00D73547">
        <w:rPr>
          <w:noProof/>
        </w:rPr>
        <w:t>]</w:t>
      </w:r>
      <w:r w:rsidRPr="00D73547">
        <w:rPr>
          <w:noProof/>
        </w:rPr>
        <w:tab/>
        <w:t xml:space="preserve">"Nvidia developer – </w:t>
      </w:r>
      <w:proofErr w:type="spellStart"/>
      <w:r w:rsidRPr="00D73547">
        <w:rPr>
          <w:noProof/>
        </w:rPr>
        <w:t>Getting</w:t>
      </w:r>
      <w:proofErr w:type="spellEnd"/>
      <w:r w:rsidRPr="00D73547">
        <w:rPr>
          <w:noProof/>
        </w:rPr>
        <w:t xml:space="preserve"> </w:t>
      </w:r>
      <w:proofErr w:type="spellStart"/>
      <w:r w:rsidRPr="00D73547">
        <w:rPr>
          <w:noProof/>
        </w:rPr>
        <w:t>Started</w:t>
      </w:r>
      <w:proofErr w:type="spellEnd"/>
      <w:r w:rsidRPr="00D73547">
        <w:rPr>
          <w:noProof/>
        </w:rPr>
        <w:t xml:space="preserve"> </w:t>
      </w:r>
      <w:proofErr w:type="spellStart"/>
      <w:r w:rsidRPr="00D73547">
        <w:rPr>
          <w:noProof/>
        </w:rPr>
        <w:t>with</w:t>
      </w:r>
      <w:proofErr w:type="spellEnd"/>
      <w:r w:rsidRPr="00D73547">
        <w:rPr>
          <w:noProof/>
        </w:rPr>
        <w:t xml:space="preserve"> Jetson Nano Developer Kit" [Online]. Available: https://developer.nvidia.com/embedded/learn/get-started-jetson-nano-devkit. [Accessed 0</w:t>
      </w:r>
      <w:r w:rsidRPr="00D73547">
        <w:rPr>
          <w:noProof/>
        </w:rPr>
        <w:t>5</w:t>
      </w:r>
      <w:r w:rsidRPr="00D73547">
        <w:rPr>
          <w:noProof/>
        </w:rPr>
        <w:t xml:space="preserve">. </w:t>
      </w:r>
      <w:r w:rsidRPr="00D73547">
        <w:rPr>
          <w:noProof/>
        </w:rPr>
        <w:t>november</w:t>
      </w:r>
      <w:r w:rsidRPr="00D73547">
        <w:rPr>
          <w:noProof/>
        </w:rPr>
        <w:t xml:space="preserve"> 2021].</w:t>
      </w:r>
    </w:p>
    <w:p w14:paraId="61EC4AC8" w14:textId="53AA1DB5" w:rsidR="006D50E1" w:rsidRDefault="004E5A4F" w:rsidP="006D50E1">
      <w:pPr>
        <w:pStyle w:val="Szvegtrzs"/>
        <w:ind w:left="708" w:hanging="708"/>
      </w:pPr>
      <w:r w:rsidRPr="004E5A4F">
        <w:rPr>
          <w:rFonts w:cs="Arial"/>
          <w:color w:val="800000"/>
        </w:rPr>
        <w:t>[12]</w:t>
      </w:r>
      <w:r w:rsidRPr="004E5A4F">
        <w:rPr>
          <w:rFonts w:cs="Arial"/>
          <w:color w:val="800000"/>
        </w:rPr>
        <w:tab/>
      </w:r>
      <w:r>
        <w:t>Szögi Gábor</w:t>
      </w:r>
      <w:r w:rsidRPr="00447F3E">
        <w:t>. </w:t>
      </w:r>
      <w:r>
        <w:t>„</w:t>
      </w:r>
      <w:r>
        <w:t>Robot operációs rendszer a „ROS 2.0” lehetőségeinek tükrében</w:t>
      </w:r>
      <w:r w:rsidRPr="00447F3E">
        <w:t>.</w:t>
      </w:r>
      <w:r>
        <w:t>”</w:t>
      </w:r>
      <w:r w:rsidRPr="00447F3E">
        <w:t xml:space="preserve"> </w:t>
      </w:r>
      <w:r>
        <w:t xml:space="preserve"> -</w:t>
      </w:r>
      <w:r>
        <w:t>Óbudai</w:t>
      </w:r>
      <w:r w:rsidRPr="00447F3E">
        <w:t xml:space="preserve"> Egyetem</w:t>
      </w:r>
      <w:r>
        <w:t xml:space="preserve"> </w:t>
      </w:r>
      <w:proofErr w:type="spellStart"/>
      <w:r>
        <w:t>Bejczy</w:t>
      </w:r>
      <w:proofErr w:type="spellEnd"/>
      <w:r>
        <w:t xml:space="preserve"> Antal </w:t>
      </w:r>
      <w:proofErr w:type="spellStart"/>
      <w:r>
        <w:t>iRobottechnikai</w:t>
      </w:r>
      <w:proofErr w:type="spellEnd"/>
      <w:r>
        <w:t xml:space="preserve"> Központ</w:t>
      </w:r>
      <w:r>
        <w:t>,</w:t>
      </w:r>
      <w:r w:rsidRPr="00447F3E">
        <w:t xml:space="preserve"> 201</w:t>
      </w:r>
      <w:r>
        <w:t>7</w:t>
      </w:r>
    </w:p>
    <w:p w14:paraId="40428810" w14:textId="2BC93C92" w:rsidR="004E5A4F" w:rsidRDefault="004E5A4F" w:rsidP="006D50E1">
      <w:pPr>
        <w:pStyle w:val="Szvegtrzs"/>
        <w:ind w:left="708" w:hanging="708"/>
      </w:pPr>
      <w:r>
        <w:rPr>
          <w:rFonts w:cs="Arial"/>
          <w:color w:val="800000"/>
        </w:rPr>
        <w:t>[13]</w:t>
      </w:r>
      <w:r w:rsidR="00AB122E">
        <w:rPr>
          <w:rFonts w:cs="Arial"/>
          <w:color w:val="800000"/>
        </w:rPr>
        <w:tab/>
      </w:r>
      <w:r w:rsidR="00AB122E">
        <w:t>Cserép Máté</w:t>
      </w:r>
      <w:r w:rsidR="00AB122E" w:rsidRPr="00447F3E">
        <w:t>. </w:t>
      </w:r>
      <w:r w:rsidR="00AB122E">
        <w:t>„</w:t>
      </w:r>
      <w:r w:rsidR="00AB122E">
        <w:t xml:space="preserve">Szoftver technológia – </w:t>
      </w:r>
      <w:proofErr w:type="spellStart"/>
      <w:r w:rsidR="00AB122E">
        <w:t>Build</w:t>
      </w:r>
      <w:proofErr w:type="spellEnd"/>
      <w:r w:rsidR="00AB122E">
        <w:t xml:space="preserve"> </w:t>
      </w:r>
      <w:proofErr w:type="spellStart"/>
      <w:r w:rsidR="00AB122E">
        <w:t>systems</w:t>
      </w:r>
      <w:proofErr w:type="spellEnd"/>
      <w:r w:rsidR="00AB122E" w:rsidRPr="00447F3E">
        <w:t>.</w:t>
      </w:r>
      <w:r w:rsidR="00AB122E">
        <w:t>”</w:t>
      </w:r>
      <w:r w:rsidR="00AB122E" w:rsidRPr="00447F3E">
        <w:t xml:space="preserve"> </w:t>
      </w:r>
      <w:r w:rsidR="00AB122E">
        <w:t xml:space="preserve"> -</w:t>
      </w:r>
      <w:r w:rsidR="00AB122E">
        <w:t xml:space="preserve"> ELTE Informatikai kar</w:t>
      </w:r>
      <w:r w:rsidR="00AB122E">
        <w:t>,</w:t>
      </w:r>
      <w:r w:rsidR="00AB122E" w:rsidRPr="00447F3E">
        <w:t xml:space="preserve"> 201</w:t>
      </w:r>
      <w:r w:rsidR="00AB122E">
        <w:t>9</w:t>
      </w:r>
    </w:p>
    <w:p w14:paraId="2DCD40D4" w14:textId="32C6745A" w:rsidR="00AB122E" w:rsidRPr="00AB122E" w:rsidRDefault="00AB122E" w:rsidP="00AB122E">
      <w:pPr>
        <w:pStyle w:val="Irodalomjegyzk"/>
        <w:ind w:left="708" w:hanging="708"/>
        <w:rPr>
          <w:noProof/>
          <w:lang w:val="fr-FR"/>
        </w:rPr>
      </w:pPr>
      <w:r>
        <w:rPr>
          <w:rFonts w:cs="Arial"/>
          <w:color w:val="800000"/>
        </w:rPr>
        <w:t>[14]</w:t>
      </w:r>
      <w:r>
        <w:rPr>
          <w:rFonts w:cs="Arial"/>
          <w:color w:val="800000"/>
        </w:rPr>
        <w:tab/>
      </w:r>
      <w:r w:rsidRPr="00AB122E">
        <w:rPr>
          <w:noProof/>
        </w:rPr>
        <w:t xml:space="preserve">"GitHub - horverno / ros-gyakorlatok" [Online]. </w:t>
      </w:r>
      <w:r w:rsidRPr="00AB122E">
        <w:rPr>
          <w:noProof/>
          <w:lang w:val="fr-FR"/>
        </w:rPr>
        <w:t xml:space="preserve">Available: https://github.com/horverno/ros-gyakorlatok. [Accessed </w:t>
      </w:r>
      <w:r w:rsidRPr="00AB122E">
        <w:rPr>
          <w:noProof/>
          <w:lang w:val="fr-FR"/>
        </w:rPr>
        <w:t>20</w:t>
      </w:r>
      <w:r w:rsidRPr="00AB122E">
        <w:rPr>
          <w:noProof/>
          <w:lang w:val="fr-FR"/>
        </w:rPr>
        <w:t xml:space="preserve">. </w:t>
      </w:r>
      <w:r w:rsidRPr="00AB122E">
        <w:rPr>
          <w:noProof/>
          <w:lang w:val="fr-FR"/>
        </w:rPr>
        <w:t>szeptember</w:t>
      </w:r>
      <w:r w:rsidRPr="00AB122E">
        <w:rPr>
          <w:noProof/>
          <w:lang w:val="fr-FR"/>
        </w:rPr>
        <w:t xml:space="preserve"> 202</w:t>
      </w:r>
      <w:r w:rsidRPr="00AB122E">
        <w:rPr>
          <w:noProof/>
          <w:lang w:val="fr-FR"/>
        </w:rPr>
        <w:t>1</w:t>
      </w:r>
      <w:r w:rsidRPr="00AB122E">
        <w:rPr>
          <w:noProof/>
          <w:lang w:val="fr-FR"/>
        </w:rPr>
        <w:t>.].</w:t>
      </w:r>
    </w:p>
    <w:p w14:paraId="56B51CC9" w14:textId="46FE7C13" w:rsidR="00AB122E" w:rsidRPr="00AB122E" w:rsidRDefault="00AB122E" w:rsidP="00737E2F">
      <w:pPr>
        <w:pStyle w:val="Irodalomjegyzk"/>
        <w:ind w:left="708" w:hanging="708"/>
        <w:rPr>
          <w:noProof/>
          <w:lang w:val="en-US"/>
        </w:rPr>
      </w:pPr>
      <w:r>
        <w:rPr>
          <w:rFonts w:cs="Arial"/>
          <w:color w:val="800000"/>
        </w:rPr>
        <w:t>[1</w:t>
      </w:r>
      <w:r>
        <w:rPr>
          <w:rFonts w:cs="Arial"/>
          <w:color w:val="800000"/>
        </w:rPr>
        <w:t>5</w:t>
      </w:r>
      <w:r>
        <w:rPr>
          <w:rFonts w:cs="Arial"/>
          <w:color w:val="800000"/>
        </w:rPr>
        <w:t>]</w:t>
      </w:r>
      <w:r>
        <w:rPr>
          <w:rFonts w:cs="Arial"/>
          <w:color w:val="800000"/>
        </w:rPr>
        <w:tab/>
      </w:r>
      <w:r w:rsidRPr="00AB122E">
        <w:rPr>
          <w:noProof/>
        </w:rPr>
        <w:t>"</w:t>
      </w:r>
      <w:r w:rsidR="00737E2F">
        <w:rPr>
          <w:noProof/>
        </w:rPr>
        <w:t>Robot Operating System – Understanding Nodes</w:t>
      </w:r>
      <w:r w:rsidRPr="00AB122E">
        <w:rPr>
          <w:noProof/>
        </w:rPr>
        <w:t xml:space="preserve">" [Online]. </w:t>
      </w:r>
      <w:r w:rsidRPr="00737E2F">
        <w:rPr>
          <w:noProof/>
          <w:lang w:val="fr-FR"/>
        </w:rPr>
        <w:t xml:space="preserve">Available: </w:t>
      </w:r>
      <w:r w:rsidR="00737E2F" w:rsidRPr="00737E2F">
        <w:rPr>
          <w:rFonts w:cs="Times New Roman"/>
        </w:rPr>
        <w:t>http://wiki.ros.org/ROS/Tutorials/UnderstandingNodes</w:t>
      </w:r>
      <w:r w:rsidRPr="00737E2F">
        <w:rPr>
          <w:noProof/>
          <w:lang w:val="fr-FR"/>
        </w:rPr>
        <w:t xml:space="preserve">. </w:t>
      </w:r>
      <w:r>
        <w:rPr>
          <w:noProof/>
          <w:lang w:val="en-US"/>
        </w:rPr>
        <w:t>[Accessed 20. szeptember 2021.].</w:t>
      </w:r>
    </w:p>
    <w:p w14:paraId="78C1C14A" w14:textId="3F501EF9" w:rsidR="00AB122E" w:rsidRDefault="00737E2F" w:rsidP="006D50E1">
      <w:pPr>
        <w:pStyle w:val="Szvegtrzs"/>
        <w:ind w:left="708" w:hanging="708"/>
        <w:rPr>
          <w:noProof/>
          <w:lang w:val="en-US"/>
        </w:rPr>
      </w:pPr>
      <w:r>
        <w:rPr>
          <w:rFonts w:cs="Arial"/>
          <w:color w:val="800000"/>
        </w:rPr>
        <w:t>[16]</w:t>
      </w:r>
      <w:r>
        <w:rPr>
          <w:rFonts w:cs="Arial"/>
          <w:color w:val="800000"/>
        </w:rPr>
        <w:tab/>
      </w:r>
      <w:r w:rsidRPr="00AB122E">
        <w:rPr>
          <w:noProof/>
        </w:rPr>
        <w:t>"</w:t>
      </w:r>
      <w:r>
        <w:rPr>
          <w:noProof/>
        </w:rPr>
        <w:t xml:space="preserve">Robot Operating System </w:t>
      </w:r>
      <w:r>
        <w:rPr>
          <w:noProof/>
        </w:rPr>
        <w:t xml:space="preserve">docs </w:t>
      </w:r>
      <w:r>
        <w:rPr>
          <w:noProof/>
        </w:rPr>
        <w:t xml:space="preserve">– </w:t>
      </w:r>
      <w:r>
        <w:rPr>
          <w:noProof/>
        </w:rPr>
        <w:t>geometry_msgs::Twist meassage</w:t>
      </w:r>
      <w:r w:rsidRPr="00AB122E">
        <w:rPr>
          <w:noProof/>
        </w:rPr>
        <w:t xml:space="preserve">" [Online]. </w:t>
      </w:r>
      <w:r w:rsidRPr="00737E2F">
        <w:rPr>
          <w:noProof/>
          <w:lang w:val="en-US"/>
        </w:rPr>
        <w:t xml:space="preserve">Available: </w:t>
      </w:r>
      <w:r w:rsidRPr="00737E2F">
        <w:t>http://docs.ros.org/en/noetic/api/geometry_msgs/html/msg/Twist.html</w:t>
      </w:r>
      <w:r w:rsidRPr="00737E2F">
        <w:rPr>
          <w:noProof/>
          <w:lang w:val="en-US"/>
        </w:rPr>
        <w:t xml:space="preserve">. </w:t>
      </w:r>
      <w:r>
        <w:rPr>
          <w:noProof/>
          <w:lang w:val="en-US"/>
        </w:rPr>
        <w:t xml:space="preserve">[Accessed </w:t>
      </w:r>
      <w:r>
        <w:rPr>
          <w:noProof/>
          <w:lang w:val="en-US"/>
        </w:rPr>
        <w:t>3</w:t>
      </w:r>
      <w:r>
        <w:rPr>
          <w:noProof/>
          <w:lang w:val="en-US"/>
        </w:rPr>
        <w:t>0. szeptember 2021.].</w:t>
      </w:r>
    </w:p>
    <w:p w14:paraId="7FC0FE03" w14:textId="7CE52060" w:rsidR="00737E2F" w:rsidRDefault="00737E2F" w:rsidP="006D50E1">
      <w:pPr>
        <w:pStyle w:val="Szvegtrzs"/>
        <w:ind w:left="708" w:hanging="708"/>
      </w:pPr>
      <w:r>
        <w:rPr>
          <w:rFonts w:cs="Arial"/>
          <w:color w:val="800000"/>
        </w:rPr>
        <w:t>[17]</w:t>
      </w:r>
      <w:r w:rsidR="00435776">
        <w:rPr>
          <w:rFonts w:cs="Arial"/>
          <w:color w:val="800000"/>
        </w:rPr>
        <w:tab/>
      </w:r>
      <w:r w:rsidR="00435776">
        <w:t xml:space="preserve">Giorgio </w:t>
      </w:r>
      <w:proofErr w:type="spellStart"/>
      <w:r w:rsidR="00435776">
        <w:t>Grisetti</w:t>
      </w:r>
      <w:proofErr w:type="spellEnd"/>
      <w:r w:rsidR="00435776">
        <w:t xml:space="preserve">, Rainer </w:t>
      </w:r>
      <w:proofErr w:type="spellStart"/>
      <w:r w:rsidR="00435776">
        <w:t>Kümmerle</w:t>
      </w:r>
      <w:proofErr w:type="spellEnd"/>
      <w:r w:rsidR="00435776">
        <w:t xml:space="preserve">, </w:t>
      </w:r>
      <w:proofErr w:type="spellStart"/>
      <w:r w:rsidR="00435776">
        <w:t>Cyrill</w:t>
      </w:r>
      <w:proofErr w:type="spellEnd"/>
      <w:r w:rsidR="00435776">
        <w:t xml:space="preserve"> </w:t>
      </w:r>
      <w:proofErr w:type="spellStart"/>
      <w:r w:rsidR="00435776">
        <w:t>Stachnis</w:t>
      </w:r>
      <w:proofErr w:type="spellEnd"/>
      <w:r w:rsidR="00435776">
        <w:t xml:space="preserve">, Wolfram </w:t>
      </w:r>
      <w:proofErr w:type="spellStart"/>
      <w:r w:rsidR="00435776">
        <w:t>Burgard</w:t>
      </w:r>
      <w:proofErr w:type="spellEnd"/>
      <w:r w:rsidR="00435776" w:rsidRPr="00447F3E">
        <w:t>. </w:t>
      </w:r>
      <w:r w:rsidR="00435776">
        <w:t>„</w:t>
      </w:r>
      <w:r w:rsidR="00435776">
        <w:t xml:space="preserve">A </w:t>
      </w:r>
      <w:proofErr w:type="spellStart"/>
      <w:r w:rsidR="00435776">
        <w:t>Tutorial</w:t>
      </w:r>
      <w:proofErr w:type="spellEnd"/>
      <w:r w:rsidR="00435776">
        <w:t xml:space="preserve"> </w:t>
      </w:r>
      <w:proofErr w:type="spellStart"/>
      <w:r w:rsidR="00435776">
        <w:t>on</w:t>
      </w:r>
      <w:proofErr w:type="spellEnd"/>
      <w:r w:rsidR="00435776">
        <w:t xml:space="preserve"> </w:t>
      </w:r>
      <w:proofErr w:type="spellStart"/>
      <w:r w:rsidR="00435776">
        <w:t>Graph-Based</w:t>
      </w:r>
      <w:proofErr w:type="spellEnd"/>
      <w:r w:rsidR="00435776">
        <w:t xml:space="preserve"> SLAM</w:t>
      </w:r>
      <w:r w:rsidR="00435776" w:rsidRPr="00447F3E">
        <w:t>.</w:t>
      </w:r>
      <w:r w:rsidR="00435776">
        <w:t>”</w:t>
      </w:r>
      <w:r w:rsidR="00435776" w:rsidRPr="00447F3E">
        <w:t xml:space="preserve"> </w:t>
      </w:r>
      <w:r w:rsidR="00435776">
        <w:t xml:space="preserve"> - </w:t>
      </w:r>
      <w:r w:rsidR="00435776">
        <w:t xml:space="preserve">IEEE </w:t>
      </w:r>
      <w:proofErr w:type="spellStart"/>
      <w:r w:rsidR="00435776">
        <w:t>Intelligent</w:t>
      </w:r>
      <w:proofErr w:type="spellEnd"/>
      <w:r w:rsidR="00435776">
        <w:t xml:space="preserve"> </w:t>
      </w:r>
      <w:proofErr w:type="spellStart"/>
      <w:r w:rsidR="00435776">
        <w:t>Transportation</w:t>
      </w:r>
      <w:proofErr w:type="spellEnd"/>
      <w:r w:rsidR="00435776">
        <w:t xml:space="preserve"> Systems </w:t>
      </w:r>
      <w:proofErr w:type="spellStart"/>
      <w:r w:rsidR="00435776">
        <w:t>Magazine</w:t>
      </w:r>
      <w:proofErr w:type="spellEnd"/>
      <w:r w:rsidR="00435776">
        <w:t>,</w:t>
      </w:r>
      <w:r w:rsidR="00435776" w:rsidRPr="00447F3E">
        <w:t xml:space="preserve"> 201</w:t>
      </w:r>
      <w:r w:rsidR="00435776">
        <w:t>0</w:t>
      </w:r>
    </w:p>
    <w:p w14:paraId="7D17F823" w14:textId="6BCC3FE8" w:rsidR="00435776" w:rsidRDefault="00BC4786" w:rsidP="006D50E1">
      <w:pPr>
        <w:pStyle w:val="Szvegtrzs"/>
        <w:ind w:left="708" w:hanging="708"/>
        <w:rPr>
          <w:noProof/>
          <w:lang w:val="en-US"/>
        </w:rPr>
      </w:pPr>
      <w:r>
        <w:rPr>
          <w:rFonts w:cs="Arial"/>
          <w:color w:val="800000"/>
        </w:rPr>
        <w:t>[18]</w:t>
      </w:r>
      <w:r>
        <w:rPr>
          <w:rFonts w:cs="Arial"/>
          <w:color w:val="800000"/>
        </w:rPr>
        <w:tab/>
      </w:r>
      <w:r w:rsidRPr="00AB122E">
        <w:rPr>
          <w:noProof/>
        </w:rPr>
        <w:t>"</w:t>
      </w:r>
      <w:r>
        <w:rPr>
          <w:noProof/>
        </w:rPr>
        <w:t xml:space="preserve">Robot Operating System – </w:t>
      </w:r>
      <w:r>
        <w:rPr>
          <w:noProof/>
        </w:rPr>
        <w:t>rplidar</w:t>
      </w:r>
      <w:r w:rsidRPr="00AB122E">
        <w:rPr>
          <w:noProof/>
        </w:rPr>
        <w:t xml:space="preserve">" [Online]. </w:t>
      </w:r>
      <w:r w:rsidRPr="00BC4786">
        <w:rPr>
          <w:noProof/>
          <w:lang w:val="fr-FR"/>
        </w:rPr>
        <w:t xml:space="preserve">Available: </w:t>
      </w:r>
      <w:r w:rsidRPr="00BC4786">
        <w:t>http://wiki.ros.org/rplidar</w:t>
      </w:r>
      <w:r w:rsidRPr="00BC4786">
        <w:rPr>
          <w:noProof/>
          <w:lang w:val="fr-FR"/>
        </w:rPr>
        <w:t xml:space="preserve">. </w:t>
      </w:r>
      <w:r>
        <w:rPr>
          <w:noProof/>
          <w:lang w:val="en-US"/>
        </w:rPr>
        <w:t xml:space="preserve">[Accessed </w:t>
      </w:r>
      <w:r>
        <w:rPr>
          <w:noProof/>
          <w:lang w:val="en-US"/>
        </w:rPr>
        <w:t>05</w:t>
      </w:r>
      <w:r>
        <w:rPr>
          <w:noProof/>
          <w:lang w:val="en-US"/>
        </w:rPr>
        <w:t xml:space="preserve">. </w:t>
      </w:r>
      <w:r>
        <w:rPr>
          <w:noProof/>
          <w:lang w:val="en-US"/>
        </w:rPr>
        <w:t xml:space="preserve">október </w:t>
      </w:r>
      <w:r>
        <w:rPr>
          <w:noProof/>
          <w:lang w:val="en-US"/>
        </w:rPr>
        <w:t>2021.].</w:t>
      </w:r>
    </w:p>
    <w:p w14:paraId="3BCF28D6" w14:textId="6909ACE8" w:rsidR="00BC4786" w:rsidRDefault="00BC4786" w:rsidP="00BC4786">
      <w:pPr>
        <w:pStyle w:val="Szvegtrzs"/>
        <w:ind w:left="708" w:hanging="708"/>
        <w:rPr>
          <w:noProof/>
          <w:lang w:val="en-US"/>
        </w:rPr>
      </w:pPr>
      <w:r>
        <w:rPr>
          <w:rFonts w:cs="Arial"/>
          <w:color w:val="800000"/>
        </w:rPr>
        <w:t>[1</w:t>
      </w:r>
      <w:r>
        <w:rPr>
          <w:rFonts w:cs="Arial"/>
          <w:color w:val="800000"/>
        </w:rPr>
        <w:t>9</w:t>
      </w:r>
      <w:r>
        <w:rPr>
          <w:rFonts w:cs="Arial"/>
          <w:color w:val="800000"/>
        </w:rPr>
        <w:t>]</w:t>
      </w:r>
      <w:r>
        <w:rPr>
          <w:rFonts w:cs="Arial"/>
          <w:color w:val="800000"/>
        </w:rPr>
        <w:tab/>
      </w:r>
      <w:r w:rsidRPr="00AB122E">
        <w:rPr>
          <w:noProof/>
        </w:rPr>
        <w:t>"</w:t>
      </w:r>
      <w:r>
        <w:rPr>
          <w:noProof/>
        </w:rPr>
        <w:t xml:space="preserve">Robot Operating System – </w:t>
      </w:r>
      <w:r>
        <w:rPr>
          <w:noProof/>
        </w:rPr>
        <w:t>rviz User Guide</w:t>
      </w:r>
      <w:r w:rsidRPr="00AB122E">
        <w:rPr>
          <w:noProof/>
        </w:rPr>
        <w:t xml:space="preserve">" [Online]. </w:t>
      </w:r>
      <w:r w:rsidRPr="00BC4786">
        <w:rPr>
          <w:noProof/>
          <w:lang w:val="fr-FR"/>
        </w:rPr>
        <w:t xml:space="preserve">Available: </w:t>
      </w:r>
      <w:r w:rsidRPr="00BC4786">
        <w:t>http://wiki.ros.org/rviz/UserGuide</w:t>
      </w:r>
      <w:r w:rsidRPr="00BC4786">
        <w:rPr>
          <w:noProof/>
          <w:lang w:val="fr-FR"/>
        </w:rPr>
        <w:t xml:space="preserve">. </w:t>
      </w:r>
      <w:r>
        <w:rPr>
          <w:noProof/>
          <w:lang w:val="en-US"/>
        </w:rPr>
        <w:t>[Accessed 05. október 2021.].</w:t>
      </w:r>
    </w:p>
    <w:p w14:paraId="071C5974" w14:textId="1E42F3F8" w:rsidR="00BC4786" w:rsidRDefault="00BC4786" w:rsidP="00BC4786">
      <w:pPr>
        <w:pStyle w:val="Szvegtrzs"/>
        <w:ind w:left="708" w:hanging="708"/>
        <w:rPr>
          <w:noProof/>
          <w:lang w:val="en-US"/>
        </w:rPr>
      </w:pPr>
      <w:r>
        <w:rPr>
          <w:rFonts w:cs="Arial"/>
          <w:color w:val="800000"/>
        </w:rPr>
        <w:t>[</w:t>
      </w:r>
      <w:r>
        <w:rPr>
          <w:rFonts w:cs="Arial"/>
          <w:color w:val="800000"/>
        </w:rPr>
        <w:t>20</w:t>
      </w:r>
      <w:r>
        <w:rPr>
          <w:rFonts w:cs="Arial"/>
          <w:color w:val="800000"/>
        </w:rPr>
        <w:t>]</w:t>
      </w:r>
      <w:r>
        <w:rPr>
          <w:rFonts w:cs="Arial"/>
          <w:color w:val="800000"/>
        </w:rPr>
        <w:tab/>
      </w:r>
      <w:r w:rsidRPr="00AB122E">
        <w:rPr>
          <w:noProof/>
        </w:rPr>
        <w:t>"</w:t>
      </w:r>
      <w:r>
        <w:rPr>
          <w:noProof/>
        </w:rPr>
        <w:t xml:space="preserve">Robot Operating System </w:t>
      </w:r>
      <w:r>
        <w:t xml:space="preserve">– </w:t>
      </w:r>
      <w:proofErr w:type="spellStart"/>
      <w:r w:rsidRPr="00BC4786">
        <w:t>sensor_msgs</w:t>
      </w:r>
      <w:proofErr w:type="spellEnd"/>
      <w:r w:rsidRPr="00BC4786">
        <w:t>/</w:t>
      </w:r>
      <w:proofErr w:type="spellStart"/>
      <w:r w:rsidRPr="00BC4786">
        <w:t>LaserScan</w:t>
      </w:r>
      <w:proofErr w:type="spellEnd"/>
      <w:r w:rsidRPr="00AB122E">
        <w:t>" [</w:t>
      </w:r>
      <w:r w:rsidRPr="00AB122E">
        <w:rPr>
          <w:noProof/>
        </w:rPr>
        <w:t xml:space="preserve">Online]. </w:t>
      </w:r>
      <w:r w:rsidRPr="00BC4786">
        <w:rPr>
          <w:noProof/>
          <w:lang w:val="en-US"/>
        </w:rPr>
        <w:t xml:space="preserve">Available: </w:t>
      </w:r>
      <w:r w:rsidRPr="00BC4786">
        <w:t>http://docs.ros.org/en/noetic/api/sensor_msgs/html/msg/LaserScan.html</w:t>
      </w:r>
      <w:r w:rsidRPr="00BC4786">
        <w:rPr>
          <w:noProof/>
          <w:lang w:val="en-US"/>
        </w:rPr>
        <w:t xml:space="preserve">. </w:t>
      </w:r>
      <w:r>
        <w:rPr>
          <w:noProof/>
          <w:lang w:val="en-US"/>
        </w:rPr>
        <w:t>[Accessed 05. október 2021.].</w:t>
      </w:r>
    </w:p>
    <w:p w14:paraId="1C12DCBE" w14:textId="0ECDDF9F" w:rsidR="00D11F31" w:rsidRPr="00561878" w:rsidRDefault="00D11F31" w:rsidP="00D11F31">
      <w:pPr>
        <w:pStyle w:val="Szvegtrzs"/>
        <w:ind w:left="708" w:hanging="708"/>
        <w:rPr>
          <w:noProof/>
          <w:lang w:val="fr-FR"/>
        </w:rPr>
      </w:pPr>
      <w:r>
        <w:rPr>
          <w:rFonts w:cs="Arial"/>
          <w:color w:val="800000"/>
        </w:rPr>
        <w:t>[2</w:t>
      </w:r>
      <w:r w:rsidR="00561878">
        <w:rPr>
          <w:rFonts w:cs="Arial"/>
          <w:color w:val="800000"/>
        </w:rPr>
        <w:t>1</w:t>
      </w:r>
      <w:r>
        <w:rPr>
          <w:rFonts w:cs="Arial"/>
          <w:color w:val="800000"/>
        </w:rPr>
        <w:t>]</w:t>
      </w:r>
      <w:r>
        <w:rPr>
          <w:rFonts w:cs="Arial"/>
          <w:color w:val="800000"/>
        </w:rPr>
        <w:tab/>
      </w:r>
      <w:r w:rsidRPr="00AB122E">
        <w:rPr>
          <w:noProof/>
        </w:rPr>
        <w:t>"</w:t>
      </w:r>
      <w:r>
        <w:rPr>
          <w:noProof/>
        </w:rPr>
        <w:t>Arduino</w:t>
      </w:r>
      <w:r w:rsidRPr="00AB122E">
        <w:t>" [</w:t>
      </w:r>
      <w:r w:rsidRPr="00AB122E">
        <w:rPr>
          <w:noProof/>
        </w:rPr>
        <w:t xml:space="preserve">Online]. </w:t>
      </w:r>
      <w:r w:rsidRPr="00561878">
        <w:rPr>
          <w:noProof/>
          <w:lang w:val="fr-FR"/>
        </w:rPr>
        <w:t xml:space="preserve">Available: </w:t>
      </w:r>
      <w:r w:rsidR="00561878" w:rsidRPr="00561878">
        <w:t>https://www.arduino.cc/</w:t>
      </w:r>
      <w:r w:rsidRPr="00561878">
        <w:rPr>
          <w:noProof/>
          <w:lang w:val="fr-FR"/>
        </w:rPr>
        <w:t xml:space="preserve">. [Accessed </w:t>
      </w:r>
      <w:r w:rsidR="00561878" w:rsidRPr="00561878">
        <w:rPr>
          <w:noProof/>
          <w:lang w:val="fr-FR"/>
        </w:rPr>
        <w:t>20</w:t>
      </w:r>
      <w:r w:rsidRPr="00561878">
        <w:rPr>
          <w:noProof/>
          <w:lang w:val="fr-FR"/>
        </w:rPr>
        <w:t>. október 2021.].</w:t>
      </w:r>
    </w:p>
    <w:p w14:paraId="49B94EC8" w14:textId="2BFA9638" w:rsidR="00561878" w:rsidRPr="00561878" w:rsidRDefault="00561878" w:rsidP="00561878">
      <w:pPr>
        <w:pStyle w:val="Szvegtrzs"/>
        <w:ind w:left="708" w:hanging="708"/>
        <w:rPr>
          <w:noProof/>
          <w:lang w:val="fr-FR"/>
        </w:rPr>
      </w:pPr>
      <w:r>
        <w:rPr>
          <w:rFonts w:cs="Arial"/>
          <w:color w:val="800000"/>
        </w:rPr>
        <w:t>[2</w:t>
      </w:r>
      <w:r>
        <w:rPr>
          <w:rFonts w:cs="Arial"/>
          <w:color w:val="800000"/>
        </w:rPr>
        <w:t>2</w:t>
      </w:r>
      <w:r>
        <w:rPr>
          <w:rFonts w:cs="Arial"/>
          <w:color w:val="800000"/>
        </w:rPr>
        <w:t>]</w:t>
      </w:r>
      <w:r>
        <w:rPr>
          <w:rFonts w:cs="Arial"/>
          <w:color w:val="800000"/>
        </w:rPr>
        <w:tab/>
      </w:r>
      <w:r w:rsidRPr="00AB122E">
        <w:rPr>
          <w:noProof/>
        </w:rPr>
        <w:t>"</w:t>
      </w:r>
      <w:r w:rsidRPr="00561878">
        <w:rPr>
          <w:noProof/>
        </w:rPr>
        <w:t xml:space="preserve"> </w:t>
      </w:r>
      <w:r w:rsidRPr="00447F3E">
        <w:rPr>
          <w:noProof/>
        </w:rPr>
        <w:t xml:space="preserve">Robotis e-Manual </w:t>
      </w:r>
      <w:r>
        <w:t xml:space="preserve">– </w:t>
      </w:r>
      <w:proofErr w:type="spellStart"/>
      <w:r>
        <w:t>OpenCR</w:t>
      </w:r>
      <w:proofErr w:type="spellEnd"/>
      <w:r>
        <w:t xml:space="preserve"> </w:t>
      </w:r>
      <w:proofErr w:type="spellStart"/>
      <w:r>
        <w:t>setup</w:t>
      </w:r>
      <w:proofErr w:type="spellEnd"/>
      <w:r w:rsidRPr="00AB122E">
        <w:t>" [</w:t>
      </w:r>
      <w:r w:rsidRPr="00AB122E">
        <w:rPr>
          <w:noProof/>
        </w:rPr>
        <w:t xml:space="preserve">Online]. </w:t>
      </w:r>
      <w:r w:rsidRPr="00002FBD">
        <w:rPr>
          <w:noProof/>
          <w:lang w:val="fr-FR"/>
        </w:rPr>
        <w:t xml:space="preserve">Available: </w:t>
      </w:r>
      <w:r w:rsidRPr="00561878">
        <w:t>https://emanual.robotis.com/docs/en/platform/turtlebot3/opencr_setup/#opencr-setup</w:t>
      </w:r>
      <w:r w:rsidRPr="00002FBD">
        <w:rPr>
          <w:noProof/>
          <w:lang w:val="fr-FR"/>
        </w:rPr>
        <w:t xml:space="preserve">. </w:t>
      </w:r>
      <w:r w:rsidRPr="00561878">
        <w:rPr>
          <w:noProof/>
          <w:lang w:val="fr-FR"/>
        </w:rPr>
        <w:t>[Accessed 05. október 2021.].</w:t>
      </w:r>
    </w:p>
    <w:p w14:paraId="6CC8ACE2" w14:textId="5FEEE6ED" w:rsidR="00A16D7C" w:rsidRDefault="00A16D7C" w:rsidP="00A16D7C">
      <w:pPr>
        <w:pStyle w:val="Szvegtrzs"/>
        <w:ind w:left="708" w:hanging="708"/>
      </w:pPr>
      <w:r>
        <w:rPr>
          <w:rFonts w:cs="Arial"/>
          <w:color w:val="800000"/>
        </w:rPr>
        <w:t>[</w:t>
      </w:r>
      <w:r>
        <w:rPr>
          <w:rFonts w:cs="Arial"/>
          <w:color w:val="800000"/>
        </w:rPr>
        <w:t>23</w:t>
      </w:r>
      <w:r>
        <w:rPr>
          <w:rFonts w:cs="Arial"/>
          <w:color w:val="800000"/>
        </w:rPr>
        <w:t>]</w:t>
      </w:r>
      <w:r>
        <w:rPr>
          <w:rFonts w:cs="Arial"/>
          <w:color w:val="800000"/>
        </w:rPr>
        <w:tab/>
      </w:r>
      <w:proofErr w:type="spellStart"/>
      <w:r w:rsidRPr="00A16D7C">
        <w:t>Xiaohui</w:t>
      </w:r>
      <w:proofErr w:type="spellEnd"/>
      <w:r w:rsidRPr="00A16D7C">
        <w:t xml:space="preserve"> Li</w:t>
      </w:r>
      <w:r>
        <w:t xml:space="preserve">, </w:t>
      </w:r>
      <w:proofErr w:type="spellStart"/>
      <w:r w:rsidRPr="00A16D7C">
        <w:t>Zhenping</w:t>
      </w:r>
      <w:proofErr w:type="spellEnd"/>
      <w:r w:rsidRPr="00A16D7C">
        <w:t xml:space="preserve"> Sun</w:t>
      </w:r>
      <w:r>
        <w:t xml:space="preserve">, </w:t>
      </w:r>
      <w:proofErr w:type="spellStart"/>
      <w:r w:rsidRPr="00A16D7C">
        <w:t>Qingyang</w:t>
      </w:r>
      <w:proofErr w:type="spellEnd"/>
      <w:r w:rsidRPr="00A16D7C">
        <w:t xml:space="preserve"> Chen</w:t>
      </w:r>
      <w:r>
        <w:t xml:space="preserve">, </w:t>
      </w:r>
      <w:proofErr w:type="spellStart"/>
      <w:r w:rsidRPr="00A16D7C">
        <w:t>Daxue</w:t>
      </w:r>
      <w:proofErr w:type="spellEnd"/>
      <w:r w:rsidRPr="00A16D7C">
        <w:t xml:space="preserve"> </w:t>
      </w:r>
      <w:proofErr w:type="spellStart"/>
      <w:r w:rsidRPr="00A16D7C">
        <w:t>Liu</w:t>
      </w:r>
      <w:proofErr w:type="spellEnd"/>
      <w:r w:rsidRPr="00447F3E">
        <w:t>. </w:t>
      </w:r>
      <w:r>
        <w:t>„</w:t>
      </w:r>
      <w:r>
        <w:t xml:space="preserve">An </w:t>
      </w:r>
      <w:proofErr w:type="spellStart"/>
      <w:r>
        <w:t>adaptive</w:t>
      </w:r>
      <w:proofErr w:type="spellEnd"/>
      <w:r>
        <w:t xml:space="preserve"> </w:t>
      </w:r>
      <w:proofErr w:type="spellStart"/>
      <w:r>
        <w:t>preview</w:t>
      </w:r>
      <w:proofErr w:type="spellEnd"/>
      <w:r>
        <w:t xml:space="preserve"> </w:t>
      </w:r>
      <w:proofErr w:type="spellStart"/>
      <w:r>
        <w:t>path</w:t>
      </w:r>
      <w:proofErr w:type="spellEnd"/>
      <w:r>
        <w:t xml:space="preserve"> </w:t>
      </w:r>
      <w:proofErr w:type="spellStart"/>
      <w:r>
        <w:t>tracker</w:t>
      </w:r>
      <w:proofErr w:type="spellEnd"/>
      <w:r>
        <w:t xml:space="preserve"> </w:t>
      </w:r>
      <w:proofErr w:type="spellStart"/>
      <w:r>
        <w:t>for</w:t>
      </w:r>
      <w:proofErr w:type="spellEnd"/>
      <w:r>
        <w:t xml:space="preserve"> </w:t>
      </w:r>
      <w:proofErr w:type="spellStart"/>
      <w:r>
        <w:t>off-road</w:t>
      </w:r>
      <w:proofErr w:type="spellEnd"/>
      <w:r>
        <w:t xml:space="preserve"> </w:t>
      </w:r>
      <w:proofErr w:type="spellStart"/>
      <w:r w:rsidRPr="00A16D7C">
        <w:t>autonomous</w:t>
      </w:r>
      <w:proofErr w:type="spellEnd"/>
      <w:r>
        <w:t xml:space="preserve"> </w:t>
      </w:r>
      <w:proofErr w:type="spellStart"/>
      <w:r>
        <w:t>driving</w:t>
      </w:r>
      <w:proofErr w:type="spellEnd"/>
      <w:r w:rsidRPr="00447F3E">
        <w:t>.</w:t>
      </w:r>
      <w:r>
        <w:t>”</w:t>
      </w:r>
      <w:r w:rsidRPr="00447F3E">
        <w:t xml:space="preserve"> </w:t>
      </w:r>
      <w:r>
        <w:t xml:space="preserve"> - </w:t>
      </w:r>
      <w:r w:rsidRPr="00A16D7C">
        <w:t xml:space="preserve">National University of </w:t>
      </w:r>
      <w:proofErr w:type="spellStart"/>
      <w:r w:rsidRPr="00A16D7C">
        <w:t>Defense</w:t>
      </w:r>
      <w:proofErr w:type="spellEnd"/>
      <w:r w:rsidRPr="00A16D7C">
        <w:t xml:space="preserve"> </w:t>
      </w:r>
      <w:proofErr w:type="spellStart"/>
      <w:r w:rsidRPr="00A16D7C">
        <w:t>Technology</w:t>
      </w:r>
      <w:proofErr w:type="spellEnd"/>
      <w:r>
        <w:t>,</w:t>
      </w:r>
      <w:r w:rsidRPr="00447F3E">
        <w:t xml:space="preserve"> 201</w:t>
      </w:r>
      <w:r>
        <w:t>3</w:t>
      </w:r>
    </w:p>
    <w:p w14:paraId="09A1735D" w14:textId="67B04949" w:rsidR="00845859" w:rsidRDefault="00845859" w:rsidP="00845859">
      <w:pPr>
        <w:pStyle w:val="Szvegtrzs"/>
        <w:ind w:left="708" w:hanging="708"/>
        <w:rPr>
          <w:noProof/>
          <w:lang w:val="en-US"/>
        </w:rPr>
      </w:pPr>
      <w:r>
        <w:rPr>
          <w:rFonts w:cs="Arial"/>
          <w:color w:val="800000"/>
        </w:rPr>
        <w:t>[2</w:t>
      </w:r>
      <w:r>
        <w:rPr>
          <w:rFonts w:cs="Arial"/>
          <w:color w:val="800000"/>
        </w:rPr>
        <w:t>4</w:t>
      </w:r>
      <w:r>
        <w:rPr>
          <w:rFonts w:cs="Arial"/>
          <w:color w:val="800000"/>
        </w:rPr>
        <w:t>]</w:t>
      </w:r>
      <w:r>
        <w:rPr>
          <w:rFonts w:cs="Arial"/>
          <w:color w:val="800000"/>
        </w:rPr>
        <w:tab/>
      </w:r>
      <w:r w:rsidRPr="00AB122E">
        <w:rPr>
          <w:noProof/>
        </w:rPr>
        <w:t>"</w:t>
      </w:r>
      <w:r>
        <w:rPr>
          <w:noProof/>
        </w:rPr>
        <w:t xml:space="preserve">Robot Operating </w:t>
      </w:r>
      <w:r>
        <w:t xml:space="preserve">System – </w:t>
      </w:r>
      <w:proofErr w:type="spellStart"/>
      <w:r w:rsidRPr="00845859">
        <w:t>geometry_msgs</w:t>
      </w:r>
      <w:proofErr w:type="spellEnd"/>
      <w:r w:rsidRPr="00845859">
        <w:t>/</w:t>
      </w:r>
      <w:proofErr w:type="spellStart"/>
      <w:r w:rsidRPr="00845859">
        <w:t>PoseStamped</w:t>
      </w:r>
      <w:proofErr w:type="spellEnd"/>
      <w:r w:rsidRPr="00AB122E">
        <w:t>" [Online</w:t>
      </w:r>
      <w:r w:rsidRPr="00AB122E">
        <w:rPr>
          <w:noProof/>
        </w:rPr>
        <w:t xml:space="preserve">]. </w:t>
      </w:r>
      <w:r w:rsidRPr="00BC4786">
        <w:rPr>
          <w:noProof/>
          <w:lang w:val="en-US"/>
        </w:rPr>
        <w:t xml:space="preserve">Available: </w:t>
      </w:r>
      <w:r w:rsidRPr="00845859">
        <w:t>http://docs.ros.org/en/noetic/api/geometry_msgs/html/msg/PoseStamped.html</w:t>
      </w:r>
      <w:r>
        <w:rPr>
          <w:noProof/>
          <w:lang w:val="en-US"/>
        </w:rPr>
        <w:t xml:space="preserve"> </w:t>
      </w:r>
      <w:r>
        <w:rPr>
          <w:noProof/>
          <w:lang w:val="en-US"/>
        </w:rPr>
        <w:t>[Accessed 05. október 2021.].</w:t>
      </w:r>
    </w:p>
    <w:p w14:paraId="15BCA4CA" w14:textId="77777777" w:rsidR="00BC4786" w:rsidRPr="00845859" w:rsidRDefault="00BC4786" w:rsidP="006D50E1">
      <w:pPr>
        <w:pStyle w:val="Szvegtrzs"/>
        <w:ind w:left="708" w:hanging="708"/>
        <w:rPr>
          <w:rFonts w:cs="Arial"/>
          <w:color w:val="800000"/>
          <w:lang w:val="en-US"/>
        </w:rPr>
      </w:pPr>
    </w:p>
    <w:p w14:paraId="0B1BA893" w14:textId="4A7AEAA6" w:rsidR="000D20E0" w:rsidRDefault="000D20E0" w:rsidP="006D50E1">
      <w:pPr>
        <w:pStyle w:val="Szvegtrzs"/>
        <w:ind w:left="708" w:hanging="708"/>
      </w:pPr>
      <w:r>
        <w:br w:type="page"/>
      </w:r>
    </w:p>
    <w:p w14:paraId="3F1ECE31" w14:textId="77777777" w:rsidR="000D20E0" w:rsidRPr="00700E6A" w:rsidRDefault="000D20E0" w:rsidP="00B73FA7">
      <w:pPr>
        <w:pStyle w:val="Cmsor1"/>
        <w:numPr>
          <w:ilvl w:val="0"/>
          <w:numId w:val="0"/>
        </w:numPr>
        <w:jc w:val="center"/>
      </w:pPr>
      <w:bookmarkStart w:id="2579" w:name="_Toc60679976"/>
      <w:bookmarkStart w:id="2580" w:name="_Toc90962847"/>
      <w:r w:rsidRPr="00700E6A">
        <w:t>Ábrajegyzék</w:t>
      </w:r>
      <w:bookmarkEnd w:id="2579"/>
      <w:bookmarkEnd w:id="2580"/>
    </w:p>
    <w:p w14:paraId="2ED4D29E" w14:textId="03DC2D71" w:rsidR="000D20E0" w:rsidRDefault="000D20E0">
      <w:pPr>
        <w:pStyle w:val="brajegyzk"/>
        <w:tabs>
          <w:tab w:val="right" w:leader="dot" w:pos="8777"/>
        </w:tabs>
        <w:rPr>
          <w:rFonts w:asciiTheme="minorHAnsi" w:eastAsiaTheme="minorEastAsia" w:hAnsiTheme="minorHAnsi" w:cstheme="minorBidi"/>
          <w:noProof/>
          <w:sz w:val="22"/>
          <w:lang w:eastAsia="ja-JP"/>
        </w:rPr>
      </w:pPr>
      <w:r>
        <w:fldChar w:fldCharType="begin"/>
      </w:r>
      <w:r>
        <w:instrText xml:space="preserve"> TOC \c "ábra" </w:instrText>
      </w:r>
      <w:r>
        <w:fldChar w:fldCharType="separate"/>
      </w:r>
      <w:r>
        <w:rPr>
          <w:noProof/>
        </w:rPr>
        <w:t>1. ábra A jármű törzs szoftverének adatfolyamai felhasználói oldalról</w:t>
      </w:r>
      <w:r>
        <w:rPr>
          <w:noProof/>
        </w:rPr>
        <w:tab/>
      </w:r>
      <w:r>
        <w:rPr>
          <w:noProof/>
        </w:rPr>
        <w:fldChar w:fldCharType="begin"/>
      </w:r>
      <w:r>
        <w:rPr>
          <w:noProof/>
        </w:rPr>
        <w:instrText xml:space="preserve"> PAGEREF _Toc90933873 \h </w:instrText>
      </w:r>
      <w:r>
        <w:rPr>
          <w:noProof/>
        </w:rPr>
      </w:r>
      <w:r>
        <w:rPr>
          <w:noProof/>
        </w:rPr>
        <w:fldChar w:fldCharType="separate"/>
      </w:r>
      <w:r>
        <w:rPr>
          <w:noProof/>
        </w:rPr>
        <w:t>8</w:t>
      </w:r>
      <w:r>
        <w:rPr>
          <w:noProof/>
        </w:rPr>
        <w:fldChar w:fldCharType="end"/>
      </w:r>
    </w:p>
    <w:p w14:paraId="35A0D2F6" w14:textId="5B4A2A6A"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 ábra A prototípus végső kialakítása</w:t>
      </w:r>
      <w:r>
        <w:rPr>
          <w:noProof/>
        </w:rPr>
        <w:tab/>
      </w:r>
      <w:r>
        <w:rPr>
          <w:noProof/>
        </w:rPr>
        <w:fldChar w:fldCharType="begin"/>
      </w:r>
      <w:r>
        <w:rPr>
          <w:noProof/>
        </w:rPr>
        <w:instrText xml:space="preserve"> PAGEREF _Toc90933874 \h </w:instrText>
      </w:r>
      <w:r>
        <w:rPr>
          <w:noProof/>
        </w:rPr>
      </w:r>
      <w:r>
        <w:rPr>
          <w:noProof/>
        </w:rPr>
        <w:fldChar w:fldCharType="separate"/>
      </w:r>
      <w:r>
        <w:rPr>
          <w:noProof/>
        </w:rPr>
        <w:t>9</w:t>
      </w:r>
      <w:r>
        <w:rPr>
          <w:noProof/>
        </w:rPr>
        <w:fldChar w:fldCharType="end"/>
      </w:r>
    </w:p>
    <w:p w14:paraId="75C9FFDB" w14:textId="1FDB64BD"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3. ábra Akkumulátorok elhelyezése a járműben</w:t>
      </w:r>
      <w:r>
        <w:rPr>
          <w:noProof/>
        </w:rPr>
        <w:tab/>
      </w:r>
      <w:r>
        <w:rPr>
          <w:noProof/>
        </w:rPr>
        <w:fldChar w:fldCharType="begin"/>
      </w:r>
      <w:r>
        <w:rPr>
          <w:noProof/>
        </w:rPr>
        <w:instrText xml:space="preserve"> PAGEREF _Toc90933875 \h </w:instrText>
      </w:r>
      <w:r>
        <w:rPr>
          <w:noProof/>
        </w:rPr>
      </w:r>
      <w:r>
        <w:rPr>
          <w:noProof/>
        </w:rPr>
        <w:fldChar w:fldCharType="separate"/>
      </w:r>
      <w:r>
        <w:rPr>
          <w:noProof/>
        </w:rPr>
        <w:t>11</w:t>
      </w:r>
      <w:r>
        <w:rPr>
          <w:noProof/>
        </w:rPr>
        <w:fldChar w:fldCharType="end"/>
      </w:r>
    </w:p>
    <w:p w14:paraId="61696240" w14:textId="04D13290"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4. ábra A tesztelt akkumulátorok</w:t>
      </w:r>
      <w:r>
        <w:rPr>
          <w:noProof/>
        </w:rPr>
        <w:tab/>
      </w:r>
      <w:r>
        <w:rPr>
          <w:noProof/>
        </w:rPr>
        <w:fldChar w:fldCharType="begin"/>
      </w:r>
      <w:r>
        <w:rPr>
          <w:noProof/>
        </w:rPr>
        <w:instrText xml:space="preserve"> PAGEREF _Toc90933876 \h </w:instrText>
      </w:r>
      <w:r>
        <w:rPr>
          <w:noProof/>
        </w:rPr>
      </w:r>
      <w:r>
        <w:rPr>
          <w:noProof/>
        </w:rPr>
        <w:fldChar w:fldCharType="separate"/>
      </w:r>
      <w:r>
        <w:rPr>
          <w:noProof/>
        </w:rPr>
        <w:t>12</w:t>
      </w:r>
      <w:r>
        <w:rPr>
          <w:noProof/>
        </w:rPr>
        <w:fldChar w:fldCharType="end"/>
      </w:r>
    </w:p>
    <w:p w14:paraId="22EB2E75" w14:textId="0E46F75E"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5. ábra A hátsó kerék és a hajtó motor</w:t>
      </w:r>
      <w:r>
        <w:rPr>
          <w:noProof/>
        </w:rPr>
        <w:tab/>
      </w:r>
      <w:r>
        <w:rPr>
          <w:noProof/>
        </w:rPr>
        <w:fldChar w:fldCharType="begin"/>
      </w:r>
      <w:r>
        <w:rPr>
          <w:noProof/>
        </w:rPr>
        <w:instrText xml:space="preserve"> PAGEREF _Toc90933877 \h </w:instrText>
      </w:r>
      <w:r>
        <w:rPr>
          <w:noProof/>
        </w:rPr>
      </w:r>
      <w:r>
        <w:rPr>
          <w:noProof/>
        </w:rPr>
        <w:fldChar w:fldCharType="separate"/>
      </w:r>
      <w:r>
        <w:rPr>
          <w:noProof/>
        </w:rPr>
        <w:t>13</w:t>
      </w:r>
      <w:r>
        <w:rPr>
          <w:noProof/>
        </w:rPr>
        <w:fldChar w:fldCharType="end"/>
      </w:r>
    </w:p>
    <w:p w14:paraId="336205FD" w14:textId="58002DE8"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6. ábra Az első futómű kialakítása</w:t>
      </w:r>
      <w:r>
        <w:rPr>
          <w:noProof/>
        </w:rPr>
        <w:tab/>
      </w:r>
      <w:r>
        <w:rPr>
          <w:noProof/>
        </w:rPr>
        <w:fldChar w:fldCharType="begin"/>
      </w:r>
      <w:r>
        <w:rPr>
          <w:noProof/>
        </w:rPr>
        <w:instrText xml:space="preserve"> PAGEREF _Toc90933878 \h </w:instrText>
      </w:r>
      <w:r>
        <w:rPr>
          <w:noProof/>
        </w:rPr>
      </w:r>
      <w:r>
        <w:rPr>
          <w:noProof/>
        </w:rPr>
        <w:fldChar w:fldCharType="separate"/>
      </w:r>
      <w:r>
        <w:rPr>
          <w:noProof/>
        </w:rPr>
        <w:t>15</w:t>
      </w:r>
      <w:r>
        <w:rPr>
          <w:noProof/>
        </w:rPr>
        <w:fldChar w:fldCharType="end"/>
      </w:r>
    </w:p>
    <w:p w14:paraId="528C7953" w14:textId="0D5F3734"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7. ábra Ackermann kormányzás</w:t>
      </w:r>
      <w:r>
        <w:rPr>
          <w:noProof/>
        </w:rPr>
        <w:tab/>
      </w:r>
      <w:r>
        <w:rPr>
          <w:noProof/>
        </w:rPr>
        <w:fldChar w:fldCharType="begin"/>
      </w:r>
      <w:r>
        <w:rPr>
          <w:noProof/>
        </w:rPr>
        <w:instrText xml:space="preserve"> PAGEREF _Toc90933879 \h </w:instrText>
      </w:r>
      <w:r>
        <w:rPr>
          <w:noProof/>
        </w:rPr>
      </w:r>
      <w:r>
        <w:rPr>
          <w:noProof/>
        </w:rPr>
        <w:fldChar w:fldCharType="separate"/>
      </w:r>
      <w:r>
        <w:rPr>
          <w:noProof/>
        </w:rPr>
        <w:t>15</w:t>
      </w:r>
      <w:r>
        <w:rPr>
          <w:noProof/>
        </w:rPr>
        <w:fldChar w:fldCharType="end"/>
      </w:r>
    </w:p>
    <w:p w14:paraId="72174AC1" w14:textId="042EE090"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8. ábra A kormány összekötők kialakítása</w:t>
      </w:r>
      <w:r>
        <w:rPr>
          <w:noProof/>
        </w:rPr>
        <w:tab/>
      </w:r>
      <w:r>
        <w:rPr>
          <w:noProof/>
        </w:rPr>
        <w:fldChar w:fldCharType="begin"/>
      </w:r>
      <w:r>
        <w:rPr>
          <w:noProof/>
        </w:rPr>
        <w:instrText xml:space="preserve"> PAGEREF _Toc90933880 \h </w:instrText>
      </w:r>
      <w:r>
        <w:rPr>
          <w:noProof/>
        </w:rPr>
      </w:r>
      <w:r>
        <w:rPr>
          <w:noProof/>
        </w:rPr>
        <w:fldChar w:fldCharType="separate"/>
      </w:r>
      <w:r>
        <w:rPr>
          <w:noProof/>
        </w:rPr>
        <w:t>16</w:t>
      </w:r>
      <w:r>
        <w:rPr>
          <w:noProof/>
        </w:rPr>
        <w:fldChar w:fldCharType="end"/>
      </w:r>
    </w:p>
    <w:p w14:paraId="029BB3A5" w14:textId="6BF1B5CC"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9. ábra - Az Ackermann kormányzás geometriája - researchgate.net</w:t>
      </w:r>
      <w:r>
        <w:rPr>
          <w:noProof/>
        </w:rPr>
        <w:tab/>
      </w:r>
      <w:r>
        <w:rPr>
          <w:noProof/>
        </w:rPr>
        <w:fldChar w:fldCharType="begin"/>
      </w:r>
      <w:r>
        <w:rPr>
          <w:noProof/>
        </w:rPr>
        <w:instrText xml:space="preserve"> PAGEREF _Toc90933881 \h </w:instrText>
      </w:r>
      <w:r>
        <w:rPr>
          <w:noProof/>
        </w:rPr>
      </w:r>
      <w:r>
        <w:rPr>
          <w:noProof/>
        </w:rPr>
        <w:fldChar w:fldCharType="separate"/>
      </w:r>
      <w:r>
        <w:rPr>
          <w:noProof/>
        </w:rPr>
        <w:t>16</w:t>
      </w:r>
      <w:r>
        <w:rPr>
          <w:noProof/>
        </w:rPr>
        <w:fldChar w:fldCharType="end"/>
      </w:r>
    </w:p>
    <w:p w14:paraId="2A477937" w14:textId="29F00027"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10. ábra Az OpenCR vezérlő modul beépítése a robot járműbe</w:t>
      </w:r>
      <w:r>
        <w:rPr>
          <w:noProof/>
        </w:rPr>
        <w:tab/>
      </w:r>
      <w:r>
        <w:rPr>
          <w:noProof/>
        </w:rPr>
        <w:fldChar w:fldCharType="begin"/>
      </w:r>
      <w:r>
        <w:rPr>
          <w:noProof/>
        </w:rPr>
        <w:instrText xml:space="preserve"> PAGEREF _Toc90933882 \h </w:instrText>
      </w:r>
      <w:r>
        <w:rPr>
          <w:noProof/>
        </w:rPr>
      </w:r>
      <w:r>
        <w:rPr>
          <w:noProof/>
        </w:rPr>
        <w:fldChar w:fldCharType="separate"/>
      </w:r>
      <w:r>
        <w:rPr>
          <w:noProof/>
        </w:rPr>
        <w:t>17</w:t>
      </w:r>
      <w:r>
        <w:rPr>
          <w:noProof/>
        </w:rPr>
        <w:fldChar w:fldCharType="end"/>
      </w:r>
    </w:p>
    <w:p w14:paraId="1301F646" w14:textId="7C9A6D86"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11. ábra A Jetson elhelyezése és bekötése a járművön</w:t>
      </w:r>
      <w:r>
        <w:rPr>
          <w:noProof/>
        </w:rPr>
        <w:tab/>
      </w:r>
      <w:r>
        <w:rPr>
          <w:noProof/>
        </w:rPr>
        <w:fldChar w:fldCharType="begin"/>
      </w:r>
      <w:r>
        <w:rPr>
          <w:noProof/>
        </w:rPr>
        <w:instrText xml:space="preserve"> PAGEREF _Toc90933883 \h </w:instrText>
      </w:r>
      <w:r>
        <w:rPr>
          <w:noProof/>
        </w:rPr>
      </w:r>
      <w:r>
        <w:rPr>
          <w:noProof/>
        </w:rPr>
        <w:fldChar w:fldCharType="separate"/>
      </w:r>
      <w:r>
        <w:rPr>
          <w:noProof/>
        </w:rPr>
        <w:t>19</w:t>
      </w:r>
      <w:r>
        <w:rPr>
          <w:noProof/>
        </w:rPr>
        <w:fldChar w:fldCharType="end"/>
      </w:r>
    </w:p>
    <w:p w14:paraId="4D5183E4" w14:textId="7EDC765B"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12. ábra Az RPLidar A3 elhelyezése a járművön</w:t>
      </w:r>
      <w:r>
        <w:rPr>
          <w:noProof/>
        </w:rPr>
        <w:tab/>
      </w:r>
      <w:r>
        <w:rPr>
          <w:noProof/>
        </w:rPr>
        <w:fldChar w:fldCharType="begin"/>
      </w:r>
      <w:r>
        <w:rPr>
          <w:noProof/>
        </w:rPr>
        <w:instrText xml:space="preserve"> PAGEREF _Toc90933884 \h </w:instrText>
      </w:r>
      <w:r>
        <w:rPr>
          <w:noProof/>
        </w:rPr>
      </w:r>
      <w:r>
        <w:rPr>
          <w:noProof/>
        </w:rPr>
        <w:fldChar w:fldCharType="separate"/>
      </w:r>
      <w:r>
        <w:rPr>
          <w:noProof/>
        </w:rPr>
        <w:t>20</w:t>
      </w:r>
      <w:r>
        <w:rPr>
          <w:noProof/>
        </w:rPr>
        <w:fldChar w:fldCharType="end"/>
      </w:r>
    </w:p>
    <w:p w14:paraId="4B3D9EF7" w14:textId="5504B2D1"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13. ábra A robot jármű CAD terve</w:t>
      </w:r>
      <w:r>
        <w:rPr>
          <w:noProof/>
        </w:rPr>
        <w:tab/>
      </w:r>
      <w:r>
        <w:rPr>
          <w:noProof/>
        </w:rPr>
        <w:fldChar w:fldCharType="begin"/>
      </w:r>
      <w:r>
        <w:rPr>
          <w:noProof/>
        </w:rPr>
        <w:instrText xml:space="preserve"> PAGEREF _Toc90933885 \h </w:instrText>
      </w:r>
      <w:r>
        <w:rPr>
          <w:noProof/>
        </w:rPr>
      </w:r>
      <w:r>
        <w:rPr>
          <w:noProof/>
        </w:rPr>
        <w:fldChar w:fldCharType="separate"/>
      </w:r>
      <w:r>
        <w:rPr>
          <w:noProof/>
        </w:rPr>
        <w:t>23</w:t>
      </w:r>
      <w:r>
        <w:rPr>
          <w:noProof/>
        </w:rPr>
        <w:fldChar w:fldCharType="end"/>
      </w:r>
    </w:p>
    <w:p w14:paraId="16083B1B" w14:textId="33839A14"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14. ábra A jármű modelljéből generált három képsíkos vetületi rajz</w:t>
      </w:r>
      <w:r>
        <w:rPr>
          <w:noProof/>
        </w:rPr>
        <w:tab/>
      </w:r>
      <w:r>
        <w:rPr>
          <w:noProof/>
        </w:rPr>
        <w:fldChar w:fldCharType="begin"/>
      </w:r>
      <w:r>
        <w:rPr>
          <w:noProof/>
        </w:rPr>
        <w:instrText xml:space="preserve"> PAGEREF _Toc90933886 \h </w:instrText>
      </w:r>
      <w:r>
        <w:rPr>
          <w:noProof/>
        </w:rPr>
      </w:r>
      <w:r>
        <w:rPr>
          <w:noProof/>
        </w:rPr>
        <w:fldChar w:fldCharType="separate"/>
      </w:r>
      <w:r>
        <w:rPr>
          <w:noProof/>
        </w:rPr>
        <w:t>24</w:t>
      </w:r>
      <w:r>
        <w:rPr>
          <w:noProof/>
        </w:rPr>
        <w:fldChar w:fldCharType="end"/>
      </w:r>
    </w:p>
    <w:p w14:paraId="54D03853" w14:textId="45776298"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15. ábra A workspace felépítése</w:t>
      </w:r>
      <w:r>
        <w:rPr>
          <w:noProof/>
        </w:rPr>
        <w:tab/>
      </w:r>
      <w:r>
        <w:rPr>
          <w:noProof/>
        </w:rPr>
        <w:fldChar w:fldCharType="begin"/>
      </w:r>
      <w:r>
        <w:rPr>
          <w:noProof/>
        </w:rPr>
        <w:instrText xml:space="preserve"> PAGEREF _Toc90933887 \h </w:instrText>
      </w:r>
      <w:r>
        <w:rPr>
          <w:noProof/>
        </w:rPr>
      </w:r>
      <w:r>
        <w:rPr>
          <w:noProof/>
        </w:rPr>
        <w:fldChar w:fldCharType="separate"/>
      </w:r>
      <w:r>
        <w:rPr>
          <w:noProof/>
        </w:rPr>
        <w:t>27</w:t>
      </w:r>
      <w:r>
        <w:rPr>
          <w:noProof/>
        </w:rPr>
        <w:fldChar w:fldCharType="end"/>
      </w:r>
    </w:p>
    <w:p w14:paraId="530DA6DC" w14:textId="22BD422E"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16. ábra A launch fájl indításának és a "rostopic echo scan" parancs futtatásának eredménye</w:t>
      </w:r>
      <w:r>
        <w:rPr>
          <w:noProof/>
        </w:rPr>
        <w:tab/>
      </w:r>
      <w:r>
        <w:rPr>
          <w:noProof/>
        </w:rPr>
        <w:fldChar w:fldCharType="begin"/>
      </w:r>
      <w:r>
        <w:rPr>
          <w:noProof/>
        </w:rPr>
        <w:instrText xml:space="preserve"> PAGEREF _Toc90933888 \h </w:instrText>
      </w:r>
      <w:r>
        <w:rPr>
          <w:noProof/>
        </w:rPr>
      </w:r>
      <w:r>
        <w:rPr>
          <w:noProof/>
        </w:rPr>
        <w:fldChar w:fldCharType="separate"/>
      </w:r>
      <w:r>
        <w:rPr>
          <w:noProof/>
        </w:rPr>
        <w:t>33</w:t>
      </w:r>
      <w:r>
        <w:rPr>
          <w:noProof/>
        </w:rPr>
        <w:fldChar w:fldCharType="end"/>
      </w:r>
    </w:p>
    <w:p w14:paraId="4DC7368A" w14:textId="7860892C"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17. ábra A LIDAR kommunikációja az ROS-ben</w:t>
      </w:r>
      <w:r>
        <w:rPr>
          <w:noProof/>
        </w:rPr>
        <w:tab/>
      </w:r>
      <w:r>
        <w:rPr>
          <w:noProof/>
        </w:rPr>
        <w:fldChar w:fldCharType="begin"/>
      </w:r>
      <w:r>
        <w:rPr>
          <w:noProof/>
        </w:rPr>
        <w:instrText xml:space="preserve"> PAGEREF _Toc90933889 \h </w:instrText>
      </w:r>
      <w:r>
        <w:rPr>
          <w:noProof/>
        </w:rPr>
      </w:r>
      <w:r>
        <w:rPr>
          <w:noProof/>
        </w:rPr>
        <w:fldChar w:fldCharType="separate"/>
      </w:r>
      <w:r>
        <w:rPr>
          <w:noProof/>
        </w:rPr>
        <w:t>34</w:t>
      </w:r>
      <w:r>
        <w:rPr>
          <w:noProof/>
        </w:rPr>
        <w:fldChar w:fldCharType="end"/>
      </w:r>
    </w:p>
    <w:p w14:paraId="6E842632" w14:textId="5E84F96F"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18. ábra RPLidar A3 koordináta rendszere (az ábrán az A2 LIDAR látható, azonban az A3 koordináta rendszere azonos az A2-ével)</w:t>
      </w:r>
      <w:r>
        <w:rPr>
          <w:noProof/>
        </w:rPr>
        <w:tab/>
      </w:r>
      <w:r>
        <w:rPr>
          <w:noProof/>
        </w:rPr>
        <w:fldChar w:fldCharType="begin"/>
      </w:r>
      <w:r>
        <w:rPr>
          <w:noProof/>
        </w:rPr>
        <w:instrText xml:space="preserve"> PAGEREF _Toc90933890 \h </w:instrText>
      </w:r>
      <w:r>
        <w:rPr>
          <w:noProof/>
        </w:rPr>
      </w:r>
      <w:r>
        <w:rPr>
          <w:noProof/>
        </w:rPr>
        <w:fldChar w:fldCharType="separate"/>
      </w:r>
      <w:r>
        <w:rPr>
          <w:noProof/>
        </w:rPr>
        <w:t>35</w:t>
      </w:r>
      <w:r>
        <w:rPr>
          <w:noProof/>
        </w:rPr>
        <w:fldChar w:fldCharType="end"/>
      </w:r>
    </w:p>
    <w:p w14:paraId="5EBA32BD" w14:textId="0A62C5D7"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19. ábra RPLidar A3 koordináta rendszere (az ábrán az A2 LIDAR látható, azonban az A3 koordináta rendszere azonos az A2-ével)</w:t>
      </w:r>
      <w:r>
        <w:rPr>
          <w:noProof/>
        </w:rPr>
        <w:tab/>
      </w:r>
      <w:r>
        <w:rPr>
          <w:noProof/>
        </w:rPr>
        <w:fldChar w:fldCharType="begin"/>
      </w:r>
      <w:r>
        <w:rPr>
          <w:noProof/>
        </w:rPr>
        <w:instrText xml:space="preserve"> PAGEREF _Toc90933891 \h </w:instrText>
      </w:r>
      <w:r>
        <w:rPr>
          <w:noProof/>
        </w:rPr>
      </w:r>
      <w:r>
        <w:rPr>
          <w:noProof/>
        </w:rPr>
        <w:fldChar w:fldCharType="separate"/>
      </w:r>
      <w:r>
        <w:rPr>
          <w:noProof/>
        </w:rPr>
        <w:t>35</w:t>
      </w:r>
      <w:r>
        <w:rPr>
          <w:noProof/>
        </w:rPr>
        <w:fldChar w:fldCharType="end"/>
      </w:r>
    </w:p>
    <w:p w14:paraId="28397020" w14:textId="6EE58EF8"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20. ábra LIDAR mérési hiba tükröződő felületen. Kék: tükörfelület, zöld: lézerfény valós útja, narancs: lézerfény látszólagos útja.</w:t>
      </w:r>
      <w:r>
        <w:rPr>
          <w:noProof/>
        </w:rPr>
        <w:tab/>
      </w:r>
      <w:r>
        <w:rPr>
          <w:noProof/>
        </w:rPr>
        <w:fldChar w:fldCharType="begin"/>
      </w:r>
      <w:r>
        <w:rPr>
          <w:noProof/>
        </w:rPr>
        <w:instrText xml:space="preserve"> PAGEREF _Toc90933892 \h </w:instrText>
      </w:r>
      <w:r>
        <w:rPr>
          <w:noProof/>
        </w:rPr>
      </w:r>
      <w:r>
        <w:rPr>
          <w:noProof/>
        </w:rPr>
        <w:fldChar w:fldCharType="separate"/>
      </w:r>
      <w:r>
        <w:rPr>
          <w:noProof/>
        </w:rPr>
        <w:t>36</w:t>
      </w:r>
      <w:r>
        <w:rPr>
          <w:noProof/>
        </w:rPr>
        <w:fldChar w:fldCharType="end"/>
      </w:r>
    </w:p>
    <w:p w14:paraId="3E8F51F1" w14:textId="369CB573"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21. ábra Az Ackermann bicikli helyettesítő modell</w:t>
      </w:r>
      <w:r>
        <w:rPr>
          <w:noProof/>
        </w:rPr>
        <w:tab/>
      </w:r>
      <w:r>
        <w:rPr>
          <w:noProof/>
        </w:rPr>
        <w:fldChar w:fldCharType="begin"/>
      </w:r>
      <w:r>
        <w:rPr>
          <w:noProof/>
        </w:rPr>
        <w:instrText xml:space="preserve"> PAGEREF _Toc90933893 \h </w:instrText>
      </w:r>
      <w:r>
        <w:rPr>
          <w:noProof/>
        </w:rPr>
      </w:r>
      <w:r>
        <w:rPr>
          <w:noProof/>
        </w:rPr>
        <w:fldChar w:fldCharType="separate"/>
      </w:r>
      <w:r>
        <w:rPr>
          <w:noProof/>
        </w:rPr>
        <w:t>40</w:t>
      </w:r>
      <w:r>
        <w:rPr>
          <w:noProof/>
        </w:rPr>
        <w:fldChar w:fldCharType="end"/>
      </w:r>
    </w:p>
    <w:p w14:paraId="1B476DFC" w14:textId="7E389C8E"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22. ábra Az Ackermann bicikli helyettesítő modell</w:t>
      </w:r>
      <w:r>
        <w:rPr>
          <w:noProof/>
        </w:rPr>
        <w:tab/>
      </w:r>
      <w:r>
        <w:rPr>
          <w:noProof/>
        </w:rPr>
        <w:fldChar w:fldCharType="begin"/>
      </w:r>
      <w:r>
        <w:rPr>
          <w:noProof/>
        </w:rPr>
        <w:instrText xml:space="preserve"> PAGEREF _Toc90933894 \h </w:instrText>
      </w:r>
      <w:r>
        <w:rPr>
          <w:noProof/>
        </w:rPr>
      </w:r>
      <w:r>
        <w:rPr>
          <w:noProof/>
        </w:rPr>
        <w:fldChar w:fldCharType="separate"/>
      </w:r>
      <w:r>
        <w:rPr>
          <w:noProof/>
        </w:rPr>
        <w:t>41</w:t>
      </w:r>
      <w:r>
        <w:rPr>
          <w:noProof/>
        </w:rPr>
        <w:fldChar w:fldCharType="end"/>
      </w:r>
    </w:p>
    <w:p w14:paraId="1E531173" w14:textId="6C99B980"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23. ábra A kerekek szög eltérésének szemléltetése</w:t>
      </w:r>
      <w:r>
        <w:rPr>
          <w:noProof/>
        </w:rPr>
        <w:tab/>
      </w:r>
      <w:r>
        <w:rPr>
          <w:noProof/>
        </w:rPr>
        <w:fldChar w:fldCharType="begin"/>
      </w:r>
      <w:r>
        <w:rPr>
          <w:noProof/>
        </w:rPr>
        <w:instrText xml:space="preserve"> PAGEREF _Toc90933895 \h </w:instrText>
      </w:r>
      <w:r>
        <w:rPr>
          <w:noProof/>
        </w:rPr>
      </w:r>
      <w:r>
        <w:rPr>
          <w:noProof/>
        </w:rPr>
        <w:fldChar w:fldCharType="separate"/>
      </w:r>
      <w:r>
        <w:rPr>
          <w:noProof/>
        </w:rPr>
        <w:t>44</w:t>
      </w:r>
      <w:r>
        <w:rPr>
          <w:noProof/>
        </w:rPr>
        <w:fldChar w:fldCharType="end"/>
      </w:r>
    </w:p>
    <w:p w14:paraId="73D12564" w14:textId="7D6A81D1"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24. ábra A valós kerék szögek és a számított Ackermann helyettesítő kerék szöge.</w:t>
      </w:r>
      <w:r>
        <w:rPr>
          <w:noProof/>
        </w:rPr>
        <w:tab/>
      </w:r>
      <w:r>
        <w:rPr>
          <w:noProof/>
        </w:rPr>
        <w:fldChar w:fldCharType="begin"/>
      </w:r>
      <w:r>
        <w:rPr>
          <w:noProof/>
        </w:rPr>
        <w:instrText xml:space="preserve"> PAGEREF _Toc90933896 \h </w:instrText>
      </w:r>
      <w:r>
        <w:rPr>
          <w:noProof/>
        </w:rPr>
      </w:r>
      <w:r>
        <w:rPr>
          <w:noProof/>
        </w:rPr>
        <w:fldChar w:fldCharType="separate"/>
      </w:r>
      <w:r>
        <w:rPr>
          <w:noProof/>
        </w:rPr>
        <w:t>46</w:t>
      </w:r>
      <w:r>
        <w:rPr>
          <w:noProof/>
        </w:rPr>
        <w:fldChar w:fldCharType="end"/>
      </w:r>
    </w:p>
    <w:p w14:paraId="39946B82" w14:textId="13CD4173"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25. ábra - Ackermann kormányzásos jármű helyettesítő kerékpár modellje [2]</w:t>
      </w:r>
      <w:r>
        <w:rPr>
          <w:noProof/>
        </w:rPr>
        <w:tab/>
      </w:r>
      <w:r>
        <w:rPr>
          <w:noProof/>
        </w:rPr>
        <w:fldChar w:fldCharType="begin"/>
      </w:r>
      <w:r>
        <w:rPr>
          <w:noProof/>
        </w:rPr>
        <w:instrText xml:space="preserve"> PAGEREF _Toc90933897 \h </w:instrText>
      </w:r>
      <w:r>
        <w:rPr>
          <w:noProof/>
        </w:rPr>
      </w:r>
      <w:r>
        <w:rPr>
          <w:noProof/>
        </w:rPr>
        <w:fldChar w:fldCharType="separate"/>
      </w:r>
      <w:r>
        <w:rPr>
          <w:noProof/>
        </w:rPr>
        <w:t>52</w:t>
      </w:r>
      <w:r>
        <w:rPr>
          <w:noProof/>
        </w:rPr>
        <w:fldChar w:fldCharType="end"/>
      </w:r>
    </w:p>
    <w:p w14:paraId="0DED2F93" w14:textId="65205D4B" w:rsidR="000D20E0" w:rsidRDefault="000D20E0">
      <w:pPr>
        <w:pStyle w:val="brajegyzk"/>
        <w:tabs>
          <w:tab w:val="right" w:leader="dot" w:pos="8777"/>
        </w:tabs>
        <w:rPr>
          <w:rFonts w:asciiTheme="minorHAnsi" w:eastAsiaTheme="minorEastAsia" w:hAnsiTheme="minorHAnsi" w:cstheme="minorBidi"/>
          <w:noProof/>
          <w:sz w:val="22"/>
          <w:lang w:eastAsia="ja-JP"/>
        </w:rPr>
      </w:pPr>
      <w:r>
        <w:rPr>
          <w:noProof/>
        </w:rPr>
        <w:t>26. ábra - A pure-pursuit követő modszer számítási összefüggései [3]</w:t>
      </w:r>
      <w:r>
        <w:rPr>
          <w:noProof/>
        </w:rPr>
        <w:tab/>
      </w:r>
      <w:r>
        <w:rPr>
          <w:noProof/>
        </w:rPr>
        <w:fldChar w:fldCharType="begin"/>
      </w:r>
      <w:r>
        <w:rPr>
          <w:noProof/>
        </w:rPr>
        <w:instrText xml:space="preserve"> PAGEREF _Toc90933898 \h </w:instrText>
      </w:r>
      <w:r>
        <w:rPr>
          <w:noProof/>
        </w:rPr>
      </w:r>
      <w:r>
        <w:rPr>
          <w:noProof/>
        </w:rPr>
        <w:fldChar w:fldCharType="separate"/>
      </w:r>
      <w:r>
        <w:rPr>
          <w:noProof/>
        </w:rPr>
        <w:t>52</w:t>
      </w:r>
      <w:r>
        <w:rPr>
          <w:noProof/>
        </w:rPr>
        <w:fldChar w:fldCharType="end"/>
      </w:r>
    </w:p>
    <w:p w14:paraId="21F16B43" w14:textId="111E59F7" w:rsidR="000D20E0" w:rsidRPr="000D20E0" w:rsidRDefault="000D20E0" w:rsidP="000D20E0">
      <w:pPr>
        <w:pStyle w:val="Szvegtrzs"/>
      </w:pPr>
      <w:r>
        <w:fldChar w:fldCharType="end"/>
      </w:r>
    </w:p>
    <w:p w14:paraId="45ACA56F" w14:textId="77777777" w:rsidR="000D20E0" w:rsidRDefault="000D20E0" w:rsidP="00B73FA7">
      <w:pPr>
        <w:pStyle w:val="Cmsor1"/>
        <w:numPr>
          <w:ilvl w:val="0"/>
          <w:numId w:val="0"/>
        </w:numPr>
        <w:jc w:val="center"/>
      </w:pPr>
      <w:bookmarkStart w:id="2581" w:name="_Toc60679977"/>
      <w:bookmarkStart w:id="2582" w:name="_Toc90962848"/>
      <w:r>
        <w:t>Táblázatjegyzék</w:t>
      </w:r>
      <w:bookmarkEnd w:id="2581"/>
      <w:bookmarkEnd w:id="2582"/>
    </w:p>
    <w:p w14:paraId="33409256" w14:textId="73C17796" w:rsidR="000D20E0" w:rsidRDefault="000D20E0">
      <w:pPr>
        <w:pStyle w:val="brajegyzk"/>
        <w:tabs>
          <w:tab w:val="right" w:leader="dot" w:pos="8777"/>
        </w:tabs>
        <w:rPr>
          <w:rFonts w:asciiTheme="minorHAnsi" w:eastAsiaTheme="minorEastAsia" w:hAnsiTheme="minorHAnsi" w:cstheme="minorBidi"/>
          <w:noProof/>
          <w:sz w:val="22"/>
          <w:lang w:eastAsia="ja-JP"/>
        </w:rPr>
      </w:pPr>
      <w:r>
        <w:fldChar w:fldCharType="begin"/>
      </w:r>
      <w:r>
        <w:instrText xml:space="preserve"> TOC \h \z \c "táblázat" </w:instrText>
      </w:r>
      <w:r>
        <w:fldChar w:fldCharType="separate"/>
      </w:r>
      <w:hyperlink w:anchor="_Toc90933810" w:history="1">
        <w:r w:rsidRPr="00C30F6A">
          <w:rPr>
            <w:rStyle w:val="Hiperhivatkozs"/>
            <w:noProof/>
          </w:rPr>
          <w:t>1. Táblázat A kormányzott kerekek mért kitérési szögei</w:t>
        </w:r>
        <w:r>
          <w:rPr>
            <w:noProof/>
            <w:webHidden/>
          </w:rPr>
          <w:tab/>
        </w:r>
        <w:r>
          <w:rPr>
            <w:noProof/>
            <w:webHidden/>
          </w:rPr>
          <w:fldChar w:fldCharType="begin"/>
        </w:r>
        <w:r>
          <w:rPr>
            <w:noProof/>
            <w:webHidden/>
          </w:rPr>
          <w:instrText xml:space="preserve"> PAGEREF _Toc90933810 \h </w:instrText>
        </w:r>
        <w:r>
          <w:rPr>
            <w:noProof/>
            <w:webHidden/>
          </w:rPr>
        </w:r>
        <w:r>
          <w:rPr>
            <w:noProof/>
            <w:webHidden/>
          </w:rPr>
          <w:fldChar w:fldCharType="separate"/>
        </w:r>
        <w:r>
          <w:rPr>
            <w:noProof/>
            <w:webHidden/>
          </w:rPr>
          <w:t>43</w:t>
        </w:r>
        <w:r>
          <w:rPr>
            <w:noProof/>
            <w:webHidden/>
          </w:rPr>
          <w:fldChar w:fldCharType="end"/>
        </w:r>
      </w:hyperlink>
    </w:p>
    <w:p w14:paraId="4F3ABFD0" w14:textId="795990ED" w:rsidR="000D20E0" w:rsidRDefault="000D20E0">
      <w:pPr>
        <w:pStyle w:val="brajegyzk"/>
        <w:tabs>
          <w:tab w:val="right" w:leader="dot" w:pos="8777"/>
        </w:tabs>
        <w:rPr>
          <w:rFonts w:asciiTheme="minorHAnsi" w:eastAsiaTheme="minorEastAsia" w:hAnsiTheme="minorHAnsi" w:cstheme="minorBidi"/>
          <w:noProof/>
          <w:sz w:val="22"/>
          <w:lang w:eastAsia="ja-JP"/>
        </w:rPr>
      </w:pPr>
      <w:hyperlink w:anchor="_Toc90933811" w:history="1">
        <w:r w:rsidRPr="00C30F6A">
          <w:rPr>
            <w:rStyle w:val="Hiperhivatkozs"/>
            <w:noProof/>
          </w:rPr>
          <w:t>2. táblázat A jármű forduló sugara az 1. táblázat kerék szögekből számítva</w:t>
        </w:r>
        <w:r>
          <w:rPr>
            <w:noProof/>
            <w:webHidden/>
          </w:rPr>
          <w:tab/>
        </w:r>
        <w:r>
          <w:rPr>
            <w:noProof/>
            <w:webHidden/>
          </w:rPr>
          <w:fldChar w:fldCharType="begin"/>
        </w:r>
        <w:r>
          <w:rPr>
            <w:noProof/>
            <w:webHidden/>
          </w:rPr>
          <w:instrText xml:space="preserve"> PAGEREF _Toc90933811 \h </w:instrText>
        </w:r>
        <w:r>
          <w:rPr>
            <w:noProof/>
            <w:webHidden/>
          </w:rPr>
        </w:r>
        <w:r>
          <w:rPr>
            <w:noProof/>
            <w:webHidden/>
          </w:rPr>
          <w:fldChar w:fldCharType="separate"/>
        </w:r>
        <w:r>
          <w:rPr>
            <w:noProof/>
            <w:webHidden/>
          </w:rPr>
          <w:t>44</w:t>
        </w:r>
        <w:r>
          <w:rPr>
            <w:noProof/>
            <w:webHidden/>
          </w:rPr>
          <w:fldChar w:fldCharType="end"/>
        </w:r>
      </w:hyperlink>
    </w:p>
    <w:p w14:paraId="1BDD6ED9" w14:textId="7D4F419F" w:rsidR="000D20E0" w:rsidRDefault="000D20E0">
      <w:pPr>
        <w:pStyle w:val="brajegyzk"/>
        <w:tabs>
          <w:tab w:val="right" w:leader="dot" w:pos="8777"/>
        </w:tabs>
        <w:rPr>
          <w:rFonts w:asciiTheme="minorHAnsi" w:eastAsiaTheme="minorEastAsia" w:hAnsiTheme="minorHAnsi" w:cstheme="minorBidi"/>
          <w:noProof/>
          <w:sz w:val="22"/>
          <w:lang w:eastAsia="ja-JP"/>
        </w:rPr>
      </w:pPr>
      <w:hyperlink w:anchor="_Toc90933812" w:history="1">
        <w:r w:rsidRPr="00C30F6A">
          <w:rPr>
            <w:rStyle w:val="Hiperhivatkozs"/>
            <w:noProof/>
          </w:rPr>
          <w:t>3. Táblázat Forduló sugár és Ackermann kerék szög számítás</w:t>
        </w:r>
        <w:r>
          <w:rPr>
            <w:noProof/>
            <w:webHidden/>
          </w:rPr>
          <w:tab/>
        </w:r>
        <w:r>
          <w:rPr>
            <w:noProof/>
            <w:webHidden/>
          </w:rPr>
          <w:fldChar w:fldCharType="begin"/>
        </w:r>
        <w:r>
          <w:rPr>
            <w:noProof/>
            <w:webHidden/>
          </w:rPr>
          <w:instrText xml:space="preserve"> PAGEREF _Toc90933812 \h </w:instrText>
        </w:r>
        <w:r>
          <w:rPr>
            <w:noProof/>
            <w:webHidden/>
          </w:rPr>
        </w:r>
        <w:r>
          <w:rPr>
            <w:noProof/>
            <w:webHidden/>
          </w:rPr>
          <w:fldChar w:fldCharType="separate"/>
        </w:r>
        <w:r>
          <w:rPr>
            <w:noProof/>
            <w:webHidden/>
          </w:rPr>
          <w:t>45</w:t>
        </w:r>
        <w:r>
          <w:rPr>
            <w:noProof/>
            <w:webHidden/>
          </w:rPr>
          <w:fldChar w:fldCharType="end"/>
        </w:r>
      </w:hyperlink>
    </w:p>
    <w:p w14:paraId="139AA706" w14:textId="18F23DF8" w:rsidR="007C5DF4" w:rsidRPr="000D20E0" w:rsidRDefault="000D20E0" w:rsidP="000D20E0">
      <w:pPr>
        <w:pStyle w:val="Szvegtrzs"/>
        <w:ind w:left="708" w:hanging="708"/>
      </w:pPr>
      <w:r>
        <w:fldChar w:fldCharType="end"/>
      </w:r>
    </w:p>
    <w:p w14:paraId="7573589C" w14:textId="65AEE91A" w:rsidR="007C5DF4" w:rsidRDefault="007C5DF4" w:rsidP="00E91E67">
      <w:pPr>
        <w:pStyle w:val="Cmsor1"/>
        <w:pageBreakBefore/>
        <w:numPr>
          <w:ilvl w:val="0"/>
          <w:numId w:val="3"/>
        </w:numPr>
        <w:spacing w:after="120"/>
        <w:jc w:val="center"/>
        <w:rPr>
          <w:ins w:id="2583" w:author="VARGA Zoltan" w:date="2021-12-14T14:07:00Z"/>
        </w:rPr>
      </w:pPr>
      <w:bookmarkStart w:id="2584" w:name="_Toc87872684"/>
      <w:bookmarkStart w:id="2585" w:name="_Toc90962849"/>
      <w:r>
        <w:lastRenderedPageBreak/>
        <w:t>Mellékletek</w:t>
      </w:r>
      <w:bookmarkEnd w:id="2584"/>
      <w:bookmarkEnd w:id="2585"/>
    </w:p>
    <w:p w14:paraId="4F98A38E" w14:textId="71D49584" w:rsidR="005B0C7E" w:rsidRPr="009A349B" w:rsidRDefault="005B0C7E" w:rsidP="005B0C7E">
      <w:pPr>
        <w:pStyle w:val="KPSZVEG"/>
        <w:numPr>
          <w:ilvl w:val="0"/>
          <w:numId w:val="3"/>
        </w:numPr>
      </w:pPr>
      <w:r>
        <w:t>Motor pozíció meghatározás (2.2.2)</w:t>
      </w:r>
    </w:p>
    <w:p w14:paraId="1976746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DynamixelWorkbench.h</w:t>
      </w:r>
      <w:proofErr w:type="spellEnd"/>
      <w:r w:rsidRPr="00307550">
        <w:rPr>
          <w:rFonts w:ascii="Consolas" w:hAnsi="Consolas" w:cs="Courier New"/>
          <w:color w:val="804000"/>
          <w:sz w:val="20"/>
          <w:szCs w:val="20"/>
          <w:lang w:eastAsia="ja-JP"/>
        </w:rPr>
        <w:t>&gt;</w:t>
      </w:r>
    </w:p>
    <w:p w14:paraId="705BE9A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1120B1BF"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#define BAUDRATE  1000000</w:t>
      </w:r>
    </w:p>
    <w:p w14:paraId="2E4FB7D7"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#define DXL_ID    3</w:t>
      </w:r>
    </w:p>
    <w:p w14:paraId="434C899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6A469767"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roofErr w:type="spellStart"/>
      <w:r w:rsidRPr="00307550">
        <w:rPr>
          <w:rFonts w:ascii="Consolas" w:hAnsi="Consolas" w:cs="Courier New"/>
          <w:color w:val="000000"/>
          <w:sz w:val="20"/>
          <w:szCs w:val="20"/>
          <w:lang w:eastAsia="ja-JP"/>
        </w:rPr>
        <w:t>DynamixelWorkbench</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proofErr w:type="spellEnd"/>
      <w:r w:rsidRPr="00307550">
        <w:rPr>
          <w:rFonts w:ascii="Consolas" w:hAnsi="Consolas" w:cs="Courier New"/>
          <w:b/>
          <w:bCs/>
          <w:color w:val="000080"/>
          <w:sz w:val="20"/>
          <w:szCs w:val="20"/>
          <w:lang w:eastAsia="ja-JP"/>
        </w:rPr>
        <w:t>;</w:t>
      </w:r>
    </w:p>
    <w:p w14:paraId="312B43C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63D4F33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roofErr w:type="spellStart"/>
      <w:r w:rsidRPr="00307550">
        <w:rPr>
          <w:rFonts w:ascii="Consolas" w:hAnsi="Consolas" w:cs="Courier New"/>
          <w:color w:val="8000FF"/>
          <w:sz w:val="20"/>
          <w:szCs w:val="20"/>
          <w:lang w:eastAsia="ja-JP"/>
        </w:rPr>
        <w:t>void</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setup</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7B82E2A9"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begin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57600</w:t>
      </w:r>
      <w:r w:rsidRPr="00307550">
        <w:rPr>
          <w:rFonts w:ascii="Consolas" w:hAnsi="Consolas" w:cs="Courier New"/>
          <w:b/>
          <w:bCs/>
          <w:color w:val="000080"/>
          <w:sz w:val="20"/>
          <w:szCs w:val="20"/>
          <w:lang w:eastAsia="ja-JP"/>
        </w:rPr>
        <w:t>);</w:t>
      </w:r>
    </w:p>
    <w:p w14:paraId="673E664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5FE5A50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const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8000FF"/>
          <w:sz w:val="20"/>
          <w:szCs w:val="20"/>
          <w:lang w:eastAsia="ja-JP"/>
        </w:rPr>
        <w:t>char</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07F7E59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bool</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4C2F9D9C"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59BE35A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uint8_t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dxl_id</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DXL_ID</w:t>
      </w:r>
      <w:r w:rsidRPr="00307550">
        <w:rPr>
          <w:rFonts w:ascii="Consolas" w:hAnsi="Consolas" w:cs="Courier New"/>
          <w:b/>
          <w:bCs/>
          <w:color w:val="000080"/>
          <w:sz w:val="20"/>
          <w:szCs w:val="20"/>
          <w:lang w:eastAsia="ja-JP"/>
        </w:rPr>
        <w:t>;</w:t>
      </w:r>
    </w:p>
    <w:p w14:paraId="711D022F"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uint16_t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model_number</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p>
    <w:p w14:paraId="00E9BFF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2275EFA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init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DEVICE_NAME</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BAUDRATE</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21777E6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00385B19"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0D0B6F9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0AC5AB9A"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Failed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init</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5C54D6B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3DBDFE0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else</w:t>
      </w:r>
      <w:proofErr w:type="spellEnd"/>
    </w:p>
    <w:p w14:paraId="3CC6BE5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2F7FDB41"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Succeeded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init</w:t>
      </w:r>
      <w:proofErr w:type="spellEnd"/>
      <w:r w:rsidRPr="00307550">
        <w:rPr>
          <w:rFonts w:ascii="Consolas" w:hAnsi="Consolas" w:cs="Courier New"/>
          <w:color w:val="808080"/>
          <w:sz w:val="20"/>
          <w:szCs w:val="20"/>
          <w:lang w:eastAsia="ja-JP"/>
        </w:rPr>
        <w:t xml:space="preserve"> : "</w:t>
      </w:r>
      <w:r w:rsidRPr="00307550">
        <w:rPr>
          <w:rFonts w:ascii="Consolas" w:hAnsi="Consolas" w:cs="Courier New"/>
          <w:b/>
          <w:bCs/>
          <w:color w:val="000080"/>
          <w:sz w:val="20"/>
          <w:szCs w:val="20"/>
          <w:lang w:eastAsia="ja-JP"/>
        </w:rPr>
        <w:t>);</w:t>
      </w:r>
    </w:p>
    <w:p w14:paraId="570B1E6F"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BAUDRATE</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
    <w:p w14:paraId="609B6FA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46171FA7"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0026162D"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ping</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dxl_id</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proofErr w:type="spellStart"/>
      <w:r w:rsidRPr="00307550">
        <w:rPr>
          <w:rFonts w:ascii="Consolas" w:hAnsi="Consolas" w:cs="Courier New"/>
          <w:color w:val="000000"/>
          <w:sz w:val="20"/>
          <w:szCs w:val="20"/>
          <w:lang w:eastAsia="ja-JP"/>
        </w:rPr>
        <w:t>model_number</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502D5AE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7705C76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33BFC76F"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5F52C17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Failed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ping</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04D4F1C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784B7F2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else</w:t>
      </w:r>
      <w:proofErr w:type="spellEnd"/>
    </w:p>
    <w:p w14:paraId="035A200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338ADDF2"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Succeeded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ping</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717151FF"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id</w:t>
      </w:r>
      <w:proofErr w:type="spellEnd"/>
      <w:r w:rsidRPr="00307550">
        <w:rPr>
          <w:rFonts w:ascii="Consolas" w:hAnsi="Consolas" w:cs="Courier New"/>
          <w:color w:val="808080"/>
          <w:sz w:val="20"/>
          <w:szCs w:val="20"/>
          <w:lang w:eastAsia="ja-JP"/>
        </w:rPr>
        <w:t xml:space="preserve"> : "</w:t>
      </w:r>
      <w:r w:rsidRPr="00307550">
        <w:rPr>
          <w:rFonts w:ascii="Consolas" w:hAnsi="Consolas" w:cs="Courier New"/>
          <w:b/>
          <w:bCs/>
          <w:color w:val="000080"/>
          <w:sz w:val="20"/>
          <w:szCs w:val="20"/>
          <w:lang w:eastAsia="ja-JP"/>
        </w:rPr>
        <w:t>);</w:t>
      </w:r>
    </w:p>
    <w:p w14:paraId="23638F9C"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dxl_id</w:t>
      </w:r>
      <w:proofErr w:type="spellEnd"/>
      <w:r w:rsidRPr="00307550">
        <w:rPr>
          <w:rFonts w:ascii="Consolas" w:hAnsi="Consolas" w:cs="Courier New"/>
          <w:b/>
          <w:bCs/>
          <w:color w:val="000080"/>
          <w:sz w:val="20"/>
          <w:szCs w:val="20"/>
          <w:lang w:eastAsia="ja-JP"/>
        </w:rPr>
        <w:t>);</w:t>
      </w:r>
    </w:p>
    <w:p w14:paraId="3D8923C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model_number</w:t>
      </w:r>
      <w:proofErr w:type="spellEnd"/>
      <w:r w:rsidRPr="00307550">
        <w:rPr>
          <w:rFonts w:ascii="Consolas" w:hAnsi="Consolas" w:cs="Courier New"/>
          <w:color w:val="808080"/>
          <w:sz w:val="20"/>
          <w:szCs w:val="20"/>
          <w:lang w:eastAsia="ja-JP"/>
        </w:rPr>
        <w:t xml:space="preserve"> : "</w:t>
      </w:r>
      <w:r w:rsidRPr="00307550">
        <w:rPr>
          <w:rFonts w:ascii="Consolas" w:hAnsi="Consolas" w:cs="Courier New"/>
          <w:b/>
          <w:bCs/>
          <w:color w:val="000080"/>
          <w:sz w:val="20"/>
          <w:szCs w:val="20"/>
          <w:lang w:eastAsia="ja-JP"/>
        </w:rPr>
        <w:t>);</w:t>
      </w:r>
    </w:p>
    <w:p w14:paraId="512E1D1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model_number</w:t>
      </w:r>
      <w:proofErr w:type="spellEnd"/>
      <w:r w:rsidRPr="00307550">
        <w:rPr>
          <w:rFonts w:ascii="Consolas" w:hAnsi="Consolas" w:cs="Courier New"/>
          <w:b/>
          <w:bCs/>
          <w:color w:val="000080"/>
          <w:sz w:val="20"/>
          <w:szCs w:val="20"/>
          <w:lang w:eastAsia="ja-JP"/>
        </w:rPr>
        <w:t>);</w:t>
      </w:r>
    </w:p>
    <w:p w14:paraId="711E39F1"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2FA1BCCD"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6AD4CDD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jointMode</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dxl_id</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00E91131"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084529E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6064E64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19E3C81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Failed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change</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joint</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mode</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5280E23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357438F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else</w:t>
      </w:r>
      <w:proofErr w:type="spellEnd"/>
    </w:p>
    <w:p w14:paraId="46BA50C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74B964C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Succeed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change</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joint</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mode</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075B8CD2"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5E36110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addSyncReadHandler</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dxl_id</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Present_Position</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5B392BD6"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3B53A43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12CF5B9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37F8D378"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Failed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add </w:t>
      </w:r>
      <w:proofErr w:type="spellStart"/>
      <w:r w:rsidRPr="00307550">
        <w:rPr>
          <w:rFonts w:ascii="Consolas" w:hAnsi="Consolas" w:cs="Courier New"/>
          <w:color w:val="808080"/>
          <w:sz w:val="20"/>
          <w:szCs w:val="20"/>
          <w:lang w:eastAsia="ja-JP"/>
        </w:rPr>
        <w:t>sync</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read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handler</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5FD57DD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1C4A1D8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b/>
          <w:bCs/>
          <w:color w:val="000080"/>
          <w:sz w:val="20"/>
          <w:szCs w:val="20"/>
          <w:lang w:eastAsia="ja-JP"/>
        </w:rPr>
        <w:t>}</w:t>
      </w:r>
    </w:p>
    <w:p w14:paraId="625C0EF2"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roofErr w:type="spellStart"/>
      <w:r w:rsidRPr="00307550">
        <w:rPr>
          <w:rFonts w:ascii="Consolas" w:hAnsi="Consolas" w:cs="Courier New"/>
          <w:color w:val="8000FF"/>
          <w:sz w:val="20"/>
          <w:szCs w:val="20"/>
          <w:lang w:eastAsia="ja-JP"/>
        </w:rPr>
        <w:t>void</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loop</w:t>
      </w:r>
      <w:proofErr w:type="spellEnd"/>
      <w:r w:rsidRPr="00307550">
        <w:rPr>
          <w:rFonts w:ascii="Consolas" w:hAnsi="Consolas" w:cs="Courier New"/>
          <w:b/>
          <w:bCs/>
          <w:color w:val="000080"/>
          <w:sz w:val="20"/>
          <w:szCs w:val="20"/>
          <w:lang w:eastAsia="ja-JP"/>
        </w:rPr>
        <w:t>()[</w:t>
      </w:r>
    </w:p>
    <w:p w14:paraId="00B655A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6DFF8A5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const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8000FF"/>
          <w:sz w:val="20"/>
          <w:szCs w:val="20"/>
          <w:lang w:eastAsia="ja-JP"/>
        </w:rPr>
        <w:t>char</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7F6AA2FD"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bool</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38FBADA2"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2A41051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8000FF"/>
          <w:sz w:val="20"/>
          <w:szCs w:val="20"/>
          <w:lang w:eastAsia="ja-JP"/>
        </w:rPr>
        <w:t>int32_t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present_position</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p>
    <w:p w14:paraId="1B6CB951"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350E253A"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do</w:t>
      </w:r>
      <w:proofErr w:type="spellEnd"/>
    </w:p>
    <w:p w14:paraId="7AB702E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59F63F4A"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syncRead</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handler_index</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56E6D3B9"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705531E0"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0F675E22"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0B92E64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Failed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sync</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read</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position</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1D99779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238E3D2B"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22CD558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dxl_wb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getSyncReadData</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handler_index</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proofErr w:type="spellStart"/>
      <w:r w:rsidRPr="00307550">
        <w:rPr>
          <w:rFonts w:ascii="Consolas" w:hAnsi="Consolas" w:cs="Courier New"/>
          <w:color w:val="000000"/>
          <w:sz w:val="20"/>
          <w:szCs w:val="20"/>
          <w:lang w:eastAsia="ja-JP"/>
        </w:rPr>
        <w:t>present_position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0</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3A5679F4"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result</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false</w:t>
      </w:r>
      <w:proofErr w:type="spellEnd"/>
      <w:r w:rsidRPr="00307550">
        <w:rPr>
          <w:rFonts w:ascii="Consolas" w:hAnsi="Consolas" w:cs="Courier New"/>
          <w:b/>
          <w:bCs/>
          <w:color w:val="000080"/>
          <w:sz w:val="20"/>
          <w:szCs w:val="20"/>
          <w:lang w:eastAsia="ja-JP"/>
        </w:rPr>
        <w:t>)</w:t>
      </w:r>
    </w:p>
    <w:p w14:paraId="229146AE"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3A514E2A"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println</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log</w:t>
      </w:r>
      <w:r w:rsidRPr="00307550">
        <w:rPr>
          <w:rFonts w:ascii="Consolas" w:hAnsi="Consolas" w:cs="Courier New"/>
          <w:b/>
          <w:bCs/>
          <w:color w:val="000080"/>
          <w:sz w:val="20"/>
          <w:szCs w:val="20"/>
          <w:lang w:eastAsia="ja-JP"/>
        </w:rPr>
        <w:t>);</w:t>
      </w:r>
    </w:p>
    <w:p w14:paraId="5C3069A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48517DE3"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else</w:t>
      </w:r>
      <w:proofErr w:type="spellEnd"/>
    </w:p>
    <w:p w14:paraId="795747FA"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24712BD9"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Present</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Position</w:t>
      </w:r>
      <w:proofErr w:type="spellEnd"/>
      <w:r w:rsidRPr="00307550">
        <w:rPr>
          <w:rFonts w:ascii="Consolas" w:hAnsi="Consolas" w:cs="Courier New"/>
          <w:color w:val="808080"/>
          <w:sz w:val="20"/>
          <w:szCs w:val="20"/>
          <w:lang w:eastAsia="ja-JP"/>
        </w:rPr>
        <w:t xml:space="preserve"> of </w:t>
      </w:r>
      <w:proofErr w:type="spellStart"/>
      <w:r w:rsidRPr="00307550">
        <w:rPr>
          <w:rFonts w:ascii="Consolas" w:hAnsi="Consolas" w:cs="Courier New"/>
          <w:color w:val="808080"/>
          <w:sz w:val="20"/>
          <w:szCs w:val="20"/>
          <w:lang w:eastAsia="ja-JP"/>
        </w:rPr>
        <w:t>the</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steering</w:t>
      </w:r>
      <w:proofErr w:type="spellEnd"/>
      <w:r w:rsidRPr="00307550">
        <w:rPr>
          <w:rFonts w:ascii="Consolas" w:hAnsi="Consolas" w:cs="Courier New"/>
          <w:color w:val="808080"/>
          <w:sz w:val="20"/>
          <w:szCs w:val="20"/>
          <w:lang w:eastAsia="ja-JP"/>
        </w:rPr>
        <w:t xml:space="preserve"> motor: "</w:t>
      </w:r>
      <w:r w:rsidRPr="00307550">
        <w:rPr>
          <w:rFonts w:ascii="Consolas" w:hAnsi="Consolas" w:cs="Courier New"/>
          <w:b/>
          <w:bCs/>
          <w:color w:val="000080"/>
          <w:sz w:val="20"/>
          <w:szCs w:val="20"/>
          <w:lang w:eastAsia="ja-JP"/>
        </w:rPr>
        <w:t>);</w:t>
      </w:r>
    </w:p>
    <w:p w14:paraId="24ABD835"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print</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present_position</w:t>
      </w:r>
      <w:proofErr w:type="spellEnd"/>
      <w:r w:rsidRPr="00307550">
        <w:rPr>
          <w:rFonts w:ascii="Consolas" w:hAnsi="Consolas" w:cs="Courier New"/>
          <w:b/>
          <w:bCs/>
          <w:color w:val="000080"/>
          <w:sz w:val="20"/>
          <w:szCs w:val="20"/>
          <w:lang w:eastAsia="ja-JP"/>
        </w:rPr>
        <w:t>);</w:t>
      </w:r>
    </w:p>
    <w:p w14:paraId="6F9241D1"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58F3E397"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1F6EEAA7" w14:textId="77777777" w:rsidR="006E0A1C" w:rsidRPr="00307550" w:rsidRDefault="006E0A1C" w:rsidP="006E0A1C">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lang w:eastAsia="ja-JP"/>
        </w:rPr>
      </w:pPr>
      <w:r w:rsidRPr="00307550">
        <w:rPr>
          <w:rFonts w:ascii="Consolas" w:hAnsi="Consolas" w:cs="Courier New"/>
          <w:b/>
          <w:bCs/>
          <w:color w:val="000080"/>
          <w:sz w:val="20"/>
          <w:szCs w:val="20"/>
          <w:lang w:eastAsia="ja-JP"/>
        </w:rPr>
        <w:t>}</w:t>
      </w:r>
    </w:p>
    <w:p w14:paraId="3690F535" w14:textId="5BB80530" w:rsidR="005C4F49" w:rsidRDefault="005C4F49" w:rsidP="00A46D4C"/>
    <w:p w14:paraId="073C69CD" w14:textId="4D61AADA" w:rsidR="00A46D4C" w:rsidRPr="009A349B" w:rsidRDefault="00A46D4C" w:rsidP="00A46D4C">
      <w:pPr>
        <w:pStyle w:val="KPSZVEG"/>
        <w:numPr>
          <w:ilvl w:val="0"/>
          <w:numId w:val="3"/>
        </w:numPr>
      </w:pPr>
      <w:r>
        <w:t>Mo</w:t>
      </w:r>
      <w:r w:rsidR="00B63A97">
        <w:t xml:space="preserve">zgás vezérlő </w:t>
      </w:r>
      <w:proofErr w:type="spellStart"/>
      <w:r w:rsidR="00B63A97">
        <w:t>node</w:t>
      </w:r>
      <w:proofErr w:type="spellEnd"/>
      <w:r>
        <w:t xml:space="preserve"> (2.1.2.1)</w:t>
      </w:r>
    </w:p>
    <w:p w14:paraId="5E63997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ros</w:t>
      </w:r>
      <w:proofErr w:type="spellEnd"/>
      <w:r w:rsidRPr="00307550">
        <w:rPr>
          <w:rFonts w:ascii="Consolas" w:hAnsi="Consolas" w:cs="Courier New"/>
          <w:color w:val="804000"/>
          <w:sz w:val="20"/>
          <w:szCs w:val="20"/>
          <w:lang w:eastAsia="ja-JP"/>
        </w:rPr>
        <w:t>/</w:t>
      </w:r>
      <w:proofErr w:type="spellStart"/>
      <w:r w:rsidRPr="00307550">
        <w:rPr>
          <w:rFonts w:ascii="Consolas" w:hAnsi="Consolas" w:cs="Courier New"/>
          <w:color w:val="804000"/>
          <w:sz w:val="20"/>
          <w:szCs w:val="20"/>
          <w:lang w:eastAsia="ja-JP"/>
        </w:rPr>
        <w:t>ros.h</w:t>
      </w:r>
      <w:proofErr w:type="spellEnd"/>
      <w:r w:rsidRPr="00307550">
        <w:rPr>
          <w:rFonts w:ascii="Consolas" w:hAnsi="Consolas" w:cs="Courier New"/>
          <w:color w:val="804000"/>
          <w:sz w:val="20"/>
          <w:szCs w:val="20"/>
          <w:lang w:eastAsia="ja-JP"/>
        </w:rPr>
        <w:t>&gt;</w:t>
      </w:r>
    </w:p>
    <w:p w14:paraId="2E034A9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stdlib.h</w:t>
      </w:r>
      <w:proofErr w:type="spellEnd"/>
      <w:r w:rsidRPr="00307550">
        <w:rPr>
          <w:rFonts w:ascii="Consolas" w:hAnsi="Consolas" w:cs="Courier New"/>
          <w:color w:val="804000"/>
          <w:sz w:val="20"/>
          <w:szCs w:val="20"/>
          <w:lang w:eastAsia="ja-JP"/>
        </w:rPr>
        <w:t>&gt;</w:t>
      </w:r>
    </w:p>
    <w:p w14:paraId="4F514CF5"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serial</w:t>
      </w:r>
      <w:proofErr w:type="spellEnd"/>
      <w:r w:rsidRPr="00307550">
        <w:rPr>
          <w:rFonts w:ascii="Consolas" w:hAnsi="Consolas" w:cs="Courier New"/>
          <w:color w:val="804000"/>
          <w:sz w:val="20"/>
          <w:szCs w:val="20"/>
          <w:lang w:eastAsia="ja-JP"/>
        </w:rPr>
        <w:t>/</w:t>
      </w:r>
      <w:proofErr w:type="spellStart"/>
      <w:r w:rsidRPr="00307550">
        <w:rPr>
          <w:rFonts w:ascii="Consolas" w:hAnsi="Consolas" w:cs="Courier New"/>
          <w:color w:val="804000"/>
          <w:sz w:val="20"/>
          <w:szCs w:val="20"/>
          <w:lang w:eastAsia="ja-JP"/>
        </w:rPr>
        <w:t>serial.h</w:t>
      </w:r>
      <w:proofErr w:type="spellEnd"/>
      <w:r w:rsidRPr="00307550">
        <w:rPr>
          <w:rFonts w:ascii="Consolas" w:hAnsi="Consolas" w:cs="Courier New"/>
          <w:color w:val="804000"/>
          <w:sz w:val="20"/>
          <w:szCs w:val="20"/>
          <w:lang w:eastAsia="ja-JP"/>
        </w:rPr>
        <w:t>&gt;</w:t>
      </w:r>
    </w:p>
    <w:p w14:paraId="7D02457E"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std_msgs</w:t>
      </w:r>
      <w:proofErr w:type="spellEnd"/>
      <w:r w:rsidRPr="00307550">
        <w:rPr>
          <w:rFonts w:ascii="Consolas" w:hAnsi="Consolas" w:cs="Courier New"/>
          <w:color w:val="804000"/>
          <w:sz w:val="20"/>
          <w:szCs w:val="20"/>
          <w:lang w:eastAsia="ja-JP"/>
        </w:rPr>
        <w:t>/</w:t>
      </w:r>
      <w:proofErr w:type="spellStart"/>
      <w:r w:rsidRPr="00307550">
        <w:rPr>
          <w:rFonts w:ascii="Consolas" w:hAnsi="Consolas" w:cs="Courier New"/>
          <w:color w:val="804000"/>
          <w:sz w:val="20"/>
          <w:szCs w:val="20"/>
          <w:lang w:eastAsia="ja-JP"/>
        </w:rPr>
        <w:t>Empty.h</w:t>
      </w:r>
      <w:proofErr w:type="spellEnd"/>
      <w:r w:rsidRPr="00307550">
        <w:rPr>
          <w:rFonts w:ascii="Consolas" w:hAnsi="Consolas" w:cs="Courier New"/>
          <w:color w:val="804000"/>
          <w:sz w:val="20"/>
          <w:szCs w:val="20"/>
          <w:lang w:eastAsia="ja-JP"/>
        </w:rPr>
        <w:t>&gt;</w:t>
      </w:r>
    </w:p>
    <w:p w14:paraId="5B30E19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std_msgs</w:t>
      </w:r>
      <w:proofErr w:type="spellEnd"/>
      <w:r w:rsidRPr="00307550">
        <w:rPr>
          <w:rFonts w:ascii="Consolas" w:hAnsi="Consolas" w:cs="Courier New"/>
          <w:color w:val="804000"/>
          <w:sz w:val="20"/>
          <w:szCs w:val="20"/>
          <w:lang w:eastAsia="ja-JP"/>
        </w:rPr>
        <w:t>/</w:t>
      </w:r>
      <w:proofErr w:type="spellStart"/>
      <w:r w:rsidRPr="00307550">
        <w:rPr>
          <w:rFonts w:ascii="Consolas" w:hAnsi="Consolas" w:cs="Courier New"/>
          <w:color w:val="804000"/>
          <w:sz w:val="20"/>
          <w:szCs w:val="20"/>
          <w:lang w:eastAsia="ja-JP"/>
        </w:rPr>
        <w:t>Bool.h</w:t>
      </w:r>
      <w:proofErr w:type="spellEnd"/>
      <w:r w:rsidRPr="00307550">
        <w:rPr>
          <w:rFonts w:ascii="Consolas" w:hAnsi="Consolas" w:cs="Courier New"/>
          <w:color w:val="804000"/>
          <w:sz w:val="20"/>
          <w:szCs w:val="20"/>
          <w:lang w:eastAsia="ja-JP"/>
        </w:rPr>
        <w:t>&gt;</w:t>
      </w:r>
    </w:p>
    <w:p w14:paraId="7D4B5091"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804000"/>
          <w:sz w:val="20"/>
          <w:szCs w:val="20"/>
          <w:lang w:eastAsia="ja-JP"/>
        </w:rPr>
      </w:pPr>
      <w:r w:rsidRPr="00307550">
        <w:rPr>
          <w:rFonts w:ascii="Consolas" w:hAnsi="Consolas" w:cs="Courier New"/>
          <w:color w:val="804000"/>
          <w:sz w:val="20"/>
          <w:szCs w:val="20"/>
          <w:lang w:eastAsia="ja-JP"/>
        </w:rPr>
        <w:t>#include &lt;</w:t>
      </w:r>
      <w:proofErr w:type="spellStart"/>
      <w:r w:rsidRPr="00307550">
        <w:rPr>
          <w:rFonts w:ascii="Consolas" w:hAnsi="Consolas" w:cs="Courier New"/>
          <w:color w:val="804000"/>
          <w:sz w:val="20"/>
          <w:szCs w:val="20"/>
          <w:lang w:eastAsia="ja-JP"/>
        </w:rPr>
        <w:t>geometry_msgs</w:t>
      </w:r>
      <w:proofErr w:type="spellEnd"/>
      <w:r w:rsidRPr="00307550">
        <w:rPr>
          <w:rFonts w:ascii="Consolas" w:hAnsi="Consolas" w:cs="Courier New"/>
          <w:color w:val="804000"/>
          <w:sz w:val="20"/>
          <w:szCs w:val="20"/>
          <w:lang w:eastAsia="ja-JP"/>
        </w:rPr>
        <w:t>/</w:t>
      </w:r>
      <w:proofErr w:type="spellStart"/>
      <w:r w:rsidRPr="00307550">
        <w:rPr>
          <w:rFonts w:ascii="Consolas" w:hAnsi="Consolas" w:cs="Courier New"/>
          <w:color w:val="804000"/>
          <w:sz w:val="20"/>
          <w:szCs w:val="20"/>
          <w:lang w:eastAsia="ja-JP"/>
        </w:rPr>
        <w:t>Twist.h</w:t>
      </w:r>
      <w:proofErr w:type="spellEnd"/>
      <w:r w:rsidRPr="00307550">
        <w:rPr>
          <w:rFonts w:ascii="Consolas" w:hAnsi="Consolas" w:cs="Courier New"/>
          <w:color w:val="804000"/>
          <w:sz w:val="20"/>
          <w:szCs w:val="20"/>
          <w:lang w:eastAsia="ja-JP"/>
        </w:rPr>
        <w:t>&gt;</w:t>
      </w:r>
    </w:p>
    <w:p w14:paraId="4D5ECE6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4921057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roofErr w:type="spellStart"/>
      <w:r w:rsidRPr="00307550">
        <w:rPr>
          <w:rFonts w:ascii="Consolas" w:hAnsi="Consolas" w:cs="Courier New"/>
          <w:color w:val="000000"/>
          <w:sz w:val="20"/>
          <w:szCs w:val="20"/>
          <w:lang w:eastAsia="ja-JP"/>
        </w:rPr>
        <w:t>serial</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Serial</w:t>
      </w:r>
      <w:proofErr w:type="spellEnd"/>
      <w:r w:rsidRPr="00307550">
        <w:rPr>
          <w:rFonts w:ascii="Consolas" w:hAnsi="Consolas" w:cs="Courier New"/>
          <w:color w:val="000000"/>
          <w:sz w:val="20"/>
          <w:szCs w:val="20"/>
          <w:lang w:eastAsia="ja-JP"/>
        </w:rPr>
        <w:t xml:space="preserve"> ser</w:t>
      </w:r>
      <w:r w:rsidRPr="00307550">
        <w:rPr>
          <w:rFonts w:ascii="Consolas" w:hAnsi="Consolas" w:cs="Courier New"/>
          <w:b/>
          <w:bCs/>
          <w:color w:val="000080"/>
          <w:sz w:val="20"/>
          <w:szCs w:val="20"/>
          <w:lang w:eastAsia="ja-JP"/>
        </w:rPr>
        <w:t>;</w:t>
      </w:r>
    </w:p>
    <w:p w14:paraId="12DC2524" w14:textId="19EE4E13" w:rsidR="00A46D4C" w:rsidRPr="00307550" w:rsidRDefault="00A46D4C"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75936929" w14:textId="77777777" w:rsidR="006200A5" w:rsidRPr="006200A5" w:rsidRDefault="006200A5"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roofErr w:type="spellStart"/>
      <w:r w:rsidRPr="006200A5">
        <w:rPr>
          <w:rFonts w:ascii="Consolas" w:hAnsi="Consolas" w:cs="Courier New"/>
          <w:color w:val="8000FF"/>
          <w:sz w:val="20"/>
          <w:szCs w:val="20"/>
          <w:lang w:eastAsia="ja-JP"/>
        </w:rPr>
        <w:t>extern</w:t>
      </w:r>
      <w:proofErr w:type="spellEnd"/>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8000FF"/>
          <w:sz w:val="20"/>
          <w:szCs w:val="20"/>
          <w:lang w:eastAsia="ja-JP"/>
        </w:rPr>
        <w:t>float</w:t>
      </w:r>
      <w:proofErr w:type="spellEnd"/>
      <w:r w:rsidRPr="006200A5">
        <w:rPr>
          <w:rFonts w:ascii="Consolas" w:hAnsi="Consolas" w:cs="Courier New"/>
          <w:color w:val="000000"/>
          <w:sz w:val="20"/>
          <w:szCs w:val="20"/>
          <w:lang w:eastAsia="ja-JP"/>
        </w:rPr>
        <w:t xml:space="preserve"> vel </w:t>
      </w:r>
      <w:r w:rsidRPr="006200A5">
        <w:rPr>
          <w:rFonts w:ascii="Consolas" w:hAnsi="Consolas" w:cs="Courier New"/>
          <w:b/>
          <w:bCs/>
          <w:color w:val="000080"/>
          <w:sz w:val="20"/>
          <w:szCs w:val="20"/>
          <w:lang w:eastAsia="ja-JP"/>
        </w:rPr>
        <w:t>=</w:t>
      </w:r>
      <w:r w:rsidRPr="006200A5">
        <w:rPr>
          <w:rFonts w:ascii="Consolas" w:hAnsi="Consolas" w:cs="Courier New"/>
          <w:color w:val="000000"/>
          <w:sz w:val="20"/>
          <w:szCs w:val="20"/>
          <w:lang w:eastAsia="ja-JP"/>
        </w:rPr>
        <w:t xml:space="preserve"> </w:t>
      </w:r>
      <w:r w:rsidRPr="006200A5">
        <w:rPr>
          <w:rFonts w:ascii="Consolas" w:hAnsi="Consolas" w:cs="Courier New"/>
          <w:color w:val="FF8000"/>
          <w:sz w:val="20"/>
          <w:szCs w:val="20"/>
          <w:lang w:eastAsia="ja-JP"/>
        </w:rPr>
        <w:t>0</w:t>
      </w:r>
      <w:r w:rsidRPr="006200A5">
        <w:rPr>
          <w:rFonts w:ascii="Consolas" w:hAnsi="Consolas" w:cs="Courier New"/>
          <w:b/>
          <w:bCs/>
          <w:color w:val="000080"/>
          <w:sz w:val="20"/>
          <w:szCs w:val="20"/>
          <w:lang w:eastAsia="ja-JP"/>
        </w:rPr>
        <w:t>;</w:t>
      </w:r>
    </w:p>
    <w:p w14:paraId="333653B0" w14:textId="77777777" w:rsidR="006200A5" w:rsidRPr="006200A5" w:rsidRDefault="006200A5"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lang w:eastAsia="ja-JP"/>
        </w:rPr>
      </w:pPr>
      <w:proofErr w:type="spellStart"/>
      <w:r w:rsidRPr="006200A5">
        <w:rPr>
          <w:rFonts w:ascii="Consolas" w:hAnsi="Consolas" w:cs="Courier New"/>
          <w:color w:val="8000FF"/>
          <w:sz w:val="20"/>
          <w:szCs w:val="20"/>
          <w:lang w:eastAsia="ja-JP"/>
        </w:rPr>
        <w:t>extern</w:t>
      </w:r>
      <w:proofErr w:type="spellEnd"/>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8000FF"/>
          <w:sz w:val="20"/>
          <w:szCs w:val="20"/>
          <w:lang w:eastAsia="ja-JP"/>
        </w:rPr>
        <w:t>float</w:t>
      </w:r>
      <w:proofErr w:type="spellEnd"/>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000000"/>
          <w:sz w:val="20"/>
          <w:szCs w:val="20"/>
          <w:lang w:eastAsia="ja-JP"/>
        </w:rPr>
        <w:t>avel</w:t>
      </w:r>
      <w:proofErr w:type="spellEnd"/>
      <w:r w:rsidRPr="006200A5">
        <w:rPr>
          <w:rFonts w:ascii="Consolas" w:hAnsi="Consolas" w:cs="Courier New"/>
          <w:color w:val="000000"/>
          <w:sz w:val="20"/>
          <w:szCs w:val="20"/>
          <w:lang w:eastAsia="ja-JP"/>
        </w:rPr>
        <w:t xml:space="preserve"> </w:t>
      </w:r>
      <w:r w:rsidRPr="006200A5">
        <w:rPr>
          <w:rFonts w:ascii="Consolas" w:hAnsi="Consolas" w:cs="Courier New"/>
          <w:b/>
          <w:bCs/>
          <w:color w:val="000080"/>
          <w:sz w:val="20"/>
          <w:szCs w:val="20"/>
          <w:lang w:eastAsia="ja-JP"/>
        </w:rPr>
        <w:t>=</w:t>
      </w:r>
      <w:r w:rsidRPr="006200A5">
        <w:rPr>
          <w:rFonts w:ascii="Consolas" w:hAnsi="Consolas" w:cs="Courier New"/>
          <w:color w:val="000000"/>
          <w:sz w:val="20"/>
          <w:szCs w:val="20"/>
          <w:lang w:eastAsia="ja-JP"/>
        </w:rPr>
        <w:t xml:space="preserve"> </w:t>
      </w:r>
      <w:r w:rsidRPr="006200A5">
        <w:rPr>
          <w:rFonts w:ascii="Consolas" w:hAnsi="Consolas" w:cs="Courier New"/>
          <w:color w:val="FF8000"/>
          <w:sz w:val="20"/>
          <w:szCs w:val="20"/>
          <w:lang w:eastAsia="ja-JP"/>
        </w:rPr>
        <w:t>0</w:t>
      </w:r>
      <w:r w:rsidRPr="006200A5">
        <w:rPr>
          <w:rFonts w:ascii="Consolas" w:hAnsi="Consolas" w:cs="Courier New"/>
          <w:b/>
          <w:bCs/>
          <w:color w:val="000080"/>
          <w:sz w:val="20"/>
          <w:szCs w:val="20"/>
          <w:lang w:eastAsia="ja-JP"/>
        </w:rPr>
        <w:t>;</w:t>
      </w:r>
    </w:p>
    <w:p w14:paraId="767D26E0" w14:textId="77777777" w:rsidR="0015663C" w:rsidRPr="00307550" w:rsidRDefault="0015663C"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2289874F"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8000FF"/>
          <w:sz w:val="20"/>
          <w:szCs w:val="20"/>
          <w:lang w:eastAsia="ja-JP"/>
        </w:rPr>
        <w:t>int</w:t>
      </w:r>
      <w:r w:rsidRPr="00307550">
        <w:rPr>
          <w:rFonts w:ascii="Consolas" w:hAnsi="Consolas" w:cs="Courier New"/>
          <w:color w:val="000000"/>
          <w:sz w:val="20"/>
          <w:szCs w:val="20"/>
          <w:lang w:eastAsia="ja-JP"/>
        </w:rPr>
        <w:t xml:space="preserve"> main</w:t>
      </w:r>
      <w:r w:rsidRPr="00307550">
        <w:rPr>
          <w:rFonts w:ascii="Consolas" w:hAnsi="Consolas" w:cs="Courier New"/>
          <w:b/>
          <w:bCs/>
          <w:color w:val="000080"/>
          <w:sz w:val="20"/>
          <w:szCs w:val="20"/>
          <w:lang w:eastAsia="ja-JP"/>
        </w:rPr>
        <w:t>(</w:t>
      </w:r>
      <w:r w:rsidRPr="00307550">
        <w:rPr>
          <w:rFonts w:ascii="Consolas" w:hAnsi="Consolas" w:cs="Courier New"/>
          <w:color w:val="8000FF"/>
          <w:sz w:val="20"/>
          <w:szCs w:val="20"/>
          <w:lang w:eastAsia="ja-JP"/>
        </w:rPr>
        <w:t>int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argc</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8000FF"/>
          <w:sz w:val="20"/>
          <w:szCs w:val="20"/>
          <w:lang w:eastAsia="ja-JP"/>
        </w:rPr>
        <w:t>char</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argv</w:t>
      </w:r>
      <w:proofErr w:type="spellEnd"/>
      <w:r w:rsidRPr="00307550">
        <w:rPr>
          <w:rFonts w:ascii="Consolas" w:hAnsi="Consolas" w:cs="Courier New"/>
          <w:b/>
          <w:bCs/>
          <w:color w:val="000080"/>
          <w:sz w:val="20"/>
          <w:szCs w:val="20"/>
          <w:lang w:eastAsia="ja-JP"/>
        </w:rPr>
        <w:t>){</w:t>
      </w:r>
    </w:p>
    <w:p w14:paraId="1118A224"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7910FAA5"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8000"/>
          <w:sz w:val="20"/>
          <w:szCs w:val="20"/>
          <w:lang w:eastAsia="ja-JP"/>
        </w:rPr>
        <w:t>//****************************</w:t>
      </w:r>
      <w:proofErr w:type="spellStart"/>
      <w:r w:rsidRPr="00307550">
        <w:rPr>
          <w:rFonts w:ascii="Consolas" w:hAnsi="Consolas" w:cs="Courier New"/>
          <w:color w:val="008000"/>
          <w:sz w:val="20"/>
          <w:szCs w:val="20"/>
          <w:lang w:eastAsia="ja-JP"/>
        </w:rPr>
        <w:t>Init</w:t>
      </w:r>
      <w:proofErr w:type="spellEnd"/>
      <w:r w:rsidRPr="00307550">
        <w:rPr>
          <w:rFonts w:ascii="Consolas" w:hAnsi="Consolas" w:cs="Courier New"/>
          <w:color w:val="008000"/>
          <w:sz w:val="20"/>
          <w:szCs w:val="20"/>
          <w:lang w:eastAsia="ja-JP"/>
        </w:rPr>
        <w:t>*****************************</w:t>
      </w:r>
    </w:p>
    <w:p w14:paraId="1B6C754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2ADC80B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ros</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init</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argc</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argv</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motordriver_pub</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68427E03"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59E92642"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ros</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NodeHandle</w:t>
      </w:r>
      <w:proofErr w:type="spellEnd"/>
      <w:r w:rsidRPr="00307550">
        <w:rPr>
          <w:rFonts w:ascii="Consolas" w:hAnsi="Consolas" w:cs="Courier New"/>
          <w:color w:val="000000"/>
          <w:sz w:val="20"/>
          <w:szCs w:val="20"/>
          <w:lang w:eastAsia="ja-JP"/>
        </w:rPr>
        <w:t xml:space="preserve"> n</w:t>
      </w:r>
      <w:r w:rsidRPr="00307550">
        <w:rPr>
          <w:rFonts w:ascii="Consolas" w:hAnsi="Consolas" w:cs="Courier New"/>
          <w:b/>
          <w:bCs/>
          <w:color w:val="000080"/>
          <w:sz w:val="20"/>
          <w:szCs w:val="20"/>
          <w:lang w:eastAsia="ja-JP"/>
        </w:rPr>
        <w:t>;</w:t>
      </w:r>
    </w:p>
    <w:p w14:paraId="606DA4C4"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6956D788"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ros</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Publisher </w:t>
      </w:r>
      <w:proofErr w:type="spellStart"/>
      <w:r w:rsidRPr="00307550">
        <w:rPr>
          <w:rFonts w:ascii="Consolas" w:hAnsi="Consolas" w:cs="Courier New"/>
          <w:color w:val="000000"/>
          <w:sz w:val="20"/>
          <w:szCs w:val="20"/>
          <w:lang w:eastAsia="ja-JP"/>
        </w:rPr>
        <w:t>motordriver_pub</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n</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advertise</w:t>
      </w:r>
      <w:proofErr w:type="spellEnd"/>
      <w:r w:rsidRPr="00307550">
        <w:rPr>
          <w:rFonts w:ascii="Consolas" w:hAnsi="Consolas" w:cs="Courier New"/>
          <w:b/>
          <w:bCs/>
          <w:color w:val="000080"/>
          <w:sz w:val="20"/>
          <w:szCs w:val="20"/>
          <w:lang w:eastAsia="ja-JP"/>
        </w:rPr>
        <w:t>&lt;</w:t>
      </w:r>
      <w:proofErr w:type="spellStart"/>
      <w:r w:rsidRPr="00307550">
        <w:rPr>
          <w:rFonts w:ascii="Consolas" w:hAnsi="Consolas" w:cs="Courier New"/>
          <w:color w:val="000000"/>
          <w:sz w:val="20"/>
          <w:szCs w:val="20"/>
          <w:lang w:eastAsia="ja-JP"/>
        </w:rPr>
        <w:t>geometry_msgs</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Twist</w:t>
      </w:r>
      <w:r w:rsidRPr="00307550">
        <w:rPr>
          <w:rFonts w:ascii="Consolas" w:hAnsi="Consolas" w:cs="Courier New"/>
          <w:b/>
          <w:bCs/>
          <w:color w:val="000080"/>
          <w:sz w:val="20"/>
          <w:szCs w:val="20"/>
          <w:lang w:eastAsia="ja-JP"/>
        </w:rPr>
        <w:t>&gt;(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cmd_vel</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1000</w:t>
      </w:r>
      <w:r w:rsidRPr="00307550">
        <w:rPr>
          <w:rFonts w:ascii="Consolas" w:hAnsi="Consolas" w:cs="Courier New"/>
          <w:b/>
          <w:bCs/>
          <w:color w:val="000080"/>
          <w:sz w:val="20"/>
          <w:szCs w:val="20"/>
          <w:lang w:eastAsia="ja-JP"/>
        </w:rPr>
        <w:t>);</w:t>
      </w:r>
    </w:p>
    <w:p w14:paraId="43975E90"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21139235"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008000"/>
          <w:sz w:val="20"/>
          <w:szCs w:val="20"/>
          <w:lang w:eastAsia="ja-JP"/>
        </w:rPr>
        <w:t>//</w:t>
      </w:r>
      <w:proofErr w:type="spellStart"/>
      <w:r w:rsidRPr="00307550">
        <w:rPr>
          <w:rFonts w:ascii="Consolas" w:hAnsi="Consolas" w:cs="Courier New"/>
          <w:color w:val="008000"/>
          <w:sz w:val="20"/>
          <w:szCs w:val="20"/>
          <w:lang w:eastAsia="ja-JP"/>
        </w:rPr>
        <w:t>ros</w:t>
      </w:r>
      <w:proofErr w:type="spellEnd"/>
      <w:r w:rsidRPr="00307550">
        <w:rPr>
          <w:rFonts w:ascii="Consolas" w:hAnsi="Consolas" w:cs="Courier New"/>
          <w:color w:val="008000"/>
          <w:sz w:val="20"/>
          <w:szCs w:val="20"/>
          <w:lang w:eastAsia="ja-JP"/>
        </w:rPr>
        <w:t xml:space="preserve">::Publisher </w:t>
      </w:r>
      <w:proofErr w:type="spellStart"/>
      <w:r w:rsidRPr="00307550">
        <w:rPr>
          <w:rFonts w:ascii="Consolas" w:hAnsi="Consolas" w:cs="Courier New"/>
          <w:color w:val="008000"/>
          <w:sz w:val="20"/>
          <w:szCs w:val="20"/>
          <w:lang w:eastAsia="ja-JP"/>
        </w:rPr>
        <w:t>motordriver_pub</w:t>
      </w:r>
      <w:proofErr w:type="spellEnd"/>
      <w:r w:rsidRPr="00307550">
        <w:rPr>
          <w:rFonts w:ascii="Consolas" w:hAnsi="Consolas" w:cs="Courier New"/>
          <w:color w:val="008000"/>
          <w:sz w:val="20"/>
          <w:szCs w:val="20"/>
          <w:lang w:eastAsia="ja-JP"/>
        </w:rPr>
        <w:t xml:space="preserve"> = </w:t>
      </w:r>
      <w:proofErr w:type="spellStart"/>
      <w:r w:rsidRPr="00307550">
        <w:rPr>
          <w:rFonts w:ascii="Consolas" w:hAnsi="Consolas" w:cs="Courier New"/>
          <w:color w:val="008000"/>
          <w:sz w:val="20"/>
          <w:szCs w:val="20"/>
          <w:lang w:eastAsia="ja-JP"/>
        </w:rPr>
        <w:t>n.advertise</w:t>
      </w:r>
      <w:proofErr w:type="spellEnd"/>
      <w:r w:rsidRPr="00307550">
        <w:rPr>
          <w:rFonts w:ascii="Consolas" w:hAnsi="Consolas" w:cs="Courier New"/>
          <w:color w:val="008000"/>
          <w:sz w:val="20"/>
          <w:szCs w:val="20"/>
          <w:lang w:eastAsia="ja-JP"/>
        </w:rPr>
        <w:t>&lt;</w:t>
      </w:r>
      <w:proofErr w:type="spellStart"/>
      <w:r w:rsidRPr="00307550">
        <w:rPr>
          <w:rFonts w:ascii="Consolas" w:hAnsi="Consolas" w:cs="Courier New"/>
          <w:color w:val="008000"/>
          <w:sz w:val="20"/>
          <w:szCs w:val="20"/>
          <w:lang w:eastAsia="ja-JP"/>
        </w:rPr>
        <w:t>std_msgs</w:t>
      </w:r>
      <w:proofErr w:type="spellEnd"/>
      <w:r w:rsidRPr="00307550">
        <w:rPr>
          <w:rFonts w:ascii="Consolas" w:hAnsi="Consolas" w:cs="Courier New"/>
          <w:color w:val="008000"/>
          <w:sz w:val="20"/>
          <w:szCs w:val="20"/>
          <w:lang w:eastAsia="ja-JP"/>
        </w:rPr>
        <w:t>::Bool&gt;("</w:t>
      </w:r>
      <w:proofErr w:type="spellStart"/>
      <w:r w:rsidRPr="00307550">
        <w:rPr>
          <w:rFonts w:ascii="Consolas" w:hAnsi="Consolas" w:cs="Courier New"/>
          <w:color w:val="008000"/>
          <w:sz w:val="20"/>
          <w:szCs w:val="20"/>
          <w:lang w:eastAsia="ja-JP"/>
        </w:rPr>
        <w:t>motor_power</w:t>
      </w:r>
      <w:proofErr w:type="spellEnd"/>
      <w:r w:rsidRPr="00307550">
        <w:rPr>
          <w:rFonts w:ascii="Consolas" w:hAnsi="Consolas" w:cs="Courier New"/>
          <w:color w:val="008000"/>
          <w:sz w:val="20"/>
          <w:szCs w:val="20"/>
          <w:lang w:eastAsia="ja-JP"/>
        </w:rPr>
        <w:t>", 1000);</w:t>
      </w:r>
    </w:p>
    <w:p w14:paraId="06DCB135"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5B86E95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ros</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Rate</w:t>
      </w:r>
      <w:proofErr w:type="spellEnd"/>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loop_rate</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30</w:t>
      </w:r>
      <w:r w:rsidRPr="00307550">
        <w:rPr>
          <w:rFonts w:ascii="Consolas" w:hAnsi="Consolas" w:cs="Courier New"/>
          <w:b/>
          <w:bCs/>
          <w:color w:val="000080"/>
          <w:sz w:val="20"/>
          <w:szCs w:val="20"/>
          <w:lang w:eastAsia="ja-JP"/>
        </w:rPr>
        <w:t>);</w:t>
      </w:r>
    </w:p>
    <w:p w14:paraId="61B27317" w14:textId="613173A7" w:rsidR="00A46D4C" w:rsidRPr="00307550" w:rsidRDefault="00A46D4C"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0F43133F" w14:textId="77777777" w:rsidR="006200A5" w:rsidRPr="006200A5" w:rsidRDefault="006200A5"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8000FF"/>
          <w:sz w:val="20"/>
          <w:szCs w:val="20"/>
          <w:lang w:eastAsia="ja-JP"/>
        </w:rPr>
        <w:t>float</w:t>
      </w:r>
      <w:proofErr w:type="spellEnd"/>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000000"/>
          <w:sz w:val="20"/>
          <w:szCs w:val="20"/>
          <w:lang w:eastAsia="ja-JP"/>
        </w:rPr>
        <w:t>velocity</w:t>
      </w:r>
      <w:proofErr w:type="spellEnd"/>
      <w:r w:rsidRPr="006200A5">
        <w:rPr>
          <w:rFonts w:ascii="Consolas" w:hAnsi="Consolas" w:cs="Courier New"/>
          <w:color w:val="000000"/>
          <w:sz w:val="20"/>
          <w:szCs w:val="20"/>
          <w:lang w:eastAsia="ja-JP"/>
        </w:rPr>
        <w:t xml:space="preserve"> </w:t>
      </w:r>
      <w:r w:rsidRPr="006200A5">
        <w:rPr>
          <w:rFonts w:ascii="Consolas" w:hAnsi="Consolas" w:cs="Courier New"/>
          <w:b/>
          <w:bCs/>
          <w:color w:val="000080"/>
          <w:sz w:val="20"/>
          <w:szCs w:val="20"/>
          <w:lang w:eastAsia="ja-JP"/>
        </w:rPr>
        <w:t>=</w:t>
      </w:r>
      <w:r w:rsidRPr="006200A5">
        <w:rPr>
          <w:rFonts w:ascii="Consolas" w:hAnsi="Consolas" w:cs="Courier New"/>
          <w:color w:val="000000"/>
          <w:sz w:val="20"/>
          <w:szCs w:val="20"/>
          <w:lang w:eastAsia="ja-JP"/>
        </w:rPr>
        <w:t xml:space="preserve"> </w:t>
      </w:r>
      <w:r w:rsidRPr="006200A5">
        <w:rPr>
          <w:rFonts w:ascii="Consolas" w:hAnsi="Consolas" w:cs="Courier New"/>
          <w:color w:val="FF8000"/>
          <w:sz w:val="20"/>
          <w:szCs w:val="20"/>
          <w:lang w:eastAsia="ja-JP"/>
        </w:rPr>
        <w:t>0</w:t>
      </w:r>
      <w:r w:rsidRPr="006200A5">
        <w:rPr>
          <w:rFonts w:ascii="Consolas" w:hAnsi="Consolas" w:cs="Courier New"/>
          <w:b/>
          <w:bCs/>
          <w:color w:val="000080"/>
          <w:sz w:val="20"/>
          <w:szCs w:val="20"/>
          <w:lang w:eastAsia="ja-JP"/>
        </w:rPr>
        <w:t>;</w:t>
      </w:r>
    </w:p>
    <w:p w14:paraId="1B4622F8" w14:textId="77777777" w:rsidR="006200A5" w:rsidRPr="006200A5" w:rsidRDefault="006200A5"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lang w:eastAsia="ja-JP"/>
        </w:rPr>
      </w:pPr>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8000FF"/>
          <w:sz w:val="20"/>
          <w:szCs w:val="20"/>
          <w:lang w:eastAsia="ja-JP"/>
        </w:rPr>
        <w:t>float</w:t>
      </w:r>
      <w:proofErr w:type="spellEnd"/>
      <w:r w:rsidRPr="006200A5">
        <w:rPr>
          <w:rFonts w:ascii="Consolas" w:hAnsi="Consolas" w:cs="Courier New"/>
          <w:color w:val="000000"/>
          <w:sz w:val="20"/>
          <w:szCs w:val="20"/>
          <w:lang w:eastAsia="ja-JP"/>
        </w:rPr>
        <w:t xml:space="preserve"> </w:t>
      </w:r>
      <w:proofErr w:type="spellStart"/>
      <w:r w:rsidRPr="006200A5">
        <w:rPr>
          <w:rFonts w:ascii="Consolas" w:hAnsi="Consolas" w:cs="Courier New"/>
          <w:color w:val="000000"/>
          <w:sz w:val="20"/>
          <w:szCs w:val="20"/>
          <w:lang w:eastAsia="ja-JP"/>
        </w:rPr>
        <w:t>avelocity</w:t>
      </w:r>
      <w:proofErr w:type="spellEnd"/>
      <w:r w:rsidRPr="006200A5">
        <w:rPr>
          <w:rFonts w:ascii="Consolas" w:hAnsi="Consolas" w:cs="Courier New"/>
          <w:color w:val="000000"/>
          <w:sz w:val="20"/>
          <w:szCs w:val="20"/>
          <w:lang w:eastAsia="ja-JP"/>
        </w:rPr>
        <w:t xml:space="preserve"> </w:t>
      </w:r>
      <w:r w:rsidRPr="006200A5">
        <w:rPr>
          <w:rFonts w:ascii="Consolas" w:hAnsi="Consolas" w:cs="Courier New"/>
          <w:b/>
          <w:bCs/>
          <w:color w:val="000080"/>
          <w:sz w:val="20"/>
          <w:szCs w:val="20"/>
          <w:lang w:eastAsia="ja-JP"/>
        </w:rPr>
        <w:t>=</w:t>
      </w:r>
      <w:r w:rsidRPr="006200A5">
        <w:rPr>
          <w:rFonts w:ascii="Consolas" w:hAnsi="Consolas" w:cs="Courier New"/>
          <w:color w:val="000000"/>
          <w:sz w:val="20"/>
          <w:szCs w:val="20"/>
          <w:lang w:eastAsia="ja-JP"/>
        </w:rPr>
        <w:t xml:space="preserve"> </w:t>
      </w:r>
      <w:r w:rsidRPr="006200A5">
        <w:rPr>
          <w:rFonts w:ascii="Consolas" w:hAnsi="Consolas" w:cs="Courier New"/>
          <w:color w:val="FF8000"/>
          <w:sz w:val="20"/>
          <w:szCs w:val="20"/>
          <w:lang w:eastAsia="ja-JP"/>
        </w:rPr>
        <w:t>0</w:t>
      </w:r>
      <w:r w:rsidRPr="006200A5">
        <w:rPr>
          <w:rFonts w:ascii="Consolas" w:hAnsi="Consolas" w:cs="Courier New"/>
          <w:b/>
          <w:bCs/>
          <w:color w:val="000080"/>
          <w:sz w:val="20"/>
          <w:szCs w:val="20"/>
          <w:lang w:eastAsia="ja-JP"/>
        </w:rPr>
        <w:t>;</w:t>
      </w:r>
    </w:p>
    <w:p w14:paraId="45D92DAE" w14:textId="77777777" w:rsidR="006200A5" w:rsidRPr="00307550" w:rsidRDefault="006200A5" w:rsidP="00E17A76">
      <w:p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15F613F2"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8000"/>
          <w:sz w:val="20"/>
          <w:szCs w:val="20"/>
          <w:lang w:eastAsia="ja-JP"/>
        </w:rPr>
        <w:t xml:space="preserve">//***********************USB </w:t>
      </w:r>
      <w:proofErr w:type="spellStart"/>
      <w:r w:rsidRPr="00307550">
        <w:rPr>
          <w:rFonts w:ascii="Consolas" w:hAnsi="Consolas" w:cs="Courier New"/>
          <w:color w:val="008000"/>
          <w:sz w:val="20"/>
          <w:szCs w:val="20"/>
          <w:lang w:eastAsia="ja-JP"/>
        </w:rPr>
        <w:t>connection</w:t>
      </w:r>
      <w:proofErr w:type="spellEnd"/>
      <w:r w:rsidRPr="00307550">
        <w:rPr>
          <w:rFonts w:ascii="Consolas" w:hAnsi="Consolas" w:cs="Courier New"/>
          <w:color w:val="008000"/>
          <w:sz w:val="20"/>
          <w:szCs w:val="20"/>
          <w:lang w:eastAsia="ja-JP"/>
        </w:rPr>
        <w:t xml:space="preserve"> ***********************</w:t>
      </w:r>
    </w:p>
    <w:p w14:paraId="1C67F58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5B43AC09"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try</w:t>
      </w:r>
      <w:proofErr w:type="spellEnd"/>
      <w:r w:rsidRPr="00307550">
        <w:rPr>
          <w:rFonts w:ascii="Consolas" w:hAnsi="Consolas" w:cs="Courier New"/>
          <w:b/>
          <w:bCs/>
          <w:color w:val="000080"/>
          <w:sz w:val="20"/>
          <w:szCs w:val="20"/>
          <w:lang w:eastAsia="ja-JP"/>
        </w:rPr>
        <w:t>{</w:t>
      </w:r>
    </w:p>
    <w:p w14:paraId="4E2BCD9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setPort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dev</w:t>
      </w:r>
      <w:proofErr w:type="spellEnd"/>
      <w:r w:rsidRPr="00307550">
        <w:rPr>
          <w:rFonts w:ascii="Consolas" w:hAnsi="Consolas" w:cs="Courier New"/>
          <w:color w:val="808080"/>
          <w:sz w:val="20"/>
          <w:szCs w:val="20"/>
          <w:lang w:eastAsia="ja-JP"/>
        </w:rPr>
        <w:t>/ttyACM0"</w:t>
      </w:r>
      <w:r w:rsidRPr="00307550">
        <w:rPr>
          <w:rFonts w:ascii="Consolas" w:hAnsi="Consolas" w:cs="Courier New"/>
          <w:b/>
          <w:bCs/>
          <w:color w:val="000080"/>
          <w:sz w:val="20"/>
          <w:szCs w:val="20"/>
          <w:lang w:eastAsia="ja-JP"/>
        </w:rPr>
        <w:t>);</w:t>
      </w:r>
    </w:p>
    <w:p w14:paraId="017B823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setBaudrate</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115200</w:t>
      </w:r>
      <w:r w:rsidRPr="00307550">
        <w:rPr>
          <w:rFonts w:ascii="Consolas" w:hAnsi="Consolas" w:cs="Courier New"/>
          <w:b/>
          <w:bCs/>
          <w:color w:val="000080"/>
          <w:sz w:val="20"/>
          <w:szCs w:val="20"/>
          <w:lang w:eastAsia="ja-JP"/>
        </w:rPr>
        <w:t>);</w:t>
      </w:r>
    </w:p>
    <w:p w14:paraId="7A3F0F5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Timeout </w:t>
      </w:r>
      <w:proofErr w:type="spellStart"/>
      <w:r w:rsidRPr="00307550">
        <w:rPr>
          <w:rFonts w:ascii="Consolas" w:hAnsi="Consolas" w:cs="Courier New"/>
          <w:color w:val="000000"/>
          <w:sz w:val="20"/>
          <w:szCs w:val="20"/>
          <w:lang w:eastAsia="ja-JP"/>
        </w:rPr>
        <w:t>to</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serial</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Timeout</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simpleTimeout</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2000</w:t>
      </w:r>
      <w:r w:rsidRPr="00307550">
        <w:rPr>
          <w:rFonts w:ascii="Consolas" w:hAnsi="Consolas" w:cs="Courier New"/>
          <w:b/>
          <w:bCs/>
          <w:color w:val="000080"/>
          <w:sz w:val="20"/>
          <w:szCs w:val="20"/>
          <w:lang w:eastAsia="ja-JP"/>
        </w:rPr>
        <w:t>);</w:t>
      </w:r>
    </w:p>
    <w:p w14:paraId="603D09A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setTimeout</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to</w:t>
      </w:r>
      <w:proofErr w:type="spellEnd"/>
      <w:r w:rsidRPr="00307550">
        <w:rPr>
          <w:rFonts w:ascii="Consolas" w:hAnsi="Consolas" w:cs="Courier New"/>
          <w:b/>
          <w:bCs/>
          <w:color w:val="000080"/>
          <w:sz w:val="20"/>
          <w:szCs w:val="20"/>
          <w:lang w:eastAsia="ja-JP"/>
        </w:rPr>
        <w:t>);</w:t>
      </w:r>
    </w:p>
    <w:p w14:paraId="20A8FB5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ser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open</w:t>
      </w:r>
      <w:proofErr w:type="spellEnd"/>
      <w:r w:rsidRPr="00307550">
        <w:rPr>
          <w:rFonts w:ascii="Consolas" w:hAnsi="Consolas" w:cs="Courier New"/>
          <w:b/>
          <w:bCs/>
          <w:color w:val="000080"/>
          <w:sz w:val="20"/>
          <w:szCs w:val="20"/>
          <w:lang w:eastAsia="ja-JP"/>
        </w:rPr>
        <w:t>();</w:t>
      </w:r>
    </w:p>
    <w:p w14:paraId="0DBF8CCE"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08897DE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1DAFA9D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catch</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serial</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IOException</w:t>
      </w:r>
      <w:proofErr w:type="spellEnd"/>
      <w:r w:rsidRPr="00307550">
        <w:rPr>
          <w:rFonts w:ascii="Consolas" w:hAnsi="Consolas" w:cs="Courier New"/>
          <w:b/>
          <w:bCs/>
          <w:color w:val="000080"/>
          <w:sz w:val="20"/>
          <w:szCs w:val="20"/>
          <w:lang w:eastAsia="ja-JP"/>
        </w:rPr>
        <w:t>&amp;</w:t>
      </w:r>
      <w:r w:rsidRPr="00307550">
        <w:rPr>
          <w:rFonts w:ascii="Consolas" w:hAnsi="Consolas" w:cs="Courier New"/>
          <w:color w:val="000000"/>
          <w:sz w:val="20"/>
          <w:szCs w:val="20"/>
          <w:lang w:eastAsia="ja-JP"/>
        </w:rPr>
        <w:t xml:space="preserve"> e</w:t>
      </w:r>
      <w:r w:rsidRPr="00307550">
        <w:rPr>
          <w:rFonts w:ascii="Consolas" w:hAnsi="Consolas" w:cs="Courier New"/>
          <w:b/>
          <w:bCs/>
          <w:color w:val="000080"/>
          <w:sz w:val="20"/>
          <w:szCs w:val="20"/>
          <w:lang w:eastAsia="ja-JP"/>
        </w:rPr>
        <w:t>){</w:t>
      </w:r>
    </w:p>
    <w:p w14:paraId="771342F1"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ROS_ERROR_STREAM</w:t>
      </w:r>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Unable</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to</w:t>
      </w:r>
      <w:proofErr w:type="spellEnd"/>
      <w:r w:rsidRPr="00307550">
        <w:rPr>
          <w:rFonts w:ascii="Consolas" w:hAnsi="Consolas" w:cs="Courier New"/>
          <w:color w:val="808080"/>
          <w:sz w:val="20"/>
          <w:szCs w:val="20"/>
          <w:lang w:eastAsia="ja-JP"/>
        </w:rPr>
        <w:t xml:space="preserve"> </w:t>
      </w:r>
      <w:proofErr w:type="spellStart"/>
      <w:r w:rsidRPr="00307550">
        <w:rPr>
          <w:rFonts w:ascii="Consolas" w:hAnsi="Consolas" w:cs="Courier New"/>
          <w:color w:val="808080"/>
          <w:sz w:val="20"/>
          <w:szCs w:val="20"/>
          <w:lang w:eastAsia="ja-JP"/>
        </w:rPr>
        <w:t>open</w:t>
      </w:r>
      <w:proofErr w:type="spellEnd"/>
      <w:r w:rsidRPr="00307550">
        <w:rPr>
          <w:rFonts w:ascii="Consolas" w:hAnsi="Consolas" w:cs="Courier New"/>
          <w:color w:val="808080"/>
          <w:sz w:val="20"/>
          <w:szCs w:val="20"/>
          <w:lang w:eastAsia="ja-JP"/>
        </w:rPr>
        <w:t xml:space="preserve"> port "</w:t>
      </w:r>
      <w:r w:rsidRPr="00307550">
        <w:rPr>
          <w:rFonts w:ascii="Consolas" w:hAnsi="Consolas" w:cs="Courier New"/>
          <w:b/>
          <w:bCs/>
          <w:color w:val="000080"/>
          <w:sz w:val="20"/>
          <w:szCs w:val="20"/>
          <w:lang w:eastAsia="ja-JP"/>
        </w:rPr>
        <w:t>);</w:t>
      </w:r>
    </w:p>
    <w:p w14:paraId="38FC0D5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return</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1</w:t>
      </w:r>
      <w:r w:rsidRPr="00307550">
        <w:rPr>
          <w:rFonts w:ascii="Consolas" w:hAnsi="Consolas" w:cs="Courier New"/>
          <w:b/>
          <w:bCs/>
          <w:color w:val="000080"/>
          <w:sz w:val="20"/>
          <w:szCs w:val="20"/>
          <w:lang w:eastAsia="ja-JP"/>
        </w:rPr>
        <w:t>;</w:t>
      </w:r>
    </w:p>
    <w:p w14:paraId="38988AC3"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4F10319B"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3B4BEE30"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if</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ser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isOpen</w:t>
      </w:r>
      <w:proofErr w:type="spellEnd"/>
      <w:r w:rsidRPr="00307550">
        <w:rPr>
          <w:rFonts w:ascii="Consolas" w:hAnsi="Consolas" w:cs="Courier New"/>
          <w:b/>
          <w:bCs/>
          <w:color w:val="000080"/>
          <w:sz w:val="20"/>
          <w:szCs w:val="20"/>
          <w:lang w:eastAsia="ja-JP"/>
        </w:rPr>
        <w:t>()){</w:t>
      </w:r>
    </w:p>
    <w:p w14:paraId="6AFD69F9"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ROS_INFO_STREAM</w:t>
      </w:r>
      <w:r w:rsidRPr="00307550">
        <w:rPr>
          <w:rFonts w:ascii="Consolas" w:hAnsi="Consolas" w:cs="Courier New"/>
          <w:b/>
          <w:bCs/>
          <w:color w:val="000080"/>
          <w:sz w:val="20"/>
          <w:szCs w:val="20"/>
          <w:lang w:eastAsia="ja-JP"/>
        </w:rPr>
        <w:t>(</w:t>
      </w:r>
      <w:r w:rsidRPr="00307550">
        <w:rPr>
          <w:rFonts w:ascii="Consolas" w:hAnsi="Consolas" w:cs="Courier New"/>
          <w:color w:val="808080"/>
          <w:sz w:val="20"/>
          <w:szCs w:val="20"/>
          <w:lang w:eastAsia="ja-JP"/>
        </w:rPr>
        <w:t>"</w:t>
      </w:r>
      <w:proofErr w:type="spellStart"/>
      <w:r w:rsidRPr="00307550">
        <w:rPr>
          <w:rFonts w:ascii="Consolas" w:hAnsi="Consolas" w:cs="Courier New"/>
          <w:color w:val="808080"/>
          <w:sz w:val="20"/>
          <w:szCs w:val="20"/>
          <w:lang w:eastAsia="ja-JP"/>
        </w:rPr>
        <w:t>Serial</w:t>
      </w:r>
      <w:proofErr w:type="spellEnd"/>
      <w:r w:rsidRPr="00307550">
        <w:rPr>
          <w:rFonts w:ascii="Consolas" w:hAnsi="Consolas" w:cs="Courier New"/>
          <w:color w:val="808080"/>
          <w:sz w:val="20"/>
          <w:szCs w:val="20"/>
          <w:lang w:eastAsia="ja-JP"/>
        </w:rPr>
        <w:t xml:space="preserve"> Port </w:t>
      </w:r>
      <w:proofErr w:type="spellStart"/>
      <w:r w:rsidRPr="00307550">
        <w:rPr>
          <w:rFonts w:ascii="Consolas" w:hAnsi="Consolas" w:cs="Courier New"/>
          <w:color w:val="808080"/>
          <w:sz w:val="20"/>
          <w:szCs w:val="20"/>
          <w:lang w:eastAsia="ja-JP"/>
        </w:rPr>
        <w:t>initialized</w:t>
      </w:r>
      <w:proofErr w:type="spellEnd"/>
      <w:r w:rsidRPr="00307550">
        <w:rPr>
          <w:rFonts w:ascii="Consolas" w:hAnsi="Consolas" w:cs="Courier New"/>
          <w:color w:val="808080"/>
          <w:sz w:val="20"/>
          <w:szCs w:val="20"/>
          <w:lang w:eastAsia="ja-JP"/>
        </w:rPr>
        <w:t>"</w:t>
      </w:r>
      <w:r w:rsidRPr="00307550">
        <w:rPr>
          <w:rFonts w:ascii="Consolas" w:hAnsi="Consolas" w:cs="Courier New"/>
          <w:b/>
          <w:bCs/>
          <w:color w:val="000080"/>
          <w:sz w:val="20"/>
          <w:szCs w:val="20"/>
          <w:lang w:eastAsia="ja-JP"/>
        </w:rPr>
        <w:t>);</w:t>
      </w:r>
    </w:p>
    <w:p w14:paraId="16D75AB0"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b/>
          <w:bCs/>
          <w:color w:val="0000FF"/>
          <w:sz w:val="20"/>
          <w:szCs w:val="20"/>
          <w:lang w:eastAsia="ja-JP"/>
        </w:rPr>
        <w:t>else</w:t>
      </w:r>
      <w:proofErr w:type="spellEnd"/>
      <w:r w:rsidRPr="00307550">
        <w:rPr>
          <w:rFonts w:ascii="Consolas" w:hAnsi="Consolas" w:cs="Courier New"/>
          <w:b/>
          <w:bCs/>
          <w:color w:val="000080"/>
          <w:sz w:val="20"/>
          <w:szCs w:val="20"/>
          <w:lang w:eastAsia="ja-JP"/>
        </w:rPr>
        <w:t>{</w:t>
      </w:r>
    </w:p>
    <w:p w14:paraId="5EBED4B2"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return</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FF8000"/>
          <w:sz w:val="20"/>
          <w:szCs w:val="20"/>
          <w:lang w:eastAsia="ja-JP"/>
        </w:rPr>
        <w:t>1</w:t>
      </w:r>
      <w:r w:rsidRPr="00307550">
        <w:rPr>
          <w:rFonts w:ascii="Consolas" w:hAnsi="Consolas" w:cs="Courier New"/>
          <w:b/>
          <w:bCs/>
          <w:color w:val="000080"/>
          <w:sz w:val="20"/>
          <w:szCs w:val="20"/>
          <w:lang w:eastAsia="ja-JP"/>
        </w:rPr>
        <w:t>;</w:t>
      </w:r>
    </w:p>
    <w:p w14:paraId="59F2AAC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4D8F30C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p>
    <w:p w14:paraId="094FD00A"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8000"/>
          <w:sz w:val="20"/>
          <w:szCs w:val="20"/>
          <w:lang w:eastAsia="ja-JP"/>
        </w:rPr>
        <w:t>//*************************Publishing***************************</w:t>
      </w:r>
    </w:p>
    <w:p w14:paraId="55ECBF83"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767BE10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while</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ros</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ok</w:t>
      </w:r>
      <w:r w:rsidRPr="00307550">
        <w:rPr>
          <w:rFonts w:ascii="Consolas" w:hAnsi="Consolas" w:cs="Courier New"/>
          <w:b/>
          <w:bCs/>
          <w:color w:val="000080"/>
          <w:sz w:val="20"/>
          <w:szCs w:val="20"/>
          <w:lang w:eastAsia="ja-JP"/>
        </w:rPr>
        <w:t>()){</w:t>
      </w:r>
    </w:p>
    <w:p w14:paraId="09758F1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7DFFE17C"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008000"/>
          <w:sz w:val="20"/>
          <w:szCs w:val="20"/>
          <w:lang w:eastAsia="ja-JP"/>
        </w:rPr>
        <w:t>//</w:t>
      </w:r>
      <w:proofErr w:type="spellStart"/>
      <w:r w:rsidRPr="00307550">
        <w:rPr>
          <w:rFonts w:ascii="Consolas" w:hAnsi="Consolas" w:cs="Courier New"/>
          <w:color w:val="008000"/>
          <w:sz w:val="20"/>
          <w:szCs w:val="20"/>
          <w:lang w:eastAsia="ja-JP"/>
        </w:rPr>
        <w:t>libusb_handle_events_timeout</w:t>
      </w:r>
      <w:proofErr w:type="spellEnd"/>
      <w:r w:rsidRPr="00307550">
        <w:rPr>
          <w:rFonts w:ascii="Consolas" w:hAnsi="Consolas" w:cs="Courier New"/>
          <w:color w:val="008000"/>
          <w:sz w:val="20"/>
          <w:szCs w:val="20"/>
          <w:lang w:eastAsia="ja-JP"/>
        </w:rPr>
        <w:t>(...);</w:t>
      </w:r>
    </w:p>
    <w:p w14:paraId="5C7A5AB7"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5CF7044E"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008000"/>
          <w:sz w:val="20"/>
          <w:szCs w:val="20"/>
          <w:lang w:eastAsia="ja-JP"/>
        </w:rPr>
        <w:t>//</w:t>
      </w:r>
      <w:proofErr w:type="spellStart"/>
      <w:r w:rsidRPr="00307550">
        <w:rPr>
          <w:rFonts w:ascii="Consolas" w:hAnsi="Consolas" w:cs="Courier New"/>
          <w:color w:val="008000"/>
          <w:sz w:val="20"/>
          <w:szCs w:val="20"/>
          <w:lang w:eastAsia="ja-JP"/>
        </w:rPr>
        <w:t>std_msgs</w:t>
      </w:r>
      <w:proofErr w:type="spellEnd"/>
      <w:r w:rsidRPr="00307550">
        <w:rPr>
          <w:rFonts w:ascii="Consolas" w:hAnsi="Consolas" w:cs="Courier New"/>
          <w:color w:val="008000"/>
          <w:sz w:val="20"/>
          <w:szCs w:val="20"/>
          <w:lang w:eastAsia="ja-JP"/>
        </w:rPr>
        <w:t>::Bool;</w:t>
      </w:r>
    </w:p>
    <w:p w14:paraId="0B6D1EC6"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8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color w:val="008000"/>
          <w:sz w:val="20"/>
          <w:szCs w:val="20"/>
          <w:lang w:eastAsia="ja-JP"/>
        </w:rPr>
        <w:t>//</w:t>
      </w:r>
      <w:proofErr w:type="spellStart"/>
      <w:r w:rsidRPr="00307550">
        <w:rPr>
          <w:rFonts w:ascii="Consolas" w:hAnsi="Consolas" w:cs="Courier New"/>
          <w:color w:val="008000"/>
          <w:sz w:val="20"/>
          <w:szCs w:val="20"/>
          <w:lang w:eastAsia="ja-JP"/>
        </w:rPr>
        <w:t>msg.data</w:t>
      </w:r>
      <w:proofErr w:type="spellEnd"/>
      <w:r w:rsidRPr="00307550">
        <w:rPr>
          <w:rFonts w:ascii="Consolas" w:hAnsi="Consolas" w:cs="Courier New"/>
          <w:color w:val="008000"/>
          <w:sz w:val="20"/>
          <w:szCs w:val="20"/>
          <w:lang w:eastAsia="ja-JP"/>
        </w:rPr>
        <w:t xml:space="preserve"> = </w:t>
      </w:r>
      <w:proofErr w:type="spellStart"/>
      <w:r w:rsidRPr="00307550">
        <w:rPr>
          <w:rFonts w:ascii="Consolas" w:hAnsi="Consolas" w:cs="Courier New"/>
          <w:color w:val="008000"/>
          <w:sz w:val="20"/>
          <w:szCs w:val="20"/>
          <w:lang w:eastAsia="ja-JP"/>
        </w:rPr>
        <w:t>true</w:t>
      </w:r>
      <w:proofErr w:type="spellEnd"/>
      <w:r w:rsidRPr="00307550">
        <w:rPr>
          <w:rFonts w:ascii="Consolas" w:hAnsi="Consolas" w:cs="Courier New"/>
          <w:color w:val="008000"/>
          <w:sz w:val="20"/>
          <w:szCs w:val="20"/>
          <w:lang w:eastAsia="ja-JP"/>
        </w:rPr>
        <w:t>;</w:t>
      </w:r>
    </w:p>
    <w:p w14:paraId="74423DC3"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78AB4626"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velocity</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vel</w:t>
      </w:r>
      <w:r w:rsidRPr="00307550">
        <w:rPr>
          <w:rFonts w:ascii="Consolas" w:hAnsi="Consolas" w:cs="Courier New"/>
          <w:b/>
          <w:bCs/>
          <w:color w:val="000080"/>
          <w:sz w:val="20"/>
          <w:szCs w:val="20"/>
          <w:lang w:eastAsia="ja-JP"/>
        </w:rPr>
        <w:t>;</w:t>
      </w:r>
    </w:p>
    <w:p w14:paraId="5DAF1704"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avelocity</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avel</w:t>
      </w:r>
      <w:proofErr w:type="spellEnd"/>
      <w:r w:rsidRPr="00307550">
        <w:rPr>
          <w:rFonts w:ascii="Consolas" w:hAnsi="Consolas" w:cs="Courier New"/>
          <w:b/>
          <w:bCs/>
          <w:color w:val="000080"/>
          <w:sz w:val="20"/>
          <w:szCs w:val="20"/>
          <w:lang w:eastAsia="ja-JP"/>
        </w:rPr>
        <w:t>;</w:t>
      </w:r>
    </w:p>
    <w:p w14:paraId="2112CDFF"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6975656F"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geometry_msgs</w:t>
      </w:r>
      <w:proofErr w:type="spellEnd"/>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Twist </w:t>
      </w:r>
      <w:proofErr w:type="spellStart"/>
      <w:r w:rsidRPr="00307550">
        <w:rPr>
          <w:rFonts w:ascii="Consolas" w:hAnsi="Consolas" w:cs="Courier New"/>
          <w:color w:val="000000"/>
          <w:sz w:val="20"/>
          <w:szCs w:val="20"/>
          <w:lang w:eastAsia="ja-JP"/>
        </w:rPr>
        <w:t>msg</w:t>
      </w:r>
      <w:proofErr w:type="spellEnd"/>
      <w:r w:rsidRPr="00307550">
        <w:rPr>
          <w:rFonts w:ascii="Consolas" w:hAnsi="Consolas" w:cs="Courier New"/>
          <w:b/>
          <w:bCs/>
          <w:color w:val="000080"/>
          <w:sz w:val="20"/>
          <w:szCs w:val="20"/>
          <w:lang w:eastAsia="ja-JP"/>
        </w:rPr>
        <w:t>;</w:t>
      </w:r>
    </w:p>
    <w:p w14:paraId="57C13D32"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msg</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linear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x</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velocity</w:t>
      </w:r>
      <w:proofErr w:type="spellEnd"/>
      <w:r w:rsidRPr="00307550">
        <w:rPr>
          <w:rFonts w:ascii="Consolas" w:hAnsi="Consolas" w:cs="Courier New"/>
          <w:b/>
          <w:bCs/>
          <w:color w:val="000080"/>
          <w:sz w:val="20"/>
          <w:szCs w:val="20"/>
          <w:lang w:eastAsia="ja-JP"/>
        </w:rPr>
        <w:t>;</w:t>
      </w:r>
    </w:p>
    <w:p w14:paraId="2B559A41" w14:textId="77777777" w:rsidR="0015663C" w:rsidRPr="00307550" w:rsidRDefault="0015663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msg</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angular</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z</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avelocity</w:t>
      </w:r>
      <w:proofErr w:type="spellEnd"/>
      <w:r w:rsidRPr="00307550">
        <w:rPr>
          <w:rFonts w:ascii="Consolas" w:hAnsi="Consolas" w:cs="Courier New"/>
          <w:b/>
          <w:bCs/>
          <w:color w:val="000080"/>
          <w:sz w:val="20"/>
          <w:szCs w:val="20"/>
          <w:lang w:eastAsia="ja-JP"/>
        </w:rPr>
        <w:t>;</w:t>
      </w:r>
    </w:p>
    <w:p w14:paraId="3146011E"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
    <w:p w14:paraId="65A5AD91"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color w:val="000000"/>
          <w:sz w:val="20"/>
          <w:szCs w:val="20"/>
          <w:lang w:eastAsia="ja-JP"/>
        </w:rPr>
        <w:t>motordriver_pub</w:t>
      </w:r>
      <w:r w:rsidRPr="00307550">
        <w:rPr>
          <w:rFonts w:ascii="Consolas" w:hAnsi="Consolas" w:cs="Courier New"/>
          <w:b/>
          <w:bCs/>
          <w:color w:val="000080"/>
          <w:sz w:val="20"/>
          <w:szCs w:val="20"/>
          <w:lang w:eastAsia="ja-JP"/>
        </w:rPr>
        <w:t>.</w:t>
      </w:r>
      <w:r w:rsidRPr="00307550">
        <w:rPr>
          <w:rFonts w:ascii="Consolas" w:hAnsi="Consolas" w:cs="Courier New"/>
          <w:color w:val="000000"/>
          <w:sz w:val="20"/>
          <w:szCs w:val="20"/>
          <w:lang w:eastAsia="ja-JP"/>
        </w:rPr>
        <w:t>publish</w:t>
      </w:r>
      <w:proofErr w:type="spellEnd"/>
      <w:r w:rsidRPr="00307550">
        <w:rPr>
          <w:rFonts w:ascii="Consolas" w:hAnsi="Consolas" w:cs="Courier New"/>
          <w:b/>
          <w:bCs/>
          <w:color w:val="000080"/>
          <w:sz w:val="20"/>
          <w:szCs w:val="20"/>
          <w:lang w:eastAsia="ja-JP"/>
        </w:rPr>
        <w:t>(</w:t>
      </w:r>
      <w:proofErr w:type="spellStart"/>
      <w:r w:rsidRPr="00307550">
        <w:rPr>
          <w:rFonts w:ascii="Consolas" w:hAnsi="Consolas" w:cs="Courier New"/>
          <w:color w:val="000000"/>
          <w:sz w:val="20"/>
          <w:szCs w:val="20"/>
          <w:lang w:eastAsia="ja-JP"/>
        </w:rPr>
        <w:t>msg</w:t>
      </w:r>
      <w:proofErr w:type="spellEnd"/>
      <w:r w:rsidRPr="00307550">
        <w:rPr>
          <w:rFonts w:ascii="Consolas" w:hAnsi="Consolas" w:cs="Courier New"/>
          <w:b/>
          <w:bCs/>
          <w:color w:val="000080"/>
          <w:sz w:val="20"/>
          <w:szCs w:val="20"/>
          <w:lang w:eastAsia="ja-JP"/>
        </w:rPr>
        <w:t>);</w:t>
      </w:r>
    </w:p>
    <w:p w14:paraId="2000936E"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r w:rsidRPr="00307550">
        <w:rPr>
          <w:rFonts w:ascii="Consolas" w:hAnsi="Consolas" w:cs="Courier New"/>
          <w:b/>
          <w:bCs/>
          <w:color w:val="000080"/>
          <w:sz w:val="20"/>
          <w:szCs w:val="20"/>
          <w:lang w:eastAsia="ja-JP"/>
        </w:rPr>
        <w:t>}</w:t>
      </w:r>
    </w:p>
    <w:p w14:paraId="5124B12F" w14:textId="77777777" w:rsidR="00A46D4C" w:rsidRPr="00307550"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cs="Courier New"/>
          <w:color w:val="000000"/>
          <w:sz w:val="20"/>
          <w:szCs w:val="20"/>
          <w:lang w:eastAsia="ja-JP"/>
        </w:rPr>
      </w:pPr>
      <w:r w:rsidRPr="00307550">
        <w:rPr>
          <w:rFonts w:ascii="Consolas" w:hAnsi="Consolas" w:cs="Courier New"/>
          <w:color w:val="000000"/>
          <w:sz w:val="20"/>
          <w:szCs w:val="20"/>
          <w:lang w:eastAsia="ja-JP"/>
        </w:rPr>
        <w:t xml:space="preserve">    </w:t>
      </w:r>
      <w:proofErr w:type="spellStart"/>
      <w:r w:rsidRPr="00307550">
        <w:rPr>
          <w:rFonts w:ascii="Consolas" w:hAnsi="Consolas" w:cs="Courier New"/>
          <w:b/>
          <w:bCs/>
          <w:color w:val="0000FF"/>
          <w:sz w:val="20"/>
          <w:szCs w:val="20"/>
          <w:lang w:eastAsia="ja-JP"/>
        </w:rPr>
        <w:t>return</w:t>
      </w:r>
      <w:proofErr w:type="spellEnd"/>
      <w:r w:rsidRPr="00307550">
        <w:rPr>
          <w:rFonts w:ascii="Consolas" w:hAnsi="Consolas" w:cs="Courier New"/>
          <w:color w:val="000000"/>
          <w:sz w:val="20"/>
          <w:szCs w:val="20"/>
          <w:lang w:eastAsia="ja-JP"/>
        </w:rPr>
        <w:t xml:space="preserve"> </w:t>
      </w:r>
      <w:r w:rsidRPr="00307550">
        <w:rPr>
          <w:rFonts w:ascii="Consolas" w:hAnsi="Consolas" w:cs="Courier New"/>
          <w:color w:val="FF8000"/>
          <w:sz w:val="20"/>
          <w:szCs w:val="20"/>
          <w:lang w:eastAsia="ja-JP"/>
        </w:rPr>
        <w:t>1</w:t>
      </w:r>
      <w:r w:rsidRPr="00307550">
        <w:rPr>
          <w:rFonts w:ascii="Consolas" w:hAnsi="Consolas" w:cs="Courier New"/>
          <w:b/>
          <w:bCs/>
          <w:color w:val="000080"/>
          <w:sz w:val="20"/>
          <w:szCs w:val="20"/>
          <w:lang w:eastAsia="ja-JP"/>
        </w:rPr>
        <w:t>;</w:t>
      </w:r>
    </w:p>
    <w:p w14:paraId="220E79E3" w14:textId="49D53005" w:rsidR="00E17A76" w:rsidRPr="00996469" w:rsidRDefault="00A46D4C" w:rsidP="00E17A76">
      <w:pPr>
        <w:pStyle w:val="Listaszerbekezds"/>
        <w:numPr>
          <w:ilvl w:val="0"/>
          <w:numId w:val="3"/>
        </w:numPr>
        <w:pBdr>
          <w:top w:val="single" w:sz="4" w:space="1" w:color="auto"/>
          <w:left w:val="single" w:sz="4" w:space="1" w:color="auto"/>
          <w:bottom w:val="single" w:sz="4" w:space="1" w:color="auto"/>
          <w:right w:val="single" w:sz="4" w:space="1" w:color="auto"/>
        </w:pBdr>
        <w:shd w:val="clear" w:color="auto" w:fill="FFFFFF"/>
        <w:spacing w:after="0" w:line="240" w:lineRule="auto"/>
        <w:jc w:val="left"/>
        <w:rPr>
          <w:rFonts w:ascii="Consolas" w:hAnsi="Consolas"/>
          <w:lang w:eastAsia="ja-JP"/>
        </w:rPr>
      </w:pPr>
      <w:r w:rsidRPr="00307550">
        <w:rPr>
          <w:rFonts w:ascii="Consolas" w:hAnsi="Consolas" w:cs="Courier New"/>
          <w:b/>
          <w:bCs/>
          <w:color w:val="000080"/>
          <w:sz w:val="20"/>
          <w:szCs w:val="20"/>
          <w:lang w:eastAsia="ja-JP"/>
        </w:rPr>
        <w:t>}</w:t>
      </w:r>
    </w:p>
    <w:sectPr w:rsidR="00E17A76" w:rsidRPr="00996469" w:rsidSect="003B5733">
      <w:footerReference w:type="default" r:id="rId49"/>
      <w:footerReference w:type="first" r:id="rId50"/>
      <w:pgSz w:w="11906" w:h="16838" w:code="9"/>
      <w:pgMar w:top="1418" w:right="1418" w:bottom="1418" w:left="1701" w:header="1134" w:footer="567" w:gutter="0"/>
      <w:cols w:space="708"/>
      <w:docGrid w:linePitch="326" w:charSpace="-655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4" w:author="Rudolf Krecht" w:date="2021-07-03T11:07:00Z" w:initials="RK">
    <w:p w14:paraId="56E5B04B" w14:textId="77777777" w:rsidR="00965F9D" w:rsidRDefault="00965F9D" w:rsidP="0036517E">
      <w:pPr>
        <w:pStyle w:val="Jegyzetszveg"/>
      </w:pPr>
      <w:r>
        <w:rPr>
          <w:rStyle w:val="Jegyzethivatkozs"/>
        </w:rPr>
        <w:annotationRef/>
      </w:r>
      <w:r>
        <w:t xml:space="preserve">Nem a szabványos elemek a megfelelő szó - a szabvány azt jelentené, hogy egy nemzetközi, vagy országos szabványnak megfelelően készülnek. </w:t>
      </w:r>
    </w:p>
  </w:comment>
  <w:comment w:id="419" w:author="Rudolf Krecht" w:date="2021-07-03T11:09:00Z" w:initials="RK">
    <w:p w14:paraId="76A17A2C" w14:textId="77777777" w:rsidR="00965F9D" w:rsidRDefault="00965F9D" w:rsidP="0036517E">
      <w:pPr>
        <w:pStyle w:val="Jegyzetszveg"/>
      </w:pPr>
      <w:r>
        <w:rPr>
          <w:rStyle w:val="Jegyzethivatkozs"/>
        </w:rPr>
        <w:annotationRef/>
      </w:r>
      <w:r>
        <w:t>Rövidítés első alkalmazásakor fel kell oldani azt: SBC (Single Board Computer)</w:t>
      </w:r>
    </w:p>
  </w:comment>
  <w:comment w:id="423" w:author="Rudolf Krecht" w:date="2021-07-03T11:13:00Z" w:initials="RK">
    <w:p w14:paraId="6C21F208" w14:textId="77777777" w:rsidR="00965F9D" w:rsidRDefault="00965F9D" w:rsidP="0036517E">
      <w:pPr>
        <w:pStyle w:val="Jegyzetszveg"/>
      </w:pPr>
      <w:r>
        <w:rPr>
          <w:rStyle w:val="Jegyzethivatkozs"/>
        </w:rPr>
        <w:annotationRef/>
      </w:r>
      <w:r>
        <w:t>Általában az absztraktról: ezt mindenki el fogja olvasni, nagyon fontos, hogy érthető, világos legyen. Az igeidők legyenek egyeztetve a végső változatban.</w:t>
      </w:r>
    </w:p>
  </w:comment>
  <w:comment w:id="434" w:author="Rudolf Krecht" w:date="2021-07-03T11:09:00Z" w:initials="RK">
    <w:p w14:paraId="64F7B887" w14:textId="6D4F1F47" w:rsidR="00965F9D" w:rsidRDefault="00965F9D" w:rsidP="00242B12">
      <w:pPr>
        <w:pStyle w:val="Jegyzetszveg"/>
      </w:pPr>
      <w:r>
        <w:rPr>
          <w:rStyle w:val="Jegyzethivatkozs"/>
        </w:rPr>
        <w:annotationRef/>
      </w:r>
      <w:r>
        <w:t>focusing both on the</w:t>
      </w:r>
    </w:p>
  </w:comment>
  <w:comment w:id="438" w:author="Rudolf Krecht" w:date="2021-07-03T11:10:00Z" w:initials="RK">
    <w:p w14:paraId="786534C7" w14:textId="77777777" w:rsidR="00965F9D" w:rsidRDefault="00965F9D" w:rsidP="0036517E">
      <w:pPr>
        <w:pStyle w:val="Jegyzetszveg"/>
      </w:pPr>
      <w:r>
        <w:rPr>
          <w:rStyle w:val="Jegyzethivatkozs"/>
        </w:rPr>
        <w:annotationRef/>
      </w:r>
      <w:r>
        <w:t>in order to be suitable</w:t>
      </w:r>
    </w:p>
  </w:comment>
  <w:comment w:id="443" w:author="Rudolf Krecht" w:date="2021-07-03T11:10:00Z" w:initials="RK">
    <w:p w14:paraId="10C76014" w14:textId="77777777" w:rsidR="00965F9D" w:rsidRDefault="00965F9D" w:rsidP="0036517E">
      <w:pPr>
        <w:pStyle w:val="Jegyzetszveg"/>
      </w:pPr>
      <w:r>
        <w:rPr>
          <w:rStyle w:val="Jegyzethivatkozs"/>
        </w:rPr>
        <w:annotationRef/>
      </w:r>
      <w:r>
        <w:t>for</w:t>
      </w:r>
    </w:p>
  </w:comment>
  <w:comment w:id="448" w:author="Rudolf Krecht" w:date="2021-07-03T11:11:00Z" w:initials="RK">
    <w:p w14:paraId="4087AFDF" w14:textId="77777777" w:rsidR="00965F9D" w:rsidRDefault="00965F9D" w:rsidP="0036517E">
      <w:pPr>
        <w:pStyle w:val="Jegyzetszveg"/>
      </w:pPr>
      <w:r>
        <w:rPr>
          <w:rStyle w:val="Jegyzethivatkozs"/>
        </w:rPr>
        <w:annotationRef/>
      </w:r>
      <w:r>
        <w:t>The robot has been divided into seven blocks from a mechanical point of view.</w:t>
      </w:r>
    </w:p>
  </w:comment>
  <w:comment w:id="458" w:author="Rudolf Krecht" w:date="2021-07-03T11:20:00Z" w:initials="RK">
    <w:p w14:paraId="469CCA60" w14:textId="77777777" w:rsidR="00965F9D" w:rsidRDefault="00965F9D" w:rsidP="0036517E">
      <w:pPr>
        <w:pStyle w:val="Jegyzetszveg"/>
      </w:pPr>
      <w:r>
        <w:rPr>
          <w:rStyle w:val="Jegyzethivatkozs"/>
        </w:rPr>
        <w:annotationRef/>
      </w:r>
      <w:r>
        <w:t>Érdemes lenne az angol kivonatot alaposan átgondolni az angol nyelvtan szabályainak betartásával. A kiemelt bekezdésekben sok mondat nem érthető, helyenként pedig nem azt jelenti, amit kellene (the vehicle has already built - a jármű már épített [vmit])</w:t>
      </w:r>
    </w:p>
  </w:comment>
  <w:comment w:id="685" w:author="Rudolf Krecht" w:date="2021-07-03T11:24:00Z" w:initials="RK">
    <w:p w14:paraId="1C7156A1" w14:textId="77777777" w:rsidR="00965F9D" w:rsidRDefault="00965F9D" w:rsidP="0036517E">
      <w:pPr>
        <w:pStyle w:val="Jegyzetszveg"/>
      </w:pPr>
      <w:r>
        <w:rPr>
          <w:rStyle w:val="Jegyzethivatkozs"/>
        </w:rPr>
        <w:annotationRef/>
      </w:r>
      <w:r>
        <w:t xml:space="preserve">A </w:t>
      </w:r>
      <w:r>
        <w:rPr>
          <w:i/>
          <w:iCs/>
        </w:rPr>
        <w:t xml:space="preserve">képet ábrának </w:t>
      </w:r>
      <w:r>
        <w:t>nevezzük</w:t>
      </w:r>
    </w:p>
  </w:comment>
  <w:comment w:id="686" w:author="Horváth Ernő" w:date="2021-07-05T09:45:00Z" w:initials="HE">
    <w:p w14:paraId="01C6F19B" w14:textId="77777777" w:rsidR="00965F9D" w:rsidRDefault="00965F9D" w:rsidP="0036517E">
      <w:pPr>
        <w:rPr>
          <w:sz w:val="20"/>
          <w:szCs w:val="20"/>
        </w:rPr>
      </w:pPr>
      <w:r>
        <w:rPr>
          <w:rStyle w:val="Jegyzethivatkozs"/>
        </w:rPr>
        <w:annotationRef/>
      </w:r>
      <w:r>
        <w:t>Igen, ábra a hivatalos megnevezés és nem lehet körbefuttatni szöveggel, plusz egymás mellé se kerüljön több ábra.</w:t>
      </w:r>
    </w:p>
    <w:p w14:paraId="482F6581" w14:textId="77777777" w:rsidR="00965F9D" w:rsidRDefault="00965F9D" w:rsidP="0036517E">
      <w:pPr>
        <w:pStyle w:val="Jegyzetszveg"/>
      </w:pPr>
      <w:r>
        <w:t>A szélén a grafika csak indokolt esetben.</w:t>
      </w:r>
    </w:p>
  </w:comment>
  <w:comment w:id="739" w:author="Rudolf Krecht" w:date="2021-07-03T11:27:00Z" w:initials="RK">
    <w:p w14:paraId="74459548" w14:textId="77777777" w:rsidR="00965F9D" w:rsidRDefault="00965F9D" w:rsidP="0036517E">
      <w:pPr>
        <w:pStyle w:val="Jegyzetszveg"/>
      </w:pPr>
      <w:r>
        <w:rPr>
          <w:rStyle w:val="Jegyzethivatkozs"/>
        </w:rPr>
        <w:annotationRef/>
      </w:r>
      <w:r>
        <w:t>Mi alapján? FEM? Szilárdságtani méretezés?</w:t>
      </w:r>
    </w:p>
  </w:comment>
  <w:comment w:id="804" w:author="Horváth Ernő" w:date="2021-07-05T09:46:00Z" w:initials="HE">
    <w:p w14:paraId="677EEE99" w14:textId="77777777" w:rsidR="00965F9D" w:rsidRDefault="00965F9D" w:rsidP="0036517E">
      <w:pPr>
        <w:pStyle w:val="Jegyzetszveg"/>
      </w:pPr>
      <w:r>
        <w:rPr>
          <w:rStyle w:val="Jegyzethivatkozs"/>
        </w:rPr>
        <w:annotationRef/>
      </w:r>
      <w:r>
        <w:t>hajtott</w:t>
      </w:r>
    </w:p>
  </w:comment>
  <w:comment w:id="892" w:author="Rudolf Krecht" w:date="2021-07-03T11:47:00Z" w:initials="RK">
    <w:p w14:paraId="35B519FD" w14:textId="77777777" w:rsidR="00965F9D" w:rsidRDefault="00965F9D" w:rsidP="0036517E">
      <w:pPr>
        <w:pStyle w:val="Jegyzetszveg"/>
      </w:pPr>
      <w:r>
        <w:rPr>
          <w:rStyle w:val="Jegyzethivatkozs"/>
        </w:rPr>
        <w:annotationRef/>
      </w:r>
      <w:r>
        <w:t>Műszaki szövegben nem javasolt</w:t>
      </w:r>
    </w:p>
  </w:comment>
  <w:comment w:id="1008" w:author="Rudolf Krecht" w:date="2021-07-03T11:53:00Z" w:initials="RK">
    <w:p w14:paraId="22A275FC" w14:textId="77777777" w:rsidR="00965F9D" w:rsidRDefault="00965F9D" w:rsidP="0036517E">
      <w:pPr>
        <w:pStyle w:val="Jegyzetszveg"/>
      </w:pPr>
      <w:r>
        <w:rPr>
          <w:rStyle w:val="Jegyzethivatkozs"/>
        </w:rPr>
        <w:annotationRef/>
      </w:r>
      <w:r>
        <w:t>ez nem gépelemre utaló kifejezés</w:t>
      </w:r>
    </w:p>
  </w:comment>
  <w:comment w:id="1015" w:author="Rudolf Krecht" w:date="2021-07-03T11:54:00Z" w:initials="RK">
    <w:p w14:paraId="4B70C43E" w14:textId="77777777" w:rsidR="00965F9D" w:rsidRDefault="00965F9D" w:rsidP="0036517E">
      <w:pPr>
        <w:pStyle w:val="Jegyzetszveg"/>
      </w:pPr>
      <w:r>
        <w:rPr>
          <w:rStyle w:val="Jegyzethivatkozs"/>
        </w:rPr>
        <w:annotationRef/>
      </w:r>
      <w:r>
        <w:t>Korábban nem került ismertetésre a motor, új olvasó nem tudhatja, hogy ez a kormányszervóra utal</w:t>
      </w:r>
    </w:p>
  </w:comment>
  <w:comment w:id="1398" w:author="Rudolf Krecht" w:date="2021-07-03T11:59:00Z" w:initials="RK">
    <w:p w14:paraId="14E2E046" w14:textId="77777777" w:rsidR="00965F9D" w:rsidRDefault="00965F9D" w:rsidP="0036517E">
      <w:pPr>
        <w:pStyle w:val="Jegyzetszveg"/>
      </w:pPr>
      <w:r>
        <w:rPr>
          <w:rStyle w:val="Jegyzethivatkozs"/>
        </w:rPr>
        <w:annotationRef/>
      </w:r>
      <w:r>
        <w:t>Nem műszaki jellegű leírás</w:t>
      </w:r>
    </w:p>
  </w:comment>
  <w:comment w:id="1445" w:author="Rudolf Krecht" w:date="2021-07-03T12:00:00Z" w:initials="RK">
    <w:p w14:paraId="57C72481" w14:textId="77777777" w:rsidR="00965F9D" w:rsidRDefault="00965F9D" w:rsidP="0036517E">
      <w:pPr>
        <w:pStyle w:val="Jegyzetszveg"/>
      </w:pPr>
      <w:r>
        <w:rPr>
          <w:rStyle w:val="Jegyzethivatkozs"/>
        </w:rPr>
        <w:annotationRef/>
      </w:r>
      <w:r>
        <w:t>Érdemes jelölni, hogy mi rendelkezik több porttal, főleg bekezdés elején</w:t>
      </w:r>
    </w:p>
  </w:comment>
  <w:comment w:id="2377" w:author="Rudolf Krecht" w:date="2021-07-03T12:10:00Z" w:initials="RK">
    <w:p w14:paraId="5DD7FE6B" w14:textId="77777777" w:rsidR="00965F9D" w:rsidRDefault="00965F9D" w:rsidP="0036517E">
      <w:pPr>
        <w:pStyle w:val="Jegyzetszveg"/>
      </w:pPr>
      <w:r>
        <w:rPr>
          <w:rStyle w:val="Jegyzethivatkozs"/>
        </w:rPr>
        <w:annotationRef/>
      </w:r>
      <w:r>
        <w:t>Műszaki szövegben nem javasolt</w:t>
      </w:r>
    </w:p>
  </w:comment>
  <w:comment w:id="2386" w:author="Rudolf Krecht" w:date="2021-07-03T12:11:00Z" w:initials="RK">
    <w:p w14:paraId="42B265C9" w14:textId="77777777" w:rsidR="00965F9D" w:rsidRDefault="00965F9D" w:rsidP="0036517E">
      <w:pPr>
        <w:pStyle w:val="Jegyzetszveg"/>
      </w:pPr>
      <w:r>
        <w:rPr>
          <w:rStyle w:val="Jegyzethivatkozs"/>
        </w:rPr>
        <w:annotationRef/>
      </w:r>
      <w:r>
        <w:t>Az RViz adatvizualizációs eszköz, a Gazebo a 3D szimulátor, amely az ROS esetében alapértelmezettnek tekintett</w:t>
      </w:r>
    </w:p>
  </w:comment>
  <w:comment w:id="2393" w:author="Rudolf Krecht" w:date="2021-07-03T12:12:00Z" w:initials="RK">
    <w:p w14:paraId="44076B73" w14:textId="77777777" w:rsidR="00965F9D" w:rsidRDefault="00965F9D" w:rsidP="0036517E">
      <w:pPr>
        <w:pStyle w:val="Jegyzetszveg"/>
      </w:pPr>
      <w:r>
        <w:rPr>
          <w:rStyle w:val="Jegyzethivatkozs"/>
        </w:rPr>
        <w:annotationRef/>
      </w:r>
      <w:r>
        <w:t>eljárások, stb.</w:t>
      </w:r>
    </w:p>
  </w:comment>
  <w:comment w:id="2418" w:author="Rudolf Krecht" w:date="2021-07-03T12:13:00Z" w:initials="RK">
    <w:p w14:paraId="593F231F" w14:textId="77777777" w:rsidR="00965F9D" w:rsidRDefault="00965F9D" w:rsidP="0036517E">
      <w:pPr>
        <w:pStyle w:val="Jegyzetszveg"/>
      </w:pPr>
      <w:r>
        <w:rPr>
          <w:rStyle w:val="Jegyzethivatkozs"/>
        </w:rPr>
        <w:annotationRef/>
      </w:r>
      <w:r>
        <w:t>Műszaki szövegben nem javasolt</w:t>
      </w:r>
    </w:p>
  </w:comment>
  <w:comment w:id="2428" w:author="Rudolf Krecht" w:date="2021-07-03T12:14:00Z" w:initials="RK">
    <w:p w14:paraId="1D075F6D" w14:textId="77777777" w:rsidR="00965F9D" w:rsidRDefault="00965F9D" w:rsidP="0036517E">
      <w:pPr>
        <w:pStyle w:val="Jegyzetszveg"/>
      </w:pPr>
      <w:r>
        <w:rPr>
          <w:rStyle w:val="Jegyzethivatkozs"/>
        </w:rPr>
        <w:annotationRef/>
      </w:r>
      <w:r>
        <w:t>Ez nem feltétlenül helyes</w:t>
      </w:r>
    </w:p>
  </w:comment>
  <w:comment w:id="2433" w:author="Rudolf Krecht" w:date="2021-07-03T12:14:00Z" w:initials="RK">
    <w:p w14:paraId="7190A44F" w14:textId="77777777" w:rsidR="00965F9D" w:rsidRDefault="00965F9D" w:rsidP="0036517E">
      <w:pPr>
        <w:pStyle w:val="Jegyzetszveg"/>
      </w:pPr>
      <w:r>
        <w:rPr>
          <w:rStyle w:val="Jegyzethivatkozs"/>
        </w:rPr>
        <w:annotationRef/>
      </w:r>
      <w:r>
        <w:t>magyarosodott: fájl</w:t>
      </w:r>
    </w:p>
  </w:comment>
  <w:comment w:id="2446" w:author="Rudolf Krecht" w:date="2021-07-03T12:15:00Z" w:initials="RK">
    <w:p w14:paraId="7BCF136D" w14:textId="77777777" w:rsidR="00965F9D" w:rsidRDefault="00965F9D" w:rsidP="0036517E">
      <w:pPr>
        <w:pStyle w:val="Jegyzetszveg"/>
      </w:pPr>
      <w:r>
        <w:rPr>
          <w:rStyle w:val="Jegyzethivatkozs"/>
        </w:rPr>
        <w:annotationRef/>
      </w:r>
      <w:r>
        <w:t>érték, stb.</w:t>
      </w:r>
    </w:p>
  </w:comment>
  <w:comment w:id="2473" w:author="Rudolf Krecht" w:date="2021-07-03T12:19:00Z" w:initials="RK">
    <w:p w14:paraId="025F7889" w14:textId="77777777" w:rsidR="00965F9D" w:rsidRDefault="00965F9D" w:rsidP="0036517E">
      <w:pPr>
        <w:pStyle w:val="Jegyzetszveg"/>
      </w:pPr>
      <w:r>
        <w:rPr>
          <w:rStyle w:val="Jegyzethivatkozs"/>
        </w:rPr>
        <w:annotationRef/>
      </w:r>
      <w:r>
        <w:t>Javasolt megnevezni, hivatkozni ezeket a kutatásokat</w:t>
      </w:r>
    </w:p>
  </w:comment>
  <w:comment w:id="2484" w:author="Rudolf Krecht" w:date="2021-07-03T12:21:00Z" w:initials="RK">
    <w:p w14:paraId="5D52993F" w14:textId="77777777" w:rsidR="00965F9D" w:rsidRDefault="00965F9D" w:rsidP="0036517E">
      <w:pPr>
        <w:pStyle w:val="Jegyzetszveg"/>
      </w:pPr>
      <w:r>
        <w:rPr>
          <w:rStyle w:val="Jegyzethivatkozs"/>
        </w:rPr>
        <w:annotationRef/>
      </w:r>
      <w:r>
        <w:t>Nem világos</w:t>
      </w:r>
    </w:p>
  </w:comment>
  <w:comment w:id="2543" w:author="Rudolf Krecht" w:date="2021-07-03T12:27:00Z" w:initials="RK">
    <w:p w14:paraId="199932BF" w14:textId="77777777" w:rsidR="00965F9D" w:rsidRDefault="00965F9D" w:rsidP="0036517E">
      <w:pPr>
        <w:pStyle w:val="Jegyzetszveg"/>
      </w:pPr>
      <w:r>
        <w:rPr>
          <w:rStyle w:val="Jegyzethivatkozs"/>
        </w:rPr>
        <w:annotationRef/>
      </w:r>
      <w:r>
        <w:t>Nincs állítmánya a mondatnak</w:t>
      </w:r>
    </w:p>
  </w:comment>
  <w:comment w:id="2547" w:author="Rudolf Krecht" w:date="2021-07-03T12:28:00Z" w:initials="RK">
    <w:p w14:paraId="280F653F" w14:textId="77777777" w:rsidR="00965F9D" w:rsidRDefault="00965F9D" w:rsidP="0036517E">
      <w:pPr>
        <w:pStyle w:val="Jegyzetszveg"/>
      </w:pPr>
      <w:r>
        <w:rPr>
          <w:rStyle w:val="Jegyzethivatkozs"/>
        </w:rPr>
        <w:annotationRef/>
      </w:r>
      <w:r>
        <w:t>Műszaki szöveg, megadható pontosan, akár táblázatban, a többi robotra vonatkozó paraméterrel együtt.</w:t>
      </w:r>
    </w:p>
  </w:comment>
  <w:comment w:id="2548" w:author="Rudolf Krecht" w:date="2021-07-03T12:29:00Z" w:initials="RK">
    <w:p w14:paraId="5CC89173" w14:textId="77777777" w:rsidR="00965F9D" w:rsidRDefault="00965F9D" w:rsidP="0036517E">
      <w:pPr>
        <w:pStyle w:val="Jegyzetszveg"/>
      </w:pPr>
      <w:r>
        <w:rPr>
          <w:rStyle w:val="Jegyzethivatkozs"/>
        </w:rPr>
        <w:annotationRef/>
      </w:r>
      <w:r>
        <w:t>Ez méretezhető, számítással ellenőrizhető és alátámasztható.</w:t>
      </w:r>
    </w:p>
  </w:comment>
  <w:comment w:id="2561" w:author="Rudolf Krecht" w:date="2021-07-03T12:30:00Z" w:initials="RK">
    <w:p w14:paraId="586C0F65" w14:textId="77777777" w:rsidR="00965F9D" w:rsidRDefault="00965F9D" w:rsidP="0036517E">
      <w:pPr>
        <w:pStyle w:val="Jegyzetszveg"/>
      </w:pPr>
      <w:r>
        <w:rPr>
          <w:rStyle w:val="Jegyzethivatkozs"/>
        </w:rPr>
        <w:annotationRef/>
      </w:r>
      <w:r>
        <w:t>A bekezdések tételmondattal kezdődnek. Ha a bekezdés első mondata visszautal az előző bekezdésre, nem érdemes új bekezdést kezdeni.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E5B04B" w15:done="0"/>
  <w15:commentEx w15:paraId="76A17A2C" w15:done="0"/>
  <w15:commentEx w15:paraId="6C21F208" w15:done="0"/>
  <w15:commentEx w15:paraId="64F7B887" w15:done="0"/>
  <w15:commentEx w15:paraId="786534C7" w15:done="0"/>
  <w15:commentEx w15:paraId="10C76014" w15:done="0"/>
  <w15:commentEx w15:paraId="4087AFDF" w15:done="0"/>
  <w15:commentEx w15:paraId="469CCA60" w15:done="0"/>
  <w15:commentEx w15:paraId="1C7156A1" w15:done="0"/>
  <w15:commentEx w15:paraId="482F6581" w15:paraIdParent="1C7156A1" w15:done="0"/>
  <w15:commentEx w15:paraId="74459548" w15:done="0"/>
  <w15:commentEx w15:paraId="677EEE99" w15:done="0"/>
  <w15:commentEx w15:paraId="35B519FD" w15:done="0"/>
  <w15:commentEx w15:paraId="22A275FC" w15:done="0"/>
  <w15:commentEx w15:paraId="4B70C43E" w15:done="0"/>
  <w15:commentEx w15:paraId="14E2E046" w15:done="0"/>
  <w15:commentEx w15:paraId="57C72481" w15:done="0"/>
  <w15:commentEx w15:paraId="5DD7FE6B" w15:done="0"/>
  <w15:commentEx w15:paraId="42B265C9" w15:done="0"/>
  <w15:commentEx w15:paraId="44076B73" w15:done="0"/>
  <w15:commentEx w15:paraId="593F231F" w15:done="0"/>
  <w15:commentEx w15:paraId="1D075F6D" w15:done="0"/>
  <w15:commentEx w15:paraId="7190A44F" w15:done="0"/>
  <w15:commentEx w15:paraId="7BCF136D" w15:done="0"/>
  <w15:commentEx w15:paraId="025F7889" w15:done="0"/>
  <w15:commentEx w15:paraId="5D52993F" w15:done="0"/>
  <w15:commentEx w15:paraId="199932BF" w15:done="0"/>
  <w15:commentEx w15:paraId="280F653F" w15:done="0"/>
  <w15:commentEx w15:paraId="5CC89173" w15:done="0"/>
  <w15:commentEx w15:paraId="586C0F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AC362" w16cex:dateUtc="2021-07-03T09:07:00Z"/>
  <w16cex:commentExtensible w16cex:durableId="248AC3CE" w16cex:dateUtc="2021-07-03T09:09:00Z"/>
  <w16cex:commentExtensible w16cex:durableId="248AC4E6" w16cex:dateUtc="2021-07-03T09:13:00Z"/>
  <w16cex:commentExtensible w16cex:durableId="248AC3FB" w16cex:dateUtc="2021-07-03T09:09:00Z"/>
  <w16cex:commentExtensible w16cex:durableId="248AC410" w16cex:dateUtc="2021-07-03T09:10:00Z"/>
  <w16cex:commentExtensible w16cex:durableId="248AC41C" w16cex:dateUtc="2021-07-03T09:10:00Z"/>
  <w16cex:commentExtensible w16cex:durableId="248AC45C" w16cex:dateUtc="2021-07-03T09:11:00Z"/>
  <w16cex:commentExtensible w16cex:durableId="248AC66A" w16cex:dateUtc="2021-07-03T09:20:00Z"/>
  <w16cex:commentExtensible w16cex:durableId="248AC77A" w16cex:dateUtc="2021-07-03T09:24:00Z"/>
  <w16cex:commentExtensible w16cex:durableId="248D533D" w16cex:dateUtc="2021-07-05T07:45:00Z"/>
  <w16cex:commentExtensible w16cex:durableId="248AC83E" w16cex:dateUtc="2021-07-03T09:27:00Z"/>
  <w16cex:commentExtensible w16cex:durableId="248D536D" w16cex:dateUtc="2021-07-05T07:46:00Z"/>
  <w16cex:commentExtensible w16cex:durableId="248ACCB6" w16cex:dateUtc="2021-07-03T09:47:00Z"/>
  <w16cex:commentExtensible w16cex:durableId="248ACE49" w16cex:dateUtc="2021-07-03T09:53:00Z"/>
  <w16cex:commentExtensible w16cex:durableId="248ACE7B" w16cex:dateUtc="2021-07-03T09:54:00Z"/>
  <w16cex:commentExtensible w16cex:durableId="248ACFAE" w16cex:dateUtc="2021-07-03T09:59:00Z"/>
  <w16cex:commentExtensible w16cex:durableId="248ACFF5" w16cex:dateUtc="2021-07-03T10:00:00Z"/>
  <w16cex:commentExtensible w16cex:durableId="248AD222" w16cex:dateUtc="2021-07-03T10:10:00Z"/>
  <w16cex:commentExtensible w16cex:durableId="248AD27D" w16cex:dateUtc="2021-07-03T10:11:00Z"/>
  <w16cex:commentExtensible w16cex:durableId="248AD294" w16cex:dateUtc="2021-07-03T10:12:00Z"/>
  <w16cex:commentExtensible w16cex:durableId="248AD2EB" w16cex:dateUtc="2021-07-03T10:13:00Z"/>
  <w16cex:commentExtensible w16cex:durableId="248AD327" w16cex:dateUtc="2021-07-03T10:14:00Z"/>
  <w16cex:commentExtensible w16cex:durableId="248AD339" w16cex:dateUtc="2021-07-03T10:14:00Z"/>
  <w16cex:commentExtensible w16cex:durableId="248AD36B" w16cex:dateUtc="2021-07-03T10:15:00Z"/>
  <w16cex:commentExtensible w16cex:durableId="248AD437" w16cex:dateUtc="2021-07-03T10:19:00Z"/>
  <w16cex:commentExtensible w16cex:durableId="248AD4C0" w16cex:dateUtc="2021-07-03T10:21:00Z"/>
  <w16cex:commentExtensible w16cex:durableId="248AD63A" w16cex:dateUtc="2021-07-03T10:27:00Z"/>
  <w16cex:commentExtensible w16cex:durableId="248AD66D" w16cex:dateUtc="2021-07-03T10:28:00Z"/>
  <w16cex:commentExtensible w16cex:durableId="248AD6A0" w16cex:dateUtc="2021-07-03T10:29:00Z"/>
  <w16cex:commentExtensible w16cex:durableId="248AD6FE" w16cex:dateUtc="2021-07-03T1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E5B04B" w16cid:durableId="248AC362"/>
  <w16cid:commentId w16cid:paraId="76A17A2C" w16cid:durableId="248AC3CE"/>
  <w16cid:commentId w16cid:paraId="6C21F208" w16cid:durableId="248AC4E6"/>
  <w16cid:commentId w16cid:paraId="64F7B887" w16cid:durableId="248AC3FB"/>
  <w16cid:commentId w16cid:paraId="786534C7" w16cid:durableId="248AC410"/>
  <w16cid:commentId w16cid:paraId="10C76014" w16cid:durableId="248AC41C"/>
  <w16cid:commentId w16cid:paraId="4087AFDF" w16cid:durableId="248AC45C"/>
  <w16cid:commentId w16cid:paraId="469CCA60" w16cid:durableId="248AC66A"/>
  <w16cid:commentId w16cid:paraId="1C7156A1" w16cid:durableId="248AC77A"/>
  <w16cid:commentId w16cid:paraId="482F6581" w16cid:durableId="248D533D"/>
  <w16cid:commentId w16cid:paraId="74459548" w16cid:durableId="248AC83E"/>
  <w16cid:commentId w16cid:paraId="677EEE99" w16cid:durableId="248D536D"/>
  <w16cid:commentId w16cid:paraId="35B519FD" w16cid:durableId="248ACCB6"/>
  <w16cid:commentId w16cid:paraId="22A275FC" w16cid:durableId="248ACE49"/>
  <w16cid:commentId w16cid:paraId="4B70C43E" w16cid:durableId="248ACE7B"/>
  <w16cid:commentId w16cid:paraId="14E2E046" w16cid:durableId="248ACFAE"/>
  <w16cid:commentId w16cid:paraId="57C72481" w16cid:durableId="248ACFF5"/>
  <w16cid:commentId w16cid:paraId="5DD7FE6B" w16cid:durableId="248AD222"/>
  <w16cid:commentId w16cid:paraId="42B265C9" w16cid:durableId="248AD27D"/>
  <w16cid:commentId w16cid:paraId="44076B73" w16cid:durableId="248AD294"/>
  <w16cid:commentId w16cid:paraId="593F231F" w16cid:durableId="248AD2EB"/>
  <w16cid:commentId w16cid:paraId="1D075F6D" w16cid:durableId="248AD327"/>
  <w16cid:commentId w16cid:paraId="7190A44F" w16cid:durableId="248AD339"/>
  <w16cid:commentId w16cid:paraId="7BCF136D" w16cid:durableId="248AD36B"/>
  <w16cid:commentId w16cid:paraId="025F7889" w16cid:durableId="248AD437"/>
  <w16cid:commentId w16cid:paraId="5D52993F" w16cid:durableId="248AD4C0"/>
  <w16cid:commentId w16cid:paraId="199932BF" w16cid:durableId="248AD63A"/>
  <w16cid:commentId w16cid:paraId="280F653F" w16cid:durableId="248AD66D"/>
  <w16cid:commentId w16cid:paraId="5CC89173" w16cid:durableId="248AD6A0"/>
  <w16cid:commentId w16cid:paraId="586C0F65" w16cid:durableId="248AD6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22912A" w14:textId="77777777" w:rsidR="00965F9D" w:rsidRDefault="00965F9D">
      <w:r>
        <w:separator/>
      </w:r>
    </w:p>
  </w:endnote>
  <w:endnote w:type="continuationSeparator" w:id="0">
    <w:p w14:paraId="55F0638C" w14:textId="77777777" w:rsidR="00965F9D" w:rsidRDefault="00965F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OpenSymbol">
    <w:altName w:val="Calibri"/>
    <w:charset w:val="01"/>
    <w:family w:val="auto"/>
    <w:pitch w:val="variable"/>
  </w:font>
  <w:font w:name="Arial">
    <w:panose1 w:val="020B0604020202020204"/>
    <w:charset w:val="00"/>
    <w:family w:val="swiss"/>
    <w:pitch w:val="variable"/>
    <w:sig w:usb0="E0002AFF" w:usb1="C0007843" w:usb2="00000009" w:usb3="00000000" w:csb0="000001FF" w:csb1="00000000"/>
  </w:font>
  <w:font w:name="Linux Libertine G">
    <w:altName w:val="Times New Roman"/>
    <w:charset w:val="01"/>
    <w:family w:val="roman"/>
    <w:pitch w:val="variable"/>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Martel">
    <w:altName w:val="Calibri"/>
    <w:charset w:val="01"/>
    <w:family w:val="roman"/>
    <w:pitch w:val="variable"/>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3483E" w14:textId="77777777" w:rsidR="00965F9D" w:rsidRDefault="00965F9D">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19764" w14:textId="77777777" w:rsidR="00965F9D" w:rsidRDefault="00965F9D">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946E9" w14:textId="77777777" w:rsidR="00965F9D" w:rsidRDefault="00965F9D">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0491144"/>
      <w:docPartObj>
        <w:docPartGallery w:val="Page Numbers (Bottom of Page)"/>
        <w:docPartUnique/>
      </w:docPartObj>
    </w:sdtPr>
    <w:sdtContent>
      <w:p w14:paraId="712B5442" w14:textId="77777777" w:rsidR="00965F9D" w:rsidRDefault="00965F9D">
        <w:pPr>
          <w:pStyle w:val="llb"/>
          <w:jc w:val="center"/>
        </w:pPr>
        <w:r>
          <w:fldChar w:fldCharType="begin"/>
        </w:r>
        <w:r>
          <w:instrText>PAGE   \* MERGEFORMAT</w:instrText>
        </w:r>
        <w:r>
          <w:fldChar w:fldCharType="separate"/>
        </w:r>
        <w:r>
          <w:t>2</w:t>
        </w:r>
        <w:r>
          <w:fldChar w:fldCharType="end"/>
        </w:r>
      </w:p>
    </w:sdtContent>
  </w:sdt>
  <w:p w14:paraId="264C6269" w14:textId="77777777" w:rsidR="00965F9D" w:rsidRDefault="00965F9D">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8828432"/>
      <w:docPartObj>
        <w:docPartGallery w:val="Page Numbers (Bottom of Page)"/>
        <w:docPartUnique/>
      </w:docPartObj>
    </w:sdtPr>
    <w:sdtContent>
      <w:p w14:paraId="7FAE2A12" w14:textId="6FF5A42A" w:rsidR="00965F9D" w:rsidRDefault="00965F9D">
        <w:pPr>
          <w:pStyle w:val="llb"/>
          <w:jc w:val="center"/>
        </w:pPr>
        <w:r>
          <w:fldChar w:fldCharType="begin"/>
        </w:r>
        <w:r>
          <w:instrText>PAGE   \* MERGEFORMAT</w:instrText>
        </w:r>
        <w:r>
          <w:fldChar w:fldCharType="separate"/>
        </w:r>
        <w:r>
          <w:t>2</w:t>
        </w:r>
        <w:r>
          <w:fldChar w:fldCharType="end"/>
        </w:r>
      </w:p>
    </w:sdtContent>
  </w:sdt>
  <w:p w14:paraId="28A857F7" w14:textId="77777777" w:rsidR="00965F9D" w:rsidRDefault="00965F9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6CE45C" w14:textId="77777777" w:rsidR="00965F9D" w:rsidRDefault="00965F9D">
      <w:r>
        <w:separator/>
      </w:r>
    </w:p>
  </w:footnote>
  <w:footnote w:type="continuationSeparator" w:id="0">
    <w:p w14:paraId="7D9FD3C2" w14:textId="77777777" w:rsidR="00965F9D" w:rsidRDefault="00965F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EFEBD" w14:textId="77777777" w:rsidR="00965F9D" w:rsidRDefault="00965F9D">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C4F1B" w14:textId="77777777" w:rsidR="00965F9D" w:rsidRDefault="00965F9D">
    <w:pPr>
      <w:pStyle w:val="lfej"/>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506A6" w14:textId="77777777" w:rsidR="00965F9D" w:rsidRDefault="00965F9D">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4ABED426"/>
    <w:lvl w:ilvl="0">
      <w:start w:val="1"/>
      <w:numFmt w:val="decimal"/>
      <w:pStyle w:val="Szmozottlista"/>
      <w:lvlText w:val="%1."/>
      <w:lvlJc w:val="left"/>
      <w:pPr>
        <w:tabs>
          <w:tab w:val="num" w:pos="360"/>
        </w:tabs>
        <w:ind w:left="360" w:hanging="360"/>
      </w:pPr>
      <w:rPr>
        <w:rFonts w:cs="Times New Roman"/>
      </w:rPr>
    </w:lvl>
  </w:abstractNum>
  <w:abstractNum w:abstractNumId="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2"/>
    <w:multiLevelType w:val="multilevel"/>
    <w:tmpl w:val="9EA47648"/>
    <w:name w:val="WW8Num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4" w15:restartNumberingAfterBreak="0">
    <w:nsid w:val="068F5AD4"/>
    <w:multiLevelType w:val="hybridMultilevel"/>
    <w:tmpl w:val="A420DFE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DBF04E5"/>
    <w:multiLevelType w:val="hybridMultilevel"/>
    <w:tmpl w:val="E5F4799C"/>
    <w:lvl w:ilvl="0" w:tplc="F26A7C20">
      <w:start w:val="1"/>
      <w:numFmt w:val="decimal"/>
      <w:pStyle w:val="Referencia"/>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1B776AAA"/>
    <w:multiLevelType w:val="hybridMultilevel"/>
    <w:tmpl w:val="A61E59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907E02"/>
    <w:multiLevelType w:val="hybridMultilevel"/>
    <w:tmpl w:val="E9F858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023210B"/>
    <w:multiLevelType w:val="multilevel"/>
    <w:tmpl w:val="6822775E"/>
    <w:lvl w:ilvl="0">
      <w:start w:val="1"/>
      <w:numFmt w:val="decimal"/>
      <w:pStyle w:val="Cmsor1"/>
      <w:lvlText w:val="%1"/>
      <w:lvlJc w:val="left"/>
      <w:pPr>
        <w:ind w:left="432" w:hanging="432"/>
      </w:pPr>
      <w:rPr>
        <w:rFonts w:cs="Times New Roman"/>
      </w:rPr>
    </w:lvl>
    <w:lvl w:ilvl="1">
      <w:start w:val="1"/>
      <w:numFmt w:val="decimal"/>
      <w:pStyle w:val="Cmsor2"/>
      <w:lvlText w:val="%1.%2"/>
      <w:lvlJc w:val="left"/>
      <w:pPr>
        <w:ind w:left="576" w:hanging="576"/>
      </w:pPr>
      <w:rPr>
        <w:rFonts w:cs="Times New Roman"/>
      </w:rPr>
    </w:lvl>
    <w:lvl w:ilvl="2">
      <w:start w:val="1"/>
      <w:numFmt w:val="decimal"/>
      <w:pStyle w:val="Cmsor3"/>
      <w:lvlText w:val="%1.%2.%3"/>
      <w:lvlJc w:val="left"/>
      <w:pPr>
        <w:ind w:left="720" w:hanging="720"/>
      </w:pPr>
      <w:rPr>
        <w:rFonts w:cs="Times New Roman"/>
      </w:rPr>
    </w:lvl>
    <w:lvl w:ilvl="3">
      <w:start w:val="1"/>
      <w:numFmt w:val="decimal"/>
      <w:pStyle w:val="Cmsor4"/>
      <w:lvlText w:val="%1.%2.%3.%4"/>
      <w:lvlJc w:val="left"/>
      <w:pPr>
        <w:ind w:left="864" w:hanging="864"/>
      </w:pPr>
      <w:rPr>
        <w:rFonts w:cs="Times New Roman"/>
      </w:rPr>
    </w:lvl>
    <w:lvl w:ilvl="4">
      <w:start w:val="1"/>
      <w:numFmt w:val="decimal"/>
      <w:pStyle w:val="Cmsor5"/>
      <w:lvlText w:val="%1.%2.%3.%4.%5"/>
      <w:lvlJc w:val="left"/>
      <w:pPr>
        <w:ind w:left="1008" w:hanging="1008"/>
      </w:pPr>
      <w:rPr>
        <w:rFonts w:cs="Times New Roman"/>
      </w:rPr>
    </w:lvl>
    <w:lvl w:ilvl="5">
      <w:start w:val="1"/>
      <w:numFmt w:val="decimal"/>
      <w:pStyle w:val="Cmsor6"/>
      <w:lvlText w:val="%1.%2.%3.%4.%5.%6"/>
      <w:lvlJc w:val="left"/>
      <w:pPr>
        <w:ind w:left="1152" w:hanging="1152"/>
      </w:pPr>
      <w:rPr>
        <w:rFonts w:cs="Times New Roman"/>
      </w:rPr>
    </w:lvl>
    <w:lvl w:ilvl="6">
      <w:start w:val="1"/>
      <w:numFmt w:val="decimal"/>
      <w:pStyle w:val="Cmsor7"/>
      <w:lvlText w:val="%1.%2.%3.%4.%5.%6.%7"/>
      <w:lvlJc w:val="left"/>
      <w:pPr>
        <w:ind w:left="1296" w:hanging="1296"/>
      </w:pPr>
      <w:rPr>
        <w:rFonts w:cs="Times New Roman"/>
      </w:rPr>
    </w:lvl>
    <w:lvl w:ilvl="7">
      <w:start w:val="1"/>
      <w:numFmt w:val="decimal"/>
      <w:pStyle w:val="Cmsor8"/>
      <w:lvlText w:val="%1.%2.%3.%4.%5.%6.%7.%8"/>
      <w:lvlJc w:val="left"/>
      <w:pPr>
        <w:ind w:left="1440" w:hanging="1440"/>
      </w:pPr>
      <w:rPr>
        <w:rFonts w:cs="Times New Roman"/>
      </w:rPr>
    </w:lvl>
    <w:lvl w:ilvl="8">
      <w:start w:val="1"/>
      <w:numFmt w:val="decimal"/>
      <w:pStyle w:val="Cmsor9"/>
      <w:lvlText w:val="%1.%2.%3.%4.%5.%6.%7.%8.%9"/>
      <w:lvlJc w:val="left"/>
      <w:pPr>
        <w:ind w:left="1584" w:hanging="1584"/>
      </w:pPr>
      <w:rPr>
        <w:rFonts w:cs="Times New Roman"/>
      </w:rPr>
    </w:lvl>
  </w:abstractNum>
  <w:abstractNum w:abstractNumId="9" w15:restartNumberingAfterBreak="0">
    <w:nsid w:val="2C3A5808"/>
    <w:multiLevelType w:val="multilevel"/>
    <w:tmpl w:val="E3523B86"/>
    <w:lvl w:ilvl="0">
      <w:start w:val="1"/>
      <w:numFmt w:val="decimal"/>
      <w:pStyle w:val="TablazatCim"/>
      <w:suff w:val="space"/>
      <w:lvlText w:val="%1."/>
      <w:lvlJc w:val="center"/>
      <w:pPr>
        <w:ind w:left="1980" w:hanging="360"/>
      </w:pPr>
      <w:rPr>
        <w:rFonts w:ascii="Times New Roman" w:hAnsi="Times New Roman" w:cs="Times New Roman" w:hint="default"/>
        <w:b/>
        <w:i w:val="0"/>
        <w:sz w:val="24"/>
      </w:rPr>
    </w:lvl>
    <w:lvl w:ilvl="1">
      <w:start w:val="1"/>
      <w:numFmt w:val="lowerLetter"/>
      <w:lvlText w:val="%2."/>
      <w:lvlJc w:val="left"/>
      <w:pPr>
        <w:ind w:left="2700" w:hanging="360"/>
      </w:pPr>
      <w:rPr>
        <w:rFonts w:cs="Times New Roman" w:hint="default"/>
      </w:rPr>
    </w:lvl>
    <w:lvl w:ilvl="2">
      <w:start w:val="1"/>
      <w:numFmt w:val="lowerRoman"/>
      <w:lvlText w:val="%3."/>
      <w:lvlJc w:val="right"/>
      <w:pPr>
        <w:ind w:left="3420" w:hanging="180"/>
      </w:pPr>
      <w:rPr>
        <w:rFonts w:cs="Times New Roman" w:hint="default"/>
      </w:rPr>
    </w:lvl>
    <w:lvl w:ilvl="3">
      <w:start w:val="1"/>
      <w:numFmt w:val="decimal"/>
      <w:lvlText w:val="%4."/>
      <w:lvlJc w:val="left"/>
      <w:pPr>
        <w:ind w:left="4140" w:hanging="360"/>
      </w:pPr>
      <w:rPr>
        <w:rFonts w:cs="Times New Roman" w:hint="default"/>
      </w:rPr>
    </w:lvl>
    <w:lvl w:ilvl="4">
      <w:start w:val="1"/>
      <w:numFmt w:val="lowerLetter"/>
      <w:lvlText w:val="%5."/>
      <w:lvlJc w:val="left"/>
      <w:pPr>
        <w:ind w:left="4860" w:hanging="360"/>
      </w:pPr>
      <w:rPr>
        <w:rFonts w:cs="Times New Roman" w:hint="default"/>
      </w:rPr>
    </w:lvl>
    <w:lvl w:ilvl="5">
      <w:start w:val="1"/>
      <w:numFmt w:val="lowerRoman"/>
      <w:lvlText w:val="%6."/>
      <w:lvlJc w:val="right"/>
      <w:pPr>
        <w:ind w:left="5580" w:hanging="180"/>
      </w:pPr>
      <w:rPr>
        <w:rFonts w:cs="Times New Roman" w:hint="default"/>
      </w:rPr>
    </w:lvl>
    <w:lvl w:ilvl="6">
      <w:start w:val="1"/>
      <w:numFmt w:val="decimal"/>
      <w:lvlText w:val="%7."/>
      <w:lvlJc w:val="left"/>
      <w:pPr>
        <w:ind w:left="6300" w:hanging="360"/>
      </w:pPr>
      <w:rPr>
        <w:rFonts w:cs="Times New Roman" w:hint="default"/>
      </w:rPr>
    </w:lvl>
    <w:lvl w:ilvl="7">
      <w:start w:val="1"/>
      <w:numFmt w:val="lowerLetter"/>
      <w:lvlText w:val="%8."/>
      <w:lvlJc w:val="left"/>
      <w:pPr>
        <w:ind w:left="7020" w:hanging="360"/>
      </w:pPr>
      <w:rPr>
        <w:rFonts w:cs="Times New Roman" w:hint="default"/>
      </w:rPr>
    </w:lvl>
    <w:lvl w:ilvl="8">
      <w:start w:val="1"/>
      <w:numFmt w:val="lowerRoman"/>
      <w:lvlText w:val="%9."/>
      <w:lvlJc w:val="right"/>
      <w:pPr>
        <w:ind w:left="7740" w:hanging="180"/>
      </w:pPr>
      <w:rPr>
        <w:rFonts w:cs="Times New Roman" w:hint="default"/>
      </w:rPr>
    </w:lvl>
  </w:abstractNum>
  <w:abstractNum w:abstractNumId="10" w15:restartNumberingAfterBreak="0">
    <w:nsid w:val="2F2A0C96"/>
    <w:multiLevelType w:val="hybridMultilevel"/>
    <w:tmpl w:val="215AED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39B74AF"/>
    <w:multiLevelType w:val="hybridMultilevel"/>
    <w:tmpl w:val="6A129A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477E7308"/>
    <w:multiLevelType w:val="hybridMultilevel"/>
    <w:tmpl w:val="AD32D4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52850568"/>
    <w:multiLevelType w:val="hybridMultilevel"/>
    <w:tmpl w:val="1CF2CD5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55335299"/>
    <w:multiLevelType w:val="hybridMultilevel"/>
    <w:tmpl w:val="0F78AC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59914E4C"/>
    <w:multiLevelType w:val="hybridMultilevel"/>
    <w:tmpl w:val="EF2048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640977E3"/>
    <w:multiLevelType w:val="hybridMultilevel"/>
    <w:tmpl w:val="1068E7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6C9C7C89"/>
    <w:multiLevelType w:val="hybridMultilevel"/>
    <w:tmpl w:val="DDA23688"/>
    <w:lvl w:ilvl="0" w:tplc="6BAE8294">
      <w:start w:val="1"/>
      <w:numFmt w:val="decimal"/>
      <w:pStyle w:val="KodreszletCim"/>
      <w:lvlText w:val="%1."/>
      <w:lvlJc w:val="left"/>
      <w:pPr>
        <w:tabs>
          <w:tab w:val="num" w:pos="680"/>
        </w:tabs>
        <w:ind w:left="680" w:hanging="340"/>
      </w:pPr>
      <w:rPr>
        <w:rFonts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8" w15:restartNumberingAfterBreak="0">
    <w:nsid w:val="72FA2BD6"/>
    <w:multiLevelType w:val="multilevel"/>
    <w:tmpl w:val="59BAB7BE"/>
    <w:lvl w:ilvl="0">
      <w:start w:val="1"/>
      <w:numFmt w:val="decimal"/>
      <w:pStyle w:val="AbraAlairas"/>
      <w:suff w:val="space"/>
      <w:lvlText w:val="%1."/>
      <w:lvlJc w:val="center"/>
      <w:pPr>
        <w:ind w:left="1980" w:hanging="360"/>
      </w:pPr>
      <w:rPr>
        <w:rFonts w:cs="Times New Roman" w:hint="default"/>
        <w:b/>
        <w:i w:val="0"/>
      </w:rPr>
    </w:lvl>
    <w:lvl w:ilvl="1">
      <w:start w:val="1"/>
      <w:numFmt w:val="lowerLetter"/>
      <w:lvlText w:val="%2."/>
      <w:lvlJc w:val="left"/>
      <w:pPr>
        <w:ind w:left="2700" w:hanging="360"/>
      </w:pPr>
      <w:rPr>
        <w:rFonts w:cs="Times New Roman" w:hint="default"/>
      </w:rPr>
    </w:lvl>
    <w:lvl w:ilvl="2">
      <w:start w:val="1"/>
      <w:numFmt w:val="lowerRoman"/>
      <w:lvlText w:val="%3."/>
      <w:lvlJc w:val="right"/>
      <w:pPr>
        <w:ind w:left="3420" w:hanging="180"/>
      </w:pPr>
      <w:rPr>
        <w:rFonts w:cs="Times New Roman" w:hint="default"/>
      </w:rPr>
    </w:lvl>
    <w:lvl w:ilvl="3">
      <w:start w:val="1"/>
      <w:numFmt w:val="decimal"/>
      <w:lvlText w:val="%4."/>
      <w:lvlJc w:val="left"/>
      <w:pPr>
        <w:ind w:left="4140" w:hanging="360"/>
      </w:pPr>
      <w:rPr>
        <w:rFonts w:cs="Times New Roman" w:hint="default"/>
      </w:rPr>
    </w:lvl>
    <w:lvl w:ilvl="4">
      <w:start w:val="1"/>
      <w:numFmt w:val="lowerLetter"/>
      <w:lvlText w:val="%5."/>
      <w:lvlJc w:val="left"/>
      <w:pPr>
        <w:ind w:left="4860" w:hanging="360"/>
      </w:pPr>
      <w:rPr>
        <w:rFonts w:cs="Times New Roman" w:hint="default"/>
      </w:rPr>
    </w:lvl>
    <w:lvl w:ilvl="5">
      <w:start w:val="1"/>
      <w:numFmt w:val="lowerRoman"/>
      <w:lvlText w:val="%6."/>
      <w:lvlJc w:val="right"/>
      <w:pPr>
        <w:ind w:left="5580" w:hanging="180"/>
      </w:pPr>
      <w:rPr>
        <w:rFonts w:cs="Times New Roman" w:hint="default"/>
      </w:rPr>
    </w:lvl>
    <w:lvl w:ilvl="6">
      <w:start w:val="1"/>
      <w:numFmt w:val="decimal"/>
      <w:lvlText w:val="%7."/>
      <w:lvlJc w:val="left"/>
      <w:pPr>
        <w:ind w:left="6300" w:hanging="360"/>
      </w:pPr>
      <w:rPr>
        <w:rFonts w:cs="Times New Roman" w:hint="default"/>
      </w:rPr>
    </w:lvl>
    <w:lvl w:ilvl="7">
      <w:start w:val="1"/>
      <w:numFmt w:val="lowerLetter"/>
      <w:lvlText w:val="%8."/>
      <w:lvlJc w:val="left"/>
      <w:pPr>
        <w:ind w:left="7020" w:hanging="360"/>
      </w:pPr>
      <w:rPr>
        <w:rFonts w:cs="Times New Roman" w:hint="default"/>
      </w:rPr>
    </w:lvl>
    <w:lvl w:ilvl="8">
      <w:start w:val="1"/>
      <w:numFmt w:val="lowerRoman"/>
      <w:lvlText w:val="%9."/>
      <w:lvlJc w:val="right"/>
      <w:pPr>
        <w:ind w:left="7740" w:hanging="180"/>
      </w:pPr>
      <w:rPr>
        <w:rFonts w:cs="Times New Roman" w:hint="default"/>
      </w:rPr>
    </w:lvl>
  </w:abstractNum>
  <w:abstractNum w:abstractNumId="19" w15:restartNumberingAfterBreak="0">
    <w:nsid w:val="7AAB4FAE"/>
    <w:multiLevelType w:val="hybridMultilevel"/>
    <w:tmpl w:val="9814A7BC"/>
    <w:lvl w:ilvl="0" w:tplc="780CFE64">
      <w:start w:val="1"/>
      <w:numFmt w:val="upperLetter"/>
      <w:pStyle w:val="Melleklet"/>
      <w:lvlText w:val="%1."/>
      <w:lvlJc w:val="left"/>
      <w:pPr>
        <w:ind w:left="45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7B141046"/>
    <w:multiLevelType w:val="hybridMultilevel"/>
    <w:tmpl w:val="F9FCF3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13"/>
  </w:num>
  <w:num w:numId="5">
    <w:abstractNumId w:val="12"/>
  </w:num>
  <w:num w:numId="6">
    <w:abstractNumId w:val="11"/>
  </w:num>
  <w:num w:numId="7">
    <w:abstractNumId w:val="16"/>
  </w:num>
  <w:num w:numId="8">
    <w:abstractNumId w:val="1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18"/>
  </w:num>
  <w:num w:numId="19">
    <w:abstractNumId w:val="17"/>
  </w:num>
  <w:num w:numId="20">
    <w:abstractNumId w:val="19"/>
  </w:num>
  <w:num w:numId="21">
    <w:abstractNumId w:val="5"/>
  </w:num>
  <w:num w:numId="22">
    <w:abstractNumId w:val="0"/>
  </w:num>
  <w:num w:numId="23">
    <w:abstractNumId w:val="0"/>
  </w:num>
  <w:num w:numId="24">
    <w:abstractNumId w:val="9"/>
  </w:num>
  <w:num w:numId="25">
    <w:abstractNumId w:val="8"/>
  </w:num>
  <w:num w:numId="26">
    <w:abstractNumId w:val="7"/>
  </w:num>
  <w:num w:numId="27">
    <w:abstractNumId w:val="6"/>
  </w:num>
  <w:num w:numId="28">
    <w:abstractNumId w:val="15"/>
  </w:num>
  <w:num w:numId="29">
    <w:abstractNumId w:val="14"/>
  </w:num>
  <w:num w:numId="30">
    <w:abstractNumId w:val="20"/>
  </w:num>
  <w:num w:numId="31">
    <w:abstractNumId w:val="10"/>
  </w:num>
  <w:num w:numId="3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udolf Krecht">
    <w15:presenceInfo w15:providerId="None" w15:userId="Rudolf Krecht"/>
  </w15:person>
  <w15:person w15:author="VARGA Zoltan">
    <w15:presenceInfo w15:providerId="AD" w15:userId="S::zoltan.varga@bridgestone.eu::12e0db29-307e-48b2-a441-a2a364d47ffe"/>
  </w15:person>
  <w15:person w15:author="Horváth Ernő">
    <w15:presenceInfo w15:providerId="None" w15:userId="Horváth Ernő"/>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228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838"/>
    <w:rsid w:val="000015F4"/>
    <w:rsid w:val="00002FBD"/>
    <w:rsid w:val="00005924"/>
    <w:rsid w:val="000103E7"/>
    <w:rsid w:val="000103EF"/>
    <w:rsid w:val="000145EB"/>
    <w:rsid w:val="00022934"/>
    <w:rsid w:val="00022C11"/>
    <w:rsid w:val="000232D2"/>
    <w:rsid w:val="00023FFF"/>
    <w:rsid w:val="00024685"/>
    <w:rsid w:val="000257D6"/>
    <w:rsid w:val="00026F43"/>
    <w:rsid w:val="0002709E"/>
    <w:rsid w:val="00027AB1"/>
    <w:rsid w:val="000306C3"/>
    <w:rsid w:val="000325A2"/>
    <w:rsid w:val="00034A62"/>
    <w:rsid w:val="00037604"/>
    <w:rsid w:val="0004050A"/>
    <w:rsid w:val="00040D83"/>
    <w:rsid w:val="00041081"/>
    <w:rsid w:val="00044B6E"/>
    <w:rsid w:val="0004521F"/>
    <w:rsid w:val="000464B4"/>
    <w:rsid w:val="00046F15"/>
    <w:rsid w:val="00047457"/>
    <w:rsid w:val="00054D02"/>
    <w:rsid w:val="00076020"/>
    <w:rsid w:val="000760DC"/>
    <w:rsid w:val="00076511"/>
    <w:rsid w:val="0007706B"/>
    <w:rsid w:val="000800C5"/>
    <w:rsid w:val="00084805"/>
    <w:rsid w:val="000855D8"/>
    <w:rsid w:val="00086C8F"/>
    <w:rsid w:val="00087B68"/>
    <w:rsid w:val="00091994"/>
    <w:rsid w:val="0009543B"/>
    <w:rsid w:val="00095B1E"/>
    <w:rsid w:val="00095EF2"/>
    <w:rsid w:val="000978C4"/>
    <w:rsid w:val="000A2EFE"/>
    <w:rsid w:val="000A344B"/>
    <w:rsid w:val="000A5BB7"/>
    <w:rsid w:val="000A5C0D"/>
    <w:rsid w:val="000A6678"/>
    <w:rsid w:val="000A7ED5"/>
    <w:rsid w:val="000B2878"/>
    <w:rsid w:val="000B3838"/>
    <w:rsid w:val="000B4259"/>
    <w:rsid w:val="000B4482"/>
    <w:rsid w:val="000B7D44"/>
    <w:rsid w:val="000C1796"/>
    <w:rsid w:val="000C23BA"/>
    <w:rsid w:val="000C3E6F"/>
    <w:rsid w:val="000C5994"/>
    <w:rsid w:val="000C5DD8"/>
    <w:rsid w:val="000C6AD7"/>
    <w:rsid w:val="000D1A02"/>
    <w:rsid w:val="000D20E0"/>
    <w:rsid w:val="000D2128"/>
    <w:rsid w:val="000D6B8B"/>
    <w:rsid w:val="000D7AD9"/>
    <w:rsid w:val="000E3E6F"/>
    <w:rsid w:val="000E4C99"/>
    <w:rsid w:val="000E55D9"/>
    <w:rsid w:val="000F16ED"/>
    <w:rsid w:val="000F176C"/>
    <w:rsid w:val="000F19BE"/>
    <w:rsid w:val="000F4426"/>
    <w:rsid w:val="000F6392"/>
    <w:rsid w:val="0010122B"/>
    <w:rsid w:val="001024D4"/>
    <w:rsid w:val="00106C9A"/>
    <w:rsid w:val="001101EE"/>
    <w:rsid w:val="00111519"/>
    <w:rsid w:val="001163EB"/>
    <w:rsid w:val="00116857"/>
    <w:rsid w:val="001170B0"/>
    <w:rsid w:val="00117975"/>
    <w:rsid w:val="00122CFD"/>
    <w:rsid w:val="00125FC9"/>
    <w:rsid w:val="00127F14"/>
    <w:rsid w:val="00135331"/>
    <w:rsid w:val="00135583"/>
    <w:rsid w:val="0013769E"/>
    <w:rsid w:val="0014181C"/>
    <w:rsid w:val="001421FB"/>
    <w:rsid w:val="00142E30"/>
    <w:rsid w:val="00144943"/>
    <w:rsid w:val="00145F9E"/>
    <w:rsid w:val="00151E89"/>
    <w:rsid w:val="0015379F"/>
    <w:rsid w:val="00153E78"/>
    <w:rsid w:val="00153F5C"/>
    <w:rsid w:val="0015663C"/>
    <w:rsid w:val="00157891"/>
    <w:rsid w:val="0016021B"/>
    <w:rsid w:val="001619A8"/>
    <w:rsid w:val="00163259"/>
    <w:rsid w:val="00163D3F"/>
    <w:rsid w:val="00164BCD"/>
    <w:rsid w:val="00165F81"/>
    <w:rsid w:val="001665BF"/>
    <w:rsid w:val="001673B6"/>
    <w:rsid w:val="00167E2D"/>
    <w:rsid w:val="00167F40"/>
    <w:rsid w:val="0017023E"/>
    <w:rsid w:val="001731F0"/>
    <w:rsid w:val="001763A9"/>
    <w:rsid w:val="001763BB"/>
    <w:rsid w:val="001764FD"/>
    <w:rsid w:val="00176986"/>
    <w:rsid w:val="00177502"/>
    <w:rsid w:val="0018108F"/>
    <w:rsid w:val="00181D35"/>
    <w:rsid w:val="001823E6"/>
    <w:rsid w:val="00182670"/>
    <w:rsid w:val="00186B1C"/>
    <w:rsid w:val="00190209"/>
    <w:rsid w:val="00190285"/>
    <w:rsid w:val="001952A5"/>
    <w:rsid w:val="00195AE9"/>
    <w:rsid w:val="001A087A"/>
    <w:rsid w:val="001A5C3A"/>
    <w:rsid w:val="001B1A0B"/>
    <w:rsid w:val="001B4ECF"/>
    <w:rsid w:val="001B52A0"/>
    <w:rsid w:val="001B7912"/>
    <w:rsid w:val="001C223D"/>
    <w:rsid w:val="001C2708"/>
    <w:rsid w:val="001C3290"/>
    <w:rsid w:val="001C39F4"/>
    <w:rsid w:val="001C5C16"/>
    <w:rsid w:val="001D34EF"/>
    <w:rsid w:val="001D3F1A"/>
    <w:rsid w:val="001E3E99"/>
    <w:rsid w:val="002023D9"/>
    <w:rsid w:val="00202E01"/>
    <w:rsid w:val="00203857"/>
    <w:rsid w:val="00203FFF"/>
    <w:rsid w:val="0020487D"/>
    <w:rsid w:val="002048FD"/>
    <w:rsid w:val="00204DEA"/>
    <w:rsid w:val="00213496"/>
    <w:rsid w:val="002157ED"/>
    <w:rsid w:val="00216D12"/>
    <w:rsid w:val="00217102"/>
    <w:rsid w:val="00220AC2"/>
    <w:rsid w:val="00221738"/>
    <w:rsid w:val="002233C6"/>
    <w:rsid w:val="002237DD"/>
    <w:rsid w:val="00225971"/>
    <w:rsid w:val="00225E0B"/>
    <w:rsid w:val="0022768F"/>
    <w:rsid w:val="00235CCD"/>
    <w:rsid w:val="002360F1"/>
    <w:rsid w:val="0023785A"/>
    <w:rsid w:val="00237D5F"/>
    <w:rsid w:val="00241F0B"/>
    <w:rsid w:val="00242B12"/>
    <w:rsid w:val="0024341C"/>
    <w:rsid w:val="00245AA4"/>
    <w:rsid w:val="00246093"/>
    <w:rsid w:val="00246682"/>
    <w:rsid w:val="00246FF8"/>
    <w:rsid w:val="00247638"/>
    <w:rsid w:val="00250589"/>
    <w:rsid w:val="00250BE2"/>
    <w:rsid w:val="00256C97"/>
    <w:rsid w:val="00257E68"/>
    <w:rsid w:val="002625BC"/>
    <w:rsid w:val="00262F25"/>
    <w:rsid w:val="002632B1"/>
    <w:rsid w:val="00263463"/>
    <w:rsid w:val="002634E8"/>
    <w:rsid w:val="0026434C"/>
    <w:rsid w:val="00266433"/>
    <w:rsid w:val="00275C58"/>
    <w:rsid w:val="00276E97"/>
    <w:rsid w:val="0028347B"/>
    <w:rsid w:val="00285AA4"/>
    <w:rsid w:val="0028619B"/>
    <w:rsid w:val="00287108"/>
    <w:rsid w:val="00287EE3"/>
    <w:rsid w:val="00292D08"/>
    <w:rsid w:val="00293742"/>
    <w:rsid w:val="002952AF"/>
    <w:rsid w:val="00296959"/>
    <w:rsid w:val="002972AA"/>
    <w:rsid w:val="00297F4E"/>
    <w:rsid w:val="002A08ED"/>
    <w:rsid w:val="002A402D"/>
    <w:rsid w:val="002A4A34"/>
    <w:rsid w:val="002A62D2"/>
    <w:rsid w:val="002A7237"/>
    <w:rsid w:val="002A7D94"/>
    <w:rsid w:val="002B3677"/>
    <w:rsid w:val="002B4A0F"/>
    <w:rsid w:val="002B5146"/>
    <w:rsid w:val="002C1C04"/>
    <w:rsid w:val="002C231C"/>
    <w:rsid w:val="002C4B8F"/>
    <w:rsid w:val="002C64F7"/>
    <w:rsid w:val="002D45C7"/>
    <w:rsid w:val="002D4A27"/>
    <w:rsid w:val="002D54FA"/>
    <w:rsid w:val="002E0022"/>
    <w:rsid w:val="002E1D65"/>
    <w:rsid w:val="002E2496"/>
    <w:rsid w:val="002E5361"/>
    <w:rsid w:val="002E6129"/>
    <w:rsid w:val="002E769D"/>
    <w:rsid w:val="002E7758"/>
    <w:rsid w:val="002E7CA5"/>
    <w:rsid w:val="002F4D11"/>
    <w:rsid w:val="002F582B"/>
    <w:rsid w:val="002F62FB"/>
    <w:rsid w:val="003017B2"/>
    <w:rsid w:val="00301A88"/>
    <w:rsid w:val="00301D21"/>
    <w:rsid w:val="00305FBA"/>
    <w:rsid w:val="00307550"/>
    <w:rsid w:val="003079E4"/>
    <w:rsid w:val="00310173"/>
    <w:rsid w:val="0031045F"/>
    <w:rsid w:val="00313F94"/>
    <w:rsid w:val="00315EAB"/>
    <w:rsid w:val="00317383"/>
    <w:rsid w:val="00321426"/>
    <w:rsid w:val="00322BF8"/>
    <w:rsid w:val="00325A7D"/>
    <w:rsid w:val="003277A5"/>
    <w:rsid w:val="00331CBA"/>
    <w:rsid w:val="003328B3"/>
    <w:rsid w:val="00332991"/>
    <w:rsid w:val="00333498"/>
    <w:rsid w:val="00333F16"/>
    <w:rsid w:val="00336AB9"/>
    <w:rsid w:val="00337E2A"/>
    <w:rsid w:val="00340583"/>
    <w:rsid w:val="00341084"/>
    <w:rsid w:val="003418E7"/>
    <w:rsid w:val="00342386"/>
    <w:rsid w:val="003423EB"/>
    <w:rsid w:val="00342849"/>
    <w:rsid w:val="00343BA9"/>
    <w:rsid w:val="00347D3A"/>
    <w:rsid w:val="003537DE"/>
    <w:rsid w:val="003567FF"/>
    <w:rsid w:val="00362342"/>
    <w:rsid w:val="0036517E"/>
    <w:rsid w:val="00370330"/>
    <w:rsid w:val="00372239"/>
    <w:rsid w:val="00373171"/>
    <w:rsid w:val="003749DC"/>
    <w:rsid w:val="00377AED"/>
    <w:rsid w:val="00381BC9"/>
    <w:rsid w:val="00382123"/>
    <w:rsid w:val="00383045"/>
    <w:rsid w:val="00383DA2"/>
    <w:rsid w:val="00384FA7"/>
    <w:rsid w:val="00385CC9"/>
    <w:rsid w:val="00391322"/>
    <w:rsid w:val="00391A7C"/>
    <w:rsid w:val="00392534"/>
    <w:rsid w:val="00396901"/>
    <w:rsid w:val="003A305E"/>
    <w:rsid w:val="003A34D6"/>
    <w:rsid w:val="003A6E0A"/>
    <w:rsid w:val="003A7D94"/>
    <w:rsid w:val="003B1573"/>
    <w:rsid w:val="003B1C2E"/>
    <w:rsid w:val="003B2431"/>
    <w:rsid w:val="003B5733"/>
    <w:rsid w:val="003C3324"/>
    <w:rsid w:val="003D3390"/>
    <w:rsid w:val="003D437C"/>
    <w:rsid w:val="003D506A"/>
    <w:rsid w:val="003D77E8"/>
    <w:rsid w:val="003E1687"/>
    <w:rsid w:val="003E1784"/>
    <w:rsid w:val="003E184A"/>
    <w:rsid w:val="003E1B16"/>
    <w:rsid w:val="003E31DA"/>
    <w:rsid w:val="003E524D"/>
    <w:rsid w:val="003E62DA"/>
    <w:rsid w:val="003F5A1E"/>
    <w:rsid w:val="003F772D"/>
    <w:rsid w:val="003F7BCC"/>
    <w:rsid w:val="00400FCF"/>
    <w:rsid w:val="0040216D"/>
    <w:rsid w:val="0041029C"/>
    <w:rsid w:val="00411363"/>
    <w:rsid w:val="00413D15"/>
    <w:rsid w:val="00414999"/>
    <w:rsid w:val="0041511C"/>
    <w:rsid w:val="0041565C"/>
    <w:rsid w:val="00420ACC"/>
    <w:rsid w:val="00426949"/>
    <w:rsid w:val="004307A2"/>
    <w:rsid w:val="00430970"/>
    <w:rsid w:val="004318EA"/>
    <w:rsid w:val="00435776"/>
    <w:rsid w:val="00435850"/>
    <w:rsid w:val="00436EEA"/>
    <w:rsid w:val="00447CA9"/>
    <w:rsid w:val="00447F3E"/>
    <w:rsid w:val="00450742"/>
    <w:rsid w:val="004521E2"/>
    <w:rsid w:val="00454A31"/>
    <w:rsid w:val="004557B3"/>
    <w:rsid w:val="004562F6"/>
    <w:rsid w:val="00461E74"/>
    <w:rsid w:val="004656B1"/>
    <w:rsid w:val="004656D4"/>
    <w:rsid w:val="00466E8F"/>
    <w:rsid w:val="00473DF7"/>
    <w:rsid w:val="004818E5"/>
    <w:rsid w:val="00485D00"/>
    <w:rsid w:val="004903C8"/>
    <w:rsid w:val="0049127A"/>
    <w:rsid w:val="0049493B"/>
    <w:rsid w:val="00496B9E"/>
    <w:rsid w:val="00497104"/>
    <w:rsid w:val="004A0BD2"/>
    <w:rsid w:val="004A0F4D"/>
    <w:rsid w:val="004A3D9E"/>
    <w:rsid w:val="004A5443"/>
    <w:rsid w:val="004A5565"/>
    <w:rsid w:val="004A668C"/>
    <w:rsid w:val="004A7E13"/>
    <w:rsid w:val="004B15C2"/>
    <w:rsid w:val="004B1960"/>
    <w:rsid w:val="004B76D3"/>
    <w:rsid w:val="004C1394"/>
    <w:rsid w:val="004C177A"/>
    <w:rsid w:val="004C1E3E"/>
    <w:rsid w:val="004C3453"/>
    <w:rsid w:val="004C4B3A"/>
    <w:rsid w:val="004C4CAD"/>
    <w:rsid w:val="004C717A"/>
    <w:rsid w:val="004D4193"/>
    <w:rsid w:val="004E0616"/>
    <w:rsid w:val="004E1A9B"/>
    <w:rsid w:val="004E38F8"/>
    <w:rsid w:val="004E473A"/>
    <w:rsid w:val="004E5A4F"/>
    <w:rsid w:val="004F3504"/>
    <w:rsid w:val="004F3C99"/>
    <w:rsid w:val="004F69CE"/>
    <w:rsid w:val="004F6A15"/>
    <w:rsid w:val="004F7854"/>
    <w:rsid w:val="0050100D"/>
    <w:rsid w:val="0050361D"/>
    <w:rsid w:val="00503ACE"/>
    <w:rsid w:val="00503EDD"/>
    <w:rsid w:val="00504E8D"/>
    <w:rsid w:val="0051201B"/>
    <w:rsid w:val="00516AC7"/>
    <w:rsid w:val="005178A4"/>
    <w:rsid w:val="0052005A"/>
    <w:rsid w:val="005230FA"/>
    <w:rsid w:val="00526514"/>
    <w:rsid w:val="00526AF1"/>
    <w:rsid w:val="00527FA7"/>
    <w:rsid w:val="00532B7A"/>
    <w:rsid w:val="00533458"/>
    <w:rsid w:val="00533690"/>
    <w:rsid w:val="0053516D"/>
    <w:rsid w:val="005428EB"/>
    <w:rsid w:val="00544461"/>
    <w:rsid w:val="00545875"/>
    <w:rsid w:val="005464DD"/>
    <w:rsid w:val="005476DB"/>
    <w:rsid w:val="00551366"/>
    <w:rsid w:val="0055499B"/>
    <w:rsid w:val="005554F3"/>
    <w:rsid w:val="00561878"/>
    <w:rsid w:val="00561A14"/>
    <w:rsid w:val="00563D91"/>
    <w:rsid w:val="005660BB"/>
    <w:rsid w:val="00567C41"/>
    <w:rsid w:val="0057075A"/>
    <w:rsid w:val="00576750"/>
    <w:rsid w:val="00581121"/>
    <w:rsid w:val="00583118"/>
    <w:rsid w:val="00585385"/>
    <w:rsid w:val="00587387"/>
    <w:rsid w:val="00592D64"/>
    <w:rsid w:val="0059391F"/>
    <w:rsid w:val="00594824"/>
    <w:rsid w:val="005A021C"/>
    <w:rsid w:val="005A3C64"/>
    <w:rsid w:val="005A5623"/>
    <w:rsid w:val="005A6137"/>
    <w:rsid w:val="005B0C7E"/>
    <w:rsid w:val="005B16D2"/>
    <w:rsid w:val="005B1B1C"/>
    <w:rsid w:val="005B2FCF"/>
    <w:rsid w:val="005B5C68"/>
    <w:rsid w:val="005B7954"/>
    <w:rsid w:val="005B7E48"/>
    <w:rsid w:val="005C4F49"/>
    <w:rsid w:val="005C7573"/>
    <w:rsid w:val="005C7F77"/>
    <w:rsid w:val="005D0513"/>
    <w:rsid w:val="005D50ED"/>
    <w:rsid w:val="005D7367"/>
    <w:rsid w:val="005D75E5"/>
    <w:rsid w:val="005E0208"/>
    <w:rsid w:val="005E3D84"/>
    <w:rsid w:val="005E568F"/>
    <w:rsid w:val="005E636F"/>
    <w:rsid w:val="005F4182"/>
    <w:rsid w:val="005F4790"/>
    <w:rsid w:val="005F5D6E"/>
    <w:rsid w:val="005F7D14"/>
    <w:rsid w:val="00600882"/>
    <w:rsid w:val="00603CA3"/>
    <w:rsid w:val="0060681F"/>
    <w:rsid w:val="00607F1D"/>
    <w:rsid w:val="00612873"/>
    <w:rsid w:val="00612AF6"/>
    <w:rsid w:val="00612C01"/>
    <w:rsid w:val="006153C9"/>
    <w:rsid w:val="006200A5"/>
    <w:rsid w:val="00620EFC"/>
    <w:rsid w:val="00622924"/>
    <w:rsid w:val="00623D78"/>
    <w:rsid w:val="006275EA"/>
    <w:rsid w:val="006306A0"/>
    <w:rsid w:val="00631665"/>
    <w:rsid w:val="00631B17"/>
    <w:rsid w:val="00633073"/>
    <w:rsid w:val="006364E7"/>
    <w:rsid w:val="00637FB4"/>
    <w:rsid w:val="006400C0"/>
    <w:rsid w:val="00640490"/>
    <w:rsid w:val="00643EF3"/>
    <w:rsid w:val="00645486"/>
    <w:rsid w:val="00650B63"/>
    <w:rsid w:val="006563C7"/>
    <w:rsid w:val="006571CF"/>
    <w:rsid w:val="00660ABB"/>
    <w:rsid w:val="00665D25"/>
    <w:rsid w:val="00667D8E"/>
    <w:rsid w:val="00670F01"/>
    <w:rsid w:val="00684543"/>
    <w:rsid w:val="006864B4"/>
    <w:rsid w:val="006905C2"/>
    <w:rsid w:val="006A1896"/>
    <w:rsid w:val="006A23F4"/>
    <w:rsid w:val="006A540E"/>
    <w:rsid w:val="006A7C9F"/>
    <w:rsid w:val="006B30A0"/>
    <w:rsid w:val="006B368B"/>
    <w:rsid w:val="006B3EA8"/>
    <w:rsid w:val="006B5B44"/>
    <w:rsid w:val="006C4196"/>
    <w:rsid w:val="006C6FEC"/>
    <w:rsid w:val="006C71D1"/>
    <w:rsid w:val="006D2523"/>
    <w:rsid w:val="006D50A8"/>
    <w:rsid w:val="006D50E1"/>
    <w:rsid w:val="006D5637"/>
    <w:rsid w:val="006D646B"/>
    <w:rsid w:val="006E0A1C"/>
    <w:rsid w:val="006E1BDC"/>
    <w:rsid w:val="006E32DB"/>
    <w:rsid w:val="006E41C5"/>
    <w:rsid w:val="006E445F"/>
    <w:rsid w:val="006E4AA7"/>
    <w:rsid w:val="006F2A6E"/>
    <w:rsid w:val="006F524F"/>
    <w:rsid w:val="006F6337"/>
    <w:rsid w:val="00702E10"/>
    <w:rsid w:val="00703AE4"/>
    <w:rsid w:val="00704D38"/>
    <w:rsid w:val="00705E78"/>
    <w:rsid w:val="00706FD6"/>
    <w:rsid w:val="0070743E"/>
    <w:rsid w:val="00707632"/>
    <w:rsid w:val="00711D7A"/>
    <w:rsid w:val="0071305A"/>
    <w:rsid w:val="007173A0"/>
    <w:rsid w:val="00720A0B"/>
    <w:rsid w:val="00721937"/>
    <w:rsid w:val="00721DA7"/>
    <w:rsid w:val="00721DB0"/>
    <w:rsid w:val="00725EFC"/>
    <w:rsid w:val="00726B6F"/>
    <w:rsid w:val="00730CA7"/>
    <w:rsid w:val="007324C5"/>
    <w:rsid w:val="00733DE8"/>
    <w:rsid w:val="00735D89"/>
    <w:rsid w:val="0073632A"/>
    <w:rsid w:val="00737611"/>
    <w:rsid w:val="00737E2F"/>
    <w:rsid w:val="00740B83"/>
    <w:rsid w:val="007425FD"/>
    <w:rsid w:val="00743785"/>
    <w:rsid w:val="00750EE0"/>
    <w:rsid w:val="007527A9"/>
    <w:rsid w:val="00753696"/>
    <w:rsid w:val="00755C86"/>
    <w:rsid w:val="00756C01"/>
    <w:rsid w:val="00761302"/>
    <w:rsid w:val="007663B0"/>
    <w:rsid w:val="00767EFD"/>
    <w:rsid w:val="00767F80"/>
    <w:rsid w:val="00771877"/>
    <w:rsid w:val="00771A46"/>
    <w:rsid w:val="0077523A"/>
    <w:rsid w:val="0077552F"/>
    <w:rsid w:val="00777907"/>
    <w:rsid w:val="00777CC2"/>
    <w:rsid w:val="007808D7"/>
    <w:rsid w:val="00781E6B"/>
    <w:rsid w:val="00783143"/>
    <w:rsid w:val="007859C8"/>
    <w:rsid w:val="00785DD3"/>
    <w:rsid w:val="00786EC5"/>
    <w:rsid w:val="00791B97"/>
    <w:rsid w:val="007932D0"/>
    <w:rsid w:val="0079594E"/>
    <w:rsid w:val="007A085D"/>
    <w:rsid w:val="007A15F7"/>
    <w:rsid w:val="007A296D"/>
    <w:rsid w:val="007A2F06"/>
    <w:rsid w:val="007B071E"/>
    <w:rsid w:val="007B2A0D"/>
    <w:rsid w:val="007B3189"/>
    <w:rsid w:val="007B524F"/>
    <w:rsid w:val="007B58A5"/>
    <w:rsid w:val="007B6E21"/>
    <w:rsid w:val="007B7299"/>
    <w:rsid w:val="007B7C7E"/>
    <w:rsid w:val="007C5107"/>
    <w:rsid w:val="007C5DF4"/>
    <w:rsid w:val="007C6A62"/>
    <w:rsid w:val="007D0785"/>
    <w:rsid w:val="007D27B6"/>
    <w:rsid w:val="007D3AC2"/>
    <w:rsid w:val="007D440F"/>
    <w:rsid w:val="007D5BE3"/>
    <w:rsid w:val="007E02BC"/>
    <w:rsid w:val="007E239D"/>
    <w:rsid w:val="007E66C3"/>
    <w:rsid w:val="007E7857"/>
    <w:rsid w:val="007F2925"/>
    <w:rsid w:val="007F57C5"/>
    <w:rsid w:val="007F7AD1"/>
    <w:rsid w:val="00800184"/>
    <w:rsid w:val="008046D3"/>
    <w:rsid w:val="00806578"/>
    <w:rsid w:val="00807820"/>
    <w:rsid w:val="008120B4"/>
    <w:rsid w:val="00812F6F"/>
    <w:rsid w:val="00814259"/>
    <w:rsid w:val="00816323"/>
    <w:rsid w:val="00822256"/>
    <w:rsid w:val="00822887"/>
    <w:rsid w:val="00822A10"/>
    <w:rsid w:val="00822DBB"/>
    <w:rsid w:val="008255AE"/>
    <w:rsid w:val="00825A38"/>
    <w:rsid w:val="00826931"/>
    <w:rsid w:val="00827F62"/>
    <w:rsid w:val="00841E55"/>
    <w:rsid w:val="00844058"/>
    <w:rsid w:val="0084504E"/>
    <w:rsid w:val="008450AB"/>
    <w:rsid w:val="00845859"/>
    <w:rsid w:val="00846B93"/>
    <w:rsid w:val="0085107C"/>
    <w:rsid w:val="00854C05"/>
    <w:rsid w:val="008557F2"/>
    <w:rsid w:val="00857322"/>
    <w:rsid w:val="008578D6"/>
    <w:rsid w:val="00860FB1"/>
    <w:rsid w:val="00861BA2"/>
    <w:rsid w:val="00861CD2"/>
    <w:rsid w:val="008626B9"/>
    <w:rsid w:val="00863401"/>
    <w:rsid w:val="0086379E"/>
    <w:rsid w:val="00863D3A"/>
    <w:rsid w:val="00866341"/>
    <w:rsid w:val="0086772F"/>
    <w:rsid w:val="0087051E"/>
    <w:rsid w:val="00873307"/>
    <w:rsid w:val="00876222"/>
    <w:rsid w:val="0088114E"/>
    <w:rsid w:val="008834AD"/>
    <w:rsid w:val="00884FCD"/>
    <w:rsid w:val="0088521D"/>
    <w:rsid w:val="0088572D"/>
    <w:rsid w:val="0088730E"/>
    <w:rsid w:val="008915EC"/>
    <w:rsid w:val="00891E1D"/>
    <w:rsid w:val="00891E40"/>
    <w:rsid w:val="00892388"/>
    <w:rsid w:val="0089244E"/>
    <w:rsid w:val="00893441"/>
    <w:rsid w:val="00894459"/>
    <w:rsid w:val="00894CBF"/>
    <w:rsid w:val="00894E83"/>
    <w:rsid w:val="008A0756"/>
    <w:rsid w:val="008A0AB1"/>
    <w:rsid w:val="008A148C"/>
    <w:rsid w:val="008A435B"/>
    <w:rsid w:val="008A50F8"/>
    <w:rsid w:val="008A5B67"/>
    <w:rsid w:val="008A605D"/>
    <w:rsid w:val="008A6344"/>
    <w:rsid w:val="008A6A8E"/>
    <w:rsid w:val="008A71C9"/>
    <w:rsid w:val="008A7489"/>
    <w:rsid w:val="008B3AA1"/>
    <w:rsid w:val="008B5096"/>
    <w:rsid w:val="008B5E5C"/>
    <w:rsid w:val="008C09A4"/>
    <w:rsid w:val="008C27C0"/>
    <w:rsid w:val="008C2A47"/>
    <w:rsid w:val="008C56D8"/>
    <w:rsid w:val="008C58F4"/>
    <w:rsid w:val="008D0470"/>
    <w:rsid w:val="008D5D4A"/>
    <w:rsid w:val="008D67D9"/>
    <w:rsid w:val="008E0CF7"/>
    <w:rsid w:val="008E0F72"/>
    <w:rsid w:val="008E335A"/>
    <w:rsid w:val="008E445F"/>
    <w:rsid w:val="008E5C17"/>
    <w:rsid w:val="008E67E1"/>
    <w:rsid w:val="008E71A9"/>
    <w:rsid w:val="008F332B"/>
    <w:rsid w:val="008F3651"/>
    <w:rsid w:val="008F4F98"/>
    <w:rsid w:val="00902693"/>
    <w:rsid w:val="009029C8"/>
    <w:rsid w:val="00906E1A"/>
    <w:rsid w:val="00907286"/>
    <w:rsid w:val="0091119E"/>
    <w:rsid w:val="00912D11"/>
    <w:rsid w:val="0091454C"/>
    <w:rsid w:val="009148B9"/>
    <w:rsid w:val="00920E2E"/>
    <w:rsid w:val="009254D5"/>
    <w:rsid w:val="009360A7"/>
    <w:rsid w:val="00936E37"/>
    <w:rsid w:val="009379C6"/>
    <w:rsid w:val="00940132"/>
    <w:rsid w:val="00940D39"/>
    <w:rsid w:val="009431FB"/>
    <w:rsid w:val="0094465E"/>
    <w:rsid w:val="009475FA"/>
    <w:rsid w:val="00951801"/>
    <w:rsid w:val="00955602"/>
    <w:rsid w:val="00956231"/>
    <w:rsid w:val="0095657B"/>
    <w:rsid w:val="00956BAC"/>
    <w:rsid w:val="00960873"/>
    <w:rsid w:val="00963EC7"/>
    <w:rsid w:val="00964282"/>
    <w:rsid w:val="00965F9D"/>
    <w:rsid w:val="00966EA6"/>
    <w:rsid w:val="00967760"/>
    <w:rsid w:val="009735D0"/>
    <w:rsid w:val="009743E1"/>
    <w:rsid w:val="009773CD"/>
    <w:rsid w:val="00986BC0"/>
    <w:rsid w:val="009874E4"/>
    <w:rsid w:val="00990487"/>
    <w:rsid w:val="0099361A"/>
    <w:rsid w:val="0099456E"/>
    <w:rsid w:val="009948C2"/>
    <w:rsid w:val="0099496A"/>
    <w:rsid w:val="00996469"/>
    <w:rsid w:val="009969BE"/>
    <w:rsid w:val="00997109"/>
    <w:rsid w:val="00997303"/>
    <w:rsid w:val="00997560"/>
    <w:rsid w:val="009A1554"/>
    <w:rsid w:val="009A2661"/>
    <w:rsid w:val="009A3231"/>
    <w:rsid w:val="009A4ABE"/>
    <w:rsid w:val="009B1D0F"/>
    <w:rsid w:val="009B661B"/>
    <w:rsid w:val="009C3DC0"/>
    <w:rsid w:val="009C47A8"/>
    <w:rsid w:val="009D02E7"/>
    <w:rsid w:val="009D359A"/>
    <w:rsid w:val="009D4294"/>
    <w:rsid w:val="009D4728"/>
    <w:rsid w:val="009D4C0C"/>
    <w:rsid w:val="009D55AB"/>
    <w:rsid w:val="009D5B77"/>
    <w:rsid w:val="009D7CF0"/>
    <w:rsid w:val="009E0E1C"/>
    <w:rsid w:val="009E292C"/>
    <w:rsid w:val="009E4B07"/>
    <w:rsid w:val="009E642C"/>
    <w:rsid w:val="009E707B"/>
    <w:rsid w:val="009E72E8"/>
    <w:rsid w:val="009E75A1"/>
    <w:rsid w:val="009F0CA1"/>
    <w:rsid w:val="009F46BA"/>
    <w:rsid w:val="009F4957"/>
    <w:rsid w:val="009F5346"/>
    <w:rsid w:val="009F5575"/>
    <w:rsid w:val="009F55B7"/>
    <w:rsid w:val="00A00958"/>
    <w:rsid w:val="00A00E86"/>
    <w:rsid w:val="00A030CD"/>
    <w:rsid w:val="00A05970"/>
    <w:rsid w:val="00A10FBE"/>
    <w:rsid w:val="00A12CD2"/>
    <w:rsid w:val="00A141B5"/>
    <w:rsid w:val="00A14305"/>
    <w:rsid w:val="00A16D7C"/>
    <w:rsid w:val="00A201A8"/>
    <w:rsid w:val="00A22100"/>
    <w:rsid w:val="00A236BA"/>
    <w:rsid w:val="00A25909"/>
    <w:rsid w:val="00A25BAB"/>
    <w:rsid w:val="00A35F3B"/>
    <w:rsid w:val="00A378BB"/>
    <w:rsid w:val="00A37CF5"/>
    <w:rsid w:val="00A40AF2"/>
    <w:rsid w:val="00A43F82"/>
    <w:rsid w:val="00A45237"/>
    <w:rsid w:val="00A461AA"/>
    <w:rsid w:val="00A465A8"/>
    <w:rsid w:val="00A46D4C"/>
    <w:rsid w:val="00A5033F"/>
    <w:rsid w:val="00A5094C"/>
    <w:rsid w:val="00A52D96"/>
    <w:rsid w:val="00A536E4"/>
    <w:rsid w:val="00A53DE4"/>
    <w:rsid w:val="00A54AFE"/>
    <w:rsid w:val="00A60224"/>
    <w:rsid w:val="00A6676B"/>
    <w:rsid w:val="00A70966"/>
    <w:rsid w:val="00A709CF"/>
    <w:rsid w:val="00A7155E"/>
    <w:rsid w:val="00A74576"/>
    <w:rsid w:val="00A7494D"/>
    <w:rsid w:val="00A77838"/>
    <w:rsid w:val="00A77FD6"/>
    <w:rsid w:val="00A876FE"/>
    <w:rsid w:val="00A90121"/>
    <w:rsid w:val="00A907EE"/>
    <w:rsid w:val="00A914C6"/>
    <w:rsid w:val="00A93526"/>
    <w:rsid w:val="00A95942"/>
    <w:rsid w:val="00AA0F4F"/>
    <w:rsid w:val="00AA1233"/>
    <w:rsid w:val="00AA1E34"/>
    <w:rsid w:val="00AA3AF4"/>
    <w:rsid w:val="00AA5EA1"/>
    <w:rsid w:val="00AA6EF1"/>
    <w:rsid w:val="00AB030E"/>
    <w:rsid w:val="00AB122E"/>
    <w:rsid w:val="00AB3FC8"/>
    <w:rsid w:val="00AB6286"/>
    <w:rsid w:val="00AB6E70"/>
    <w:rsid w:val="00AC1CA4"/>
    <w:rsid w:val="00AC33E1"/>
    <w:rsid w:val="00AC3468"/>
    <w:rsid w:val="00AC44B5"/>
    <w:rsid w:val="00AD5332"/>
    <w:rsid w:val="00AD5FED"/>
    <w:rsid w:val="00AD6416"/>
    <w:rsid w:val="00AE0518"/>
    <w:rsid w:val="00AE3666"/>
    <w:rsid w:val="00AE40BD"/>
    <w:rsid w:val="00AE45F4"/>
    <w:rsid w:val="00AE4667"/>
    <w:rsid w:val="00AE57B9"/>
    <w:rsid w:val="00AE73A6"/>
    <w:rsid w:val="00AF473B"/>
    <w:rsid w:val="00AF699D"/>
    <w:rsid w:val="00AF6AAB"/>
    <w:rsid w:val="00B040BB"/>
    <w:rsid w:val="00B0681F"/>
    <w:rsid w:val="00B07519"/>
    <w:rsid w:val="00B103A3"/>
    <w:rsid w:val="00B114E5"/>
    <w:rsid w:val="00B11511"/>
    <w:rsid w:val="00B1247E"/>
    <w:rsid w:val="00B12F40"/>
    <w:rsid w:val="00B2273D"/>
    <w:rsid w:val="00B23F67"/>
    <w:rsid w:val="00B26264"/>
    <w:rsid w:val="00B27AE1"/>
    <w:rsid w:val="00B32212"/>
    <w:rsid w:val="00B3352F"/>
    <w:rsid w:val="00B4009F"/>
    <w:rsid w:val="00B41C76"/>
    <w:rsid w:val="00B43B38"/>
    <w:rsid w:val="00B45132"/>
    <w:rsid w:val="00B47A48"/>
    <w:rsid w:val="00B500D7"/>
    <w:rsid w:val="00B51CCA"/>
    <w:rsid w:val="00B534E7"/>
    <w:rsid w:val="00B53A89"/>
    <w:rsid w:val="00B61A8A"/>
    <w:rsid w:val="00B63A97"/>
    <w:rsid w:val="00B64369"/>
    <w:rsid w:val="00B65D0C"/>
    <w:rsid w:val="00B713F5"/>
    <w:rsid w:val="00B7155C"/>
    <w:rsid w:val="00B7186F"/>
    <w:rsid w:val="00B73FA7"/>
    <w:rsid w:val="00B74731"/>
    <w:rsid w:val="00B75A20"/>
    <w:rsid w:val="00B777C7"/>
    <w:rsid w:val="00B83C94"/>
    <w:rsid w:val="00B870BC"/>
    <w:rsid w:val="00B92EEC"/>
    <w:rsid w:val="00B94E90"/>
    <w:rsid w:val="00BA1871"/>
    <w:rsid w:val="00BB2F95"/>
    <w:rsid w:val="00BB361E"/>
    <w:rsid w:val="00BB622A"/>
    <w:rsid w:val="00BC063F"/>
    <w:rsid w:val="00BC15A0"/>
    <w:rsid w:val="00BC4786"/>
    <w:rsid w:val="00BC5C6E"/>
    <w:rsid w:val="00BC65CB"/>
    <w:rsid w:val="00BD1D1A"/>
    <w:rsid w:val="00BD1D2C"/>
    <w:rsid w:val="00BD23F0"/>
    <w:rsid w:val="00BD25AB"/>
    <w:rsid w:val="00BD25EA"/>
    <w:rsid w:val="00BD2A3F"/>
    <w:rsid w:val="00BE075D"/>
    <w:rsid w:val="00BE1F2B"/>
    <w:rsid w:val="00BE2A6A"/>
    <w:rsid w:val="00BE2C2F"/>
    <w:rsid w:val="00BE45CD"/>
    <w:rsid w:val="00BE50F3"/>
    <w:rsid w:val="00BE5C40"/>
    <w:rsid w:val="00BE7C62"/>
    <w:rsid w:val="00BF1584"/>
    <w:rsid w:val="00BF6546"/>
    <w:rsid w:val="00BF6F8A"/>
    <w:rsid w:val="00BF7A25"/>
    <w:rsid w:val="00C02F15"/>
    <w:rsid w:val="00C0332A"/>
    <w:rsid w:val="00C041CF"/>
    <w:rsid w:val="00C04621"/>
    <w:rsid w:val="00C04822"/>
    <w:rsid w:val="00C06264"/>
    <w:rsid w:val="00C063D0"/>
    <w:rsid w:val="00C0744E"/>
    <w:rsid w:val="00C10289"/>
    <w:rsid w:val="00C128FB"/>
    <w:rsid w:val="00C14FE9"/>
    <w:rsid w:val="00C15C96"/>
    <w:rsid w:val="00C2084D"/>
    <w:rsid w:val="00C2217A"/>
    <w:rsid w:val="00C240F0"/>
    <w:rsid w:val="00C243DA"/>
    <w:rsid w:val="00C2594B"/>
    <w:rsid w:val="00C26AE6"/>
    <w:rsid w:val="00C27361"/>
    <w:rsid w:val="00C278E6"/>
    <w:rsid w:val="00C3691A"/>
    <w:rsid w:val="00C42537"/>
    <w:rsid w:val="00C433E0"/>
    <w:rsid w:val="00C44965"/>
    <w:rsid w:val="00C4575A"/>
    <w:rsid w:val="00C46E1C"/>
    <w:rsid w:val="00C4725B"/>
    <w:rsid w:val="00C518C1"/>
    <w:rsid w:val="00C53C17"/>
    <w:rsid w:val="00C56734"/>
    <w:rsid w:val="00C56AED"/>
    <w:rsid w:val="00C57507"/>
    <w:rsid w:val="00C63596"/>
    <w:rsid w:val="00C63C17"/>
    <w:rsid w:val="00C75816"/>
    <w:rsid w:val="00C75E16"/>
    <w:rsid w:val="00C80651"/>
    <w:rsid w:val="00C82882"/>
    <w:rsid w:val="00C82FD4"/>
    <w:rsid w:val="00C836BA"/>
    <w:rsid w:val="00C83C52"/>
    <w:rsid w:val="00C853D5"/>
    <w:rsid w:val="00C906E6"/>
    <w:rsid w:val="00C90B78"/>
    <w:rsid w:val="00C91DBD"/>
    <w:rsid w:val="00C93026"/>
    <w:rsid w:val="00C93AA0"/>
    <w:rsid w:val="00C94A63"/>
    <w:rsid w:val="00C97EE6"/>
    <w:rsid w:val="00CA1AF7"/>
    <w:rsid w:val="00CA3072"/>
    <w:rsid w:val="00CA52C2"/>
    <w:rsid w:val="00CB1B9B"/>
    <w:rsid w:val="00CB5F7A"/>
    <w:rsid w:val="00CC224E"/>
    <w:rsid w:val="00CC49BF"/>
    <w:rsid w:val="00CC5199"/>
    <w:rsid w:val="00CC531D"/>
    <w:rsid w:val="00CC6799"/>
    <w:rsid w:val="00CD3B77"/>
    <w:rsid w:val="00CD4246"/>
    <w:rsid w:val="00CD4DC2"/>
    <w:rsid w:val="00CD66B1"/>
    <w:rsid w:val="00CE4DCE"/>
    <w:rsid w:val="00CE51BB"/>
    <w:rsid w:val="00CE7E22"/>
    <w:rsid w:val="00CF03D2"/>
    <w:rsid w:val="00CF0427"/>
    <w:rsid w:val="00CF0A95"/>
    <w:rsid w:val="00CF1DB6"/>
    <w:rsid w:val="00CF44F5"/>
    <w:rsid w:val="00D00A86"/>
    <w:rsid w:val="00D053DC"/>
    <w:rsid w:val="00D0653C"/>
    <w:rsid w:val="00D100C8"/>
    <w:rsid w:val="00D1098C"/>
    <w:rsid w:val="00D109EC"/>
    <w:rsid w:val="00D11F31"/>
    <w:rsid w:val="00D14138"/>
    <w:rsid w:val="00D14786"/>
    <w:rsid w:val="00D178BD"/>
    <w:rsid w:val="00D2161A"/>
    <w:rsid w:val="00D223C5"/>
    <w:rsid w:val="00D236F4"/>
    <w:rsid w:val="00D237FE"/>
    <w:rsid w:val="00D23F19"/>
    <w:rsid w:val="00D26F26"/>
    <w:rsid w:val="00D3024C"/>
    <w:rsid w:val="00D34778"/>
    <w:rsid w:val="00D37673"/>
    <w:rsid w:val="00D4258A"/>
    <w:rsid w:val="00D42C3D"/>
    <w:rsid w:val="00D45656"/>
    <w:rsid w:val="00D45871"/>
    <w:rsid w:val="00D464F9"/>
    <w:rsid w:val="00D468CE"/>
    <w:rsid w:val="00D475A7"/>
    <w:rsid w:val="00D501D1"/>
    <w:rsid w:val="00D54DC3"/>
    <w:rsid w:val="00D63793"/>
    <w:rsid w:val="00D64305"/>
    <w:rsid w:val="00D64EE8"/>
    <w:rsid w:val="00D65A4C"/>
    <w:rsid w:val="00D6612E"/>
    <w:rsid w:val="00D6747D"/>
    <w:rsid w:val="00D678F7"/>
    <w:rsid w:val="00D727D3"/>
    <w:rsid w:val="00D72B8F"/>
    <w:rsid w:val="00D73547"/>
    <w:rsid w:val="00D7542C"/>
    <w:rsid w:val="00D760A8"/>
    <w:rsid w:val="00D77289"/>
    <w:rsid w:val="00D84631"/>
    <w:rsid w:val="00D90239"/>
    <w:rsid w:val="00D911F5"/>
    <w:rsid w:val="00D9233F"/>
    <w:rsid w:val="00D92707"/>
    <w:rsid w:val="00D9341E"/>
    <w:rsid w:val="00D93EF4"/>
    <w:rsid w:val="00D946BF"/>
    <w:rsid w:val="00D966A3"/>
    <w:rsid w:val="00D971D8"/>
    <w:rsid w:val="00DA07D2"/>
    <w:rsid w:val="00DA0C33"/>
    <w:rsid w:val="00DA11C1"/>
    <w:rsid w:val="00DA43E3"/>
    <w:rsid w:val="00DA6A1F"/>
    <w:rsid w:val="00DA7FD4"/>
    <w:rsid w:val="00DB009B"/>
    <w:rsid w:val="00DB2D65"/>
    <w:rsid w:val="00DB738E"/>
    <w:rsid w:val="00DC0D81"/>
    <w:rsid w:val="00DC1AD7"/>
    <w:rsid w:val="00DC3796"/>
    <w:rsid w:val="00DC5185"/>
    <w:rsid w:val="00DD0710"/>
    <w:rsid w:val="00DD0982"/>
    <w:rsid w:val="00DD2730"/>
    <w:rsid w:val="00DD4BF2"/>
    <w:rsid w:val="00DD7622"/>
    <w:rsid w:val="00DE0E7F"/>
    <w:rsid w:val="00DE1011"/>
    <w:rsid w:val="00DE26DA"/>
    <w:rsid w:val="00DE4EE0"/>
    <w:rsid w:val="00DE60EC"/>
    <w:rsid w:val="00DE67CE"/>
    <w:rsid w:val="00DE700A"/>
    <w:rsid w:val="00DF31BD"/>
    <w:rsid w:val="00DF477F"/>
    <w:rsid w:val="00DF651E"/>
    <w:rsid w:val="00DF6E89"/>
    <w:rsid w:val="00DF76FA"/>
    <w:rsid w:val="00E014E7"/>
    <w:rsid w:val="00E01FF4"/>
    <w:rsid w:val="00E02FDE"/>
    <w:rsid w:val="00E05237"/>
    <w:rsid w:val="00E059B9"/>
    <w:rsid w:val="00E06309"/>
    <w:rsid w:val="00E06E71"/>
    <w:rsid w:val="00E10B5C"/>
    <w:rsid w:val="00E12C07"/>
    <w:rsid w:val="00E14908"/>
    <w:rsid w:val="00E15454"/>
    <w:rsid w:val="00E17A76"/>
    <w:rsid w:val="00E17C13"/>
    <w:rsid w:val="00E226E3"/>
    <w:rsid w:val="00E246A9"/>
    <w:rsid w:val="00E262DD"/>
    <w:rsid w:val="00E265CC"/>
    <w:rsid w:val="00E27331"/>
    <w:rsid w:val="00E314D0"/>
    <w:rsid w:val="00E3153B"/>
    <w:rsid w:val="00E3215F"/>
    <w:rsid w:val="00E3662C"/>
    <w:rsid w:val="00E36A81"/>
    <w:rsid w:val="00E37909"/>
    <w:rsid w:val="00E400D3"/>
    <w:rsid w:val="00E405B9"/>
    <w:rsid w:val="00E4261E"/>
    <w:rsid w:val="00E44CA8"/>
    <w:rsid w:val="00E45414"/>
    <w:rsid w:val="00E4701E"/>
    <w:rsid w:val="00E4768A"/>
    <w:rsid w:val="00E506F4"/>
    <w:rsid w:val="00E53DEE"/>
    <w:rsid w:val="00E55563"/>
    <w:rsid w:val="00E56DAB"/>
    <w:rsid w:val="00E6026E"/>
    <w:rsid w:val="00E613D6"/>
    <w:rsid w:val="00E63073"/>
    <w:rsid w:val="00E635EF"/>
    <w:rsid w:val="00E65F17"/>
    <w:rsid w:val="00E66556"/>
    <w:rsid w:val="00E7310A"/>
    <w:rsid w:val="00E7410F"/>
    <w:rsid w:val="00E75471"/>
    <w:rsid w:val="00E75A7D"/>
    <w:rsid w:val="00E77CAC"/>
    <w:rsid w:val="00E81523"/>
    <w:rsid w:val="00E82108"/>
    <w:rsid w:val="00E83B86"/>
    <w:rsid w:val="00E8710A"/>
    <w:rsid w:val="00E874E2"/>
    <w:rsid w:val="00E87860"/>
    <w:rsid w:val="00E91E67"/>
    <w:rsid w:val="00E95927"/>
    <w:rsid w:val="00E963DD"/>
    <w:rsid w:val="00EA0AEA"/>
    <w:rsid w:val="00EA3107"/>
    <w:rsid w:val="00EA388A"/>
    <w:rsid w:val="00EA4DF4"/>
    <w:rsid w:val="00EA5FF0"/>
    <w:rsid w:val="00EA7B0A"/>
    <w:rsid w:val="00EA7E14"/>
    <w:rsid w:val="00EB0853"/>
    <w:rsid w:val="00EB0D50"/>
    <w:rsid w:val="00EB12B8"/>
    <w:rsid w:val="00EB240B"/>
    <w:rsid w:val="00EB46F5"/>
    <w:rsid w:val="00EC17BA"/>
    <w:rsid w:val="00EC1E0F"/>
    <w:rsid w:val="00EC3F6E"/>
    <w:rsid w:val="00EC4339"/>
    <w:rsid w:val="00EC4D7F"/>
    <w:rsid w:val="00EC5235"/>
    <w:rsid w:val="00EC7270"/>
    <w:rsid w:val="00ED06C3"/>
    <w:rsid w:val="00ED06DD"/>
    <w:rsid w:val="00ED1411"/>
    <w:rsid w:val="00ED161C"/>
    <w:rsid w:val="00ED4EBA"/>
    <w:rsid w:val="00ED572F"/>
    <w:rsid w:val="00ED5E09"/>
    <w:rsid w:val="00ED5F08"/>
    <w:rsid w:val="00EE017C"/>
    <w:rsid w:val="00EE03AC"/>
    <w:rsid w:val="00EE195D"/>
    <w:rsid w:val="00EE2EEE"/>
    <w:rsid w:val="00EE49BE"/>
    <w:rsid w:val="00EE4CE8"/>
    <w:rsid w:val="00EE5582"/>
    <w:rsid w:val="00EE793D"/>
    <w:rsid w:val="00EF304E"/>
    <w:rsid w:val="00EF33CF"/>
    <w:rsid w:val="00EF46E4"/>
    <w:rsid w:val="00EF5496"/>
    <w:rsid w:val="00F009BC"/>
    <w:rsid w:val="00F016A3"/>
    <w:rsid w:val="00F0346A"/>
    <w:rsid w:val="00F06F9F"/>
    <w:rsid w:val="00F06FB8"/>
    <w:rsid w:val="00F13819"/>
    <w:rsid w:val="00F138FC"/>
    <w:rsid w:val="00F1430A"/>
    <w:rsid w:val="00F14BBF"/>
    <w:rsid w:val="00F21AEE"/>
    <w:rsid w:val="00F23BC6"/>
    <w:rsid w:val="00F252EC"/>
    <w:rsid w:val="00F349F6"/>
    <w:rsid w:val="00F34A1D"/>
    <w:rsid w:val="00F35C4D"/>
    <w:rsid w:val="00F36743"/>
    <w:rsid w:val="00F371D3"/>
    <w:rsid w:val="00F403BA"/>
    <w:rsid w:val="00F41CB0"/>
    <w:rsid w:val="00F43946"/>
    <w:rsid w:val="00F43AC3"/>
    <w:rsid w:val="00F43DE3"/>
    <w:rsid w:val="00F44669"/>
    <w:rsid w:val="00F470AC"/>
    <w:rsid w:val="00F5268A"/>
    <w:rsid w:val="00F53D98"/>
    <w:rsid w:val="00F53EF7"/>
    <w:rsid w:val="00F541CC"/>
    <w:rsid w:val="00F62C97"/>
    <w:rsid w:val="00F631F2"/>
    <w:rsid w:val="00F65059"/>
    <w:rsid w:val="00F655A4"/>
    <w:rsid w:val="00F72E1B"/>
    <w:rsid w:val="00F736D4"/>
    <w:rsid w:val="00F765DB"/>
    <w:rsid w:val="00F76A22"/>
    <w:rsid w:val="00F829BE"/>
    <w:rsid w:val="00F84A97"/>
    <w:rsid w:val="00F84B88"/>
    <w:rsid w:val="00F85EAE"/>
    <w:rsid w:val="00F87DAB"/>
    <w:rsid w:val="00F906D6"/>
    <w:rsid w:val="00F949EF"/>
    <w:rsid w:val="00F96535"/>
    <w:rsid w:val="00F96AC1"/>
    <w:rsid w:val="00FA1178"/>
    <w:rsid w:val="00FA3CFE"/>
    <w:rsid w:val="00FA781E"/>
    <w:rsid w:val="00FB0763"/>
    <w:rsid w:val="00FB1ACC"/>
    <w:rsid w:val="00FB375D"/>
    <w:rsid w:val="00FC1057"/>
    <w:rsid w:val="00FC15EB"/>
    <w:rsid w:val="00FC16B0"/>
    <w:rsid w:val="00FC3B18"/>
    <w:rsid w:val="00FC52E9"/>
    <w:rsid w:val="00FC56F8"/>
    <w:rsid w:val="00FC606C"/>
    <w:rsid w:val="00FC6AC6"/>
    <w:rsid w:val="00FC74E1"/>
    <w:rsid w:val="00FD0C2D"/>
    <w:rsid w:val="00FD10AC"/>
    <w:rsid w:val="00FD1756"/>
    <w:rsid w:val="00FD3EBF"/>
    <w:rsid w:val="00FE3998"/>
    <w:rsid w:val="00FE50E5"/>
    <w:rsid w:val="00FE5B02"/>
    <w:rsid w:val="00FE6D85"/>
    <w:rsid w:val="00FE7248"/>
    <w:rsid w:val="00FE738A"/>
    <w:rsid w:val="00FF0ED8"/>
    <w:rsid w:val="00FF14E4"/>
    <w:rsid w:val="00FF32FD"/>
    <w:rsid w:val="00FF4FC4"/>
    <w:rsid w:val="00FF5E92"/>
    <w:rsid w:val="00FF7F3D"/>
  </w:rsids>
  <m:mathPr>
    <m:mathFont m:val="Cambria Math"/>
    <m:brkBin m:val="before"/>
    <m:brkBinSub m:val="--"/>
    <m:smallFrac m:val="0"/>
    <m:dispDef/>
    <m:lMargin m:val="0"/>
    <m:rMargin m:val="0"/>
    <m:defJc m:val="centerGroup"/>
    <m:wrapIndent m:val="1440"/>
    <m:intLim m:val="subSup"/>
    <m:naryLim m:val="undOvr"/>
  </m:mathPr>
  <w:themeFontLang w:val="hu-HU" w:eastAsia="ja-JP"/>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oNotEmbedSmartTags/>
  <w:decimalSymbol w:val=","/>
  <w:listSeparator w:val=";"/>
  <w14:docId w14:val="1C7D7EEC"/>
  <w15:chartTrackingRefBased/>
  <w15:docId w15:val="{29EBAB36-C12B-4ED4-A4F1-DF81EB973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97560"/>
    <w:pPr>
      <w:spacing w:after="160" w:line="360" w:lineRule="auto"/>
      <w:jc w:val="both"/>
    </w:pPr>
    <w:rPr>
      <w:sz w:val="24"/>
      <w:szCs w:val="24"/>
      <w:lang w:eastAsia="en-US"/>
    </w:rPr>
  </w:style>
  <w:style w:type="paragraph" w:styleId="Cmsor1">
    <w:name w:val="heading 1"/>
    <w:basedOn w:val="Norml"/>
    <w:next w:val="Norml"/>
    <w:link w:val="Cmsor1Char"/>
    <w:qFormat/>
    <w:rsid w:val="000B4259"/>
    <w:pPr>
      <w:keepNext/>
      <w:numPr>
        <w:numId w:val="25"/>
      </w:numPr>
      <w:spacing w:after="480"/>
      <w:ind w:left="431" w:hanging="431"/>
      <w:outlineLvl w:val="0"/>
      <w:pPrChange w:id="0" w:author="Rudolf Krecht" w:date="2021-11-21T11:46:00Z">
        <w:pPr>
          <w:keepNext/>
          <w:numPr>
            <w:numId w:val="25"/>
          </w:numPr>
          <w:spacing w:before="240" w:after="60"/>
          <w:ind w:left="432" w:hanging="432"/>
          <w:outlineLvl w:val="0"/>
        </w:pPr>
      </w:pPrChange>
    </w:pPr>
    <w:rPr>
      <w:b/>
      <w:bCs/>
      <w:kern w:val="32"/>
      <w:sz w:val="32"/>
      <w:szCs w:val="32"/>
      <w:rPrChange w:id="0" w:author="Rudolf Krecht" w:date="2021-11-21T11:46:00Z">
        <w:rPr>
          <w:b/>
          <w:bCs/>
          <w:kern w:val="32"/>
          <w:sz w:val="32"/>
          <w:szCs w:val="32"/>
          <w:lang w:val="hu-HU" w:eastAsia="en-US" w:bidi="ar-SA"/>
        </w:rPr>
      </w:rPrChange>
    </w:rPr>
  </w:style>
  <w:style w:type="paragraph" w:styleId="Cmsor2">
    <w:name w:val="heading 2"/>
    <w:basedOn w:val="Norml"/>
    <w:next w:val="Norml"/>
    <w:link w:val="Cmsor2Char"/>
    <w:qFormat/>
    <w:rsid w:val="005A6137"/>
    <w:pPr>
      <w:keepNext/>
      <w:numPr>
        <w:ilvl w:val="1"/>
        <w:numId w:val="25"/>
      </w:numPr>
      <w:spacing w:before="480" w:after="360"/>
      <w:ind w:left="578" w:hanging="578"/>
      <w:outlineLvl w:val="1"/>
    </w:pPr>
    <w:rPr>
      <w:b/>
      <w:bCs/>
      <w:i/>
      <w:iCs/>
      <w:sz w:val="32"/>
      <w:szCs w:val="28"/>
    </w:rPr>
  </w:style>
  <w:style w:type="paragraph" w:styleId="Cmsor3">
    <w:name w:val="heading 3"/>
    <w:basedOn w:val="Norml"/>
    <w:next w:val="Norml"/>
    <w:link w:val="Cmsor3Char"/>
    <w:qFormat/>
    <w:rsid w:val="00822256"/>
    <w:pPr>
      <w:keepNext/>
      <w:numPr>
        <w:ilvl w:val="2"/>
        <w:numId w:val="25"/>
      </w:numPr>
      <w:spacing w:before="360" w:after="240"/>
      <w:outlineLvl w:val="2"/>
    </w:pPr>
    <w:rPr>
      <w:b/>
      <w:bCs/>
      <w:sz w:val="28"/>
      <w:szCs w:val="26"/>
    </w:rPr>
  </w:style>
  <w:style w:type="paragraph" w:styleId="Cmsor4">
    <w:name w:val="heading 4"/>
    <w:basedOn w:val="Norml"/>
    <w:next w:val="Norml"/>
    <w:link w:val="Cmsor4Char"/>
    <w:qFormat/>
    <w:rsid w:val="00C27361"/>
    <w:pPr>
      <w:keepNext/>
      <w:numPr>
        <w:ilvl w:val="3"/>
        <w:numId w:val="25"/>
      </w:numPr>
      <w:spacing w:before="240" w:after="60"/>
      <w:outlineLvl w:val="3"/>
    </w:pPr>
    <w:rPr>
      <w:b/>
      <w:bCs/>
      <w:sz w:val="28"/>
      <w:szCs w:val="28"/>
    </w:rPr>
  </w:style>
  <w:style w:type="paragraph" w:styleId="Cmsor5">
    <w:name w:val="heading 5"/>
    <w:basedOn w:val="Norml"/>
    <w:next w:val="Norml"/>
    <w:link w:val="Cmsor5Char"/>
    <w:qFormat/>
    <w:rsid w:val="00C27361"/>
    <w:pPr>
      <w:numPr>
        <w:ilvl w:val="4"/>
        <w:numId w:val="25"/>
      </w:numPr>
      <w:spacing w:before="240" w:after="60"/>
      <w:outlineLvl w:val="4"/>
    </w:pPr>
    <w:rPr>
      <w:b/>
      <w:bCs/>
      <w:i/>
      <w:iCs/>
      <w:sz w:val="26"/>
      <w:szCs w:val="26"/>
    </w:rPr>
  </w:style>
  <w:style w:type="paragraph" w:styleId="Cmsor6">
    <w:name w:val="heading 6"/>
    <w:basedOn w:val="Norml"/>
    <w:next w:val="Norml"/>
    <w:link w:val="Cmsor6Char"/>
    <w:qFormat/>
    <w:rsid w:val="00C27361"/>
    <w:pPr>
      <w:numPr>
        <w:ilvl w:val="5"/>
        <w:numId w:val="25"/>
      </w:numPr>
      <w:spacing w:before="240" w:after="60"/>
      <w:outlineLvl w:val="5"/>
    </w:pPr>
    <w:rPr>
      <w:b/>
      <w:bCs/>
      <w:sz w:val="22"/>
      <w:szCs w:val="22"/>
    </w:rPr>
  </w:style>
  <w:style w:type="paragraph" w:styleId="Cmsor7">
    <w:name w:val="heading 7"/>
    <w:basedOn w:val="Norml"/>
    <w:next w:val="Norml"/>
    <w:link w:val="Cmsor7Char"/>
    <w:qFormat/>
    <w:rsid w:val="00C27361"/>
    <w:pPr>
      <w:numPr>
        <w:ilvl w:val="6"/>
        <w:numId w:val="25"/>
      </w:numPr>
      <w:spacing w:before="240" w:after="60"/>
      <w:outlineLvl w:val="6"/>
    </w:pPr>
  </w:style>
  <w:style w:type="paragraph" w:styleId="Cmsor8">
    <w:name w:val="heading 8"/>
    <w:basedOn w:val="Norml"/>
    <w:next w:val="Norml"/>
    <w:link w:val="Cmsor8Char"/>
    <w:qFormat/>
    <w:rsid w:val="00C27361"/>
    <w:pPr>
      <w:numPr>
        <w:ilvl w:val="7"/>
        <w:numId w:val="25"/>
      </w:numPr>
      <w:spacing w:before="240" w:after="60"/>
      <w:outlineLvl w:val="7"/>
    </w:pPr>
    <w:rPr>
      <w:i/>
      <w:iCs/>
    </w:rPr>
  </w:style>
  <w:style w:type="paragraph" w:styleId="Cmsor9">
    <w:name w:val="heading 9"/>
    <w:basedOn w:val="Norml"/>
    <w:next w:val="Norml"/>
    <w:link w:val="Cmsor9Char"/>
    <w:qFormat/>
    <w:rsid w:val="00C27361"/>
    <w:pPr>
      <w:numPr>
        <w:ilvl w:val="8"/>
        <w:numId w:val="25"/>
      </w:numPr>
      <w:spacing w:before="240" w:after="60"/>
      <w:outlineLvl w:val="8"/>
    </w:pPr>
    <w:rPr>
      <w:rFonts w:ascii="Cambria" w:hAnsi="Cambria"/>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l"/>
    <w:next w:val="Szvegtrzs"/>
    <w:pPr>
      <w:keepNext/>
      <w:spacing w:before="240" w:after="120"/>
    </w:pPr>
    <w:rPr>
      <w:rFonts w:ascii="Arial" w:hAnsi="Arial"/>
      <w:sz w:val="28"/>
      <w:szCs w:val="28"/>
    </w:rPr>
  </w:style>
  <w:style w:type="paragraph" w:styleId="Szvegtrzs">
    <w:name w:val="Body Text"/>
    <w:basedOn w:val="Norml"/>
    <w:link w:val="SzvegtrzsChar"/>
    <w:rsid w:val="00C27361"/>
    <w:pPr>
      <w:spacing w:after="120"/>
    </w:pPr>
  </w:style>
  <w:style w:type="paragraph" w:styleId="Lista">
    <w:name w:val="List"/>
    <w:basedOn w:val="Szvegtrzs"/>
    <w:rPr>
      <w:rFonts w:ascii="Linux Libertine G" w:hAnsi="Linux Libertine G"/>
    </w:rPr>
  </w:style>
  <w:style w:type="paragraph" w:styleId="Kpalrs">
    <w:name w:val="caption"/>
    <w:basedOn w:val="Norml"/>
    <w:next w:val="Norml"/>
    <w:unhideWhenUsed/>
    <w:qFormat/>
    <w:rsid w:val="00C93AA0"/>
    <w:pPr>
      <w:spacing w:before="120" w:after="360"/>
      <w:jc w:val="center"/>
      <w:pPrChange w:id="1" w:author="Rudolf Krecht" w:date="2021-11-21T11:43:00Z">
        <w:pPr>
          <w:spacing w:after="200"/>
        </w:pPr>
      </w:pPrChange>
    </w:pPr>
    <w:rPr>
      <w:b/>
      <w:iCs/>
      <w:sz w:val="18"/>
      <w:szCs w:val="18"/>
      <w:rPrChange w:id="1" w:author="Rudolf Krecht" w:date="2021-11-21T11:43:00Z">
        <w:rPr>
          <w:i/>
          <w:iCs/>
          <w:color w:val="44546A" w:themeColor="text2"/>
          <w:sz w:val="18"/>
          <w:szCs w:val="18"/>
          <w:lang w:val="hu-HU" w:eastAsia="en-US" w:bidi="ar-SA"/>
        </w:rPr>
      </w:rPrChange>
    </w:rPr>
  </w:style>
  <w:style w:type="paragraph" w:customStyle="1" w:styleId="Trgymutat">
    <w:name w:val="Tárgymutató"/>
    <w:basedOn w:val="Norml"/>
    <w:pPr>
      <w:suppressLineNumbers/>
    </w:pPr>
    <w:rPr>
      <w:rFonts w:ascii="Linux Libertine G" w:hAnsi="Linux Libertine G"/>
    </w:rPr>
  </w:style>
  <w:style w:type="paragraph" w:customStyle="1" w:styleId="Kpalrs1">
    <w:name w:val="Képaláírás1"/>
    <w:basedOn w:val="Norml"/>
    <w:pPr>
      <w:suppressLineNumbers/>
      <w:spacing w:before="120" w:after="120"/>
    </w:pPr>
    <w:rPr>
      <w:i/>
      <w:iCs/>
    </w:rPr>
  </w:style>
  <w:style w:type="paragraph" w:customStyle="1" w:styleId="Tblzattartalom">
    <w:name w:val="Táblázattartalom"/>
    <w:basedOn w:val="Norm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l"/>
    <w:pPr>
      <w:spacing w:line="320" w:lineRule="atLeast"/>
    </w:pPr>
    <w:rPr>
      <w:rFonts w:ascii="Arial" w:hAnsi="Arial" w:cs="Arial"/>
      <w:sz w:val="22"/>
    </w:rPr>
  </w:style>
  <w:style w:type="paragraph" w:customStyle="1" w:styleId="Normlis">
    <w:name w:val="Normális"/>
    <w:basedOn w:val="Norml"/>
    <w:pPr>
      <w:tabs>
        <w:tab w:val="left" w:pos="1650"/>
        <w:tab w:val="left" w:pos="3736"/>
        <w:tab w:val="left" w:pos="5670"/>
        <w:tab w:val="left" w:pos="8504"/>
      </w:tabs>
      <w:spacing w:before="40" w:after="40"/>
    </w:pPr>
  </w:style>
  <w:style w:type="paragraph" w:customStyle="1" w:styleId="Szvegtrzs21">
    <w:name w:val="Szövegtörzs 21"/>
    <w:basedOn w:val="Norml"/>
    <w:pPr>
      <w:spacing w:before="240"/>
      <w:jc w:val="center"/>
    </w:pPr>
    <w:rPr>
      <w:b/>
      <w:sz w:val="32"/>
    </w:rPr>
  </w:style>
  <w:style w:type="paragraph" w:styleId="lfej">
    <w:name w:val="header"/>
    <w:basedOn w:val="Norml"/>
    <w:link w:val="lfejChar"/>
    <w:uiPriority w:val="99"/>
    <w:rsid w:val="00C27361"/>
    <w:pPr>
      <w:tabs>
        <w:tab w:val="center" w:pos="4680"/>
        <w:tab w:val="right" w:pos="9360"/>
      </w:tabs>
    </w:pPr>
  </w:style>
  <w:style w:type="paragraph" w:styleId="llb">
    <w:name w:val="footer"/>
    <w:basedOn w:val="Norml"/>
    <w:link w:val="llbChar"/>
    <w:uiPriority w:val="99"/>
    <w:rsid w:val="00C27361"/>
    <w:pPr>
      <w:tabs>
        <w:tab w:val="center" w:pos="4680"/>
        <w:tab w:val="right" w:pos="9360"/>
      </w:tabs>
    </w:pPr>
  </w:style>
  <w:style w:type="paragraph" w:styleId="Cm">
    <w:name w:val="Title"/>
    <w:basedOn w:val="Norml"/>
    <w:next w:val="Norml"/>
    <w:link w:val="CmChar"/>
    <w:qFormat/>
    <w:rsid w:val="00C27361"/>
    <w:pPr>
      <w:spacing w:before="2400" w:after="2400"/>
      <w:jc w:val="center"/>
      <w:outlineLvl w:val="0"/>
    </w:pPr>
    <w:rPr>
      <w:b/>
      <w:bCs/>
      <w:kern w:val="28"/>
      <w:sz w:val="48"/>
      <w:szCs w:val="48"/>
    </w:rPr>
  </w:style>
  <w:style w:type="paragraph" w:styleId="Idzet">
    <w:name w:val="Quote"/>
    <w:basedOn w:val="Norml"/>
    <w:qFormat/>
    <w:pPr>
      <w:spacing w:after="283"/>
      <w:ind w:left="567" w:right="567"/>
    </w:pPr>
  </w:style>
  <w:style w:type="paragraph" w:styleId="Alcm">
    <w:name w:val="Subtitle"/>
    <w:basedOn w:val="Norml"/>
    <w:next w:val="Norml"/>
    <w:link w:val="AlcmChar"/>
    <w:qFormat/>
    <w:rsid w:val="00C27361"/>
    <w:pPr>
      <w:numPr>
        <w:ilvl w:val="1"/>
      </w:numPr>
    </w:pPr>
    <w:rPr>
      <w:rFonts w:asciiTheme="majorHAnsi" w:eastAsiaTheme="majorEastAsia" w:hAnsiTheme="majorHAnsi" w:cstheme="majorBidi"/>
      <w:i/>
      <w:iCs/>
      <w:color w:val="4472C4" w:themeColor="accent1"/>
      <w:spacing w:val="15"/>
    </w:rPr>
  </w:style>
  <w:style w:type="paragraph" w:customStyle="1" w:styleId="Cmsor0">
    <w:name w:val="Címsor*"/>
    <w:basedOn w:val="Cmsor1"/>
    <w:pPr>
      <w:numPr>
        <w:numId w:val="0"/>
      </w:numPr>
      <w:jc w:val="center"/>
    </w:pPr>
    <w:rPr>
      <w:rFonts w:cs="Arial"/>
    </w:rPr>
  </w:style>
  <w:style w:type="paragraph" w:customStyle="1" w:styleId="Kiemelt">
    <w:name w:val="Kiemelt"/>
    <w:basedOn w:val="Szvegtrzs"/>
    <w:rPr>
      <w:b/>
      <w:bCs/>
    </w:rPr>
  </w:style>
  <w:style w:type="paragraph" w:customStyle="1" w:styleId="Igaztott">
    <w:name w:val="Igazított"/>
    <w:basedOn w:val="Szvegtrzs"/>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pPr>
      <w:ind w:left="850" w:right="850"/>
    </w:pPr>
  </w:style>
  <w:style w:type="paragraph" w:customStyle="1" w:styleId="Proslfej">
    <w:name w:val="Páros élőfej"/>
    <w:basedOn w:val="Norml"/>
    <w:pPr>
      <w:suppressLineNumbers/>
      <w:tabs>
        <w:tab w:val="center" w:pos="4819"/>
        <w:tab w:val="right" w:pos="9638"/>
      </w:tabs>
    </w:pPr>
  </w:style>
  <w:style w:type="paragraph" w:customStyle="1" w:styleId="Irodalomjegyzk1">
    <w:name w:val="Irodalomjegyzék 1"/>
    <w:basedOn w:val="Trgymutat"/>
    <w:rPr>
      <w:rFonts w:ascii="Times New Roman" w:hAnsi="Times New Roman"/>
    </w:rPr>
  </w:style>
  <w:style w:type="character" w:styleId="Hiperhivatkozs">
    <w:name w:val="Hyperlink"/>
    <w:basedOn w:val="Bekezdsalapbettpusa"/>
    <w:uiPriority w:val="99"/>
    <w:rsid w:val="00C27361"/>
    <w:rPr>
      <w:rFonts w:cs="Times New Roman"/>
      <w:color w:val="0000FF"/>
      <w:u w:val="single"/>
    </w:rPr>
  </w:style>
  <w:style w:type="paragraph" w:styleId="TJ1">
    <w:name w:val="toc 1"/>
    <w:basedOn w:val="Norml"/>
    <w:next w:val="Norml"/>
    <w:autoRedefine/>
    <w:uiPriority w:val="39"/>
    <w:rsid w:val="00C27361"/>
    <w:pPr>
      <w:spacing w:after="100"/>
    </w:pPr>
  </w:style>
  <w:style w:type="paragraph" w:styleId="TJ2">
    <w:name w:val="toc 2"/>
    <w:basedOn w:val="Norml"/>
    <w:next w:val="Norml"/>
    <w:autoRedefine/>
    <w:uiPriority w:val="39"/>
    <w:rsid w:val="00C27361"/>
    <w:pPr>
      <w:spacing w:after="100"/>
      <w:ind w:left="240"/>
    </w:pPr>
  </w:style>
  <w:style w:type="paragraph" w:styleId="TJ3">
    <w:name w:val="toc 3"/>
    <w:basedOn w:val="Norml"/>
    <w:next w:val="Norml"/>
    <w:autoRedefine/>
    <w:uiPriority w:val="39"/>
    <w:rsid w:val="00C27361"/>
    <w:pPr>
      <w:spacing w:after="100"/>
      <w:ind w:left="480"/>
    </w:pPr>
  </w:style>
  <w:style w:type="paragraph" w:styleId="Listaszerbekezds">
    <w:name w:val="List Paragraph"/>
    <w:basedOn w:val="Norml"/>
    <w:uiPriority w:val="34"/>
    <w:qFormat/>
    <w:rsid w:val="00620EFC"/>
    <w:pPr>
      <w:ind w:left="720"/>
      <w:contextualSpacing/>
    </w:pPr>
  </w:style>
  <w:style w:type="character" w:customStyle="1" w:styleId="SzvegtrzsChar">
    <w:name w:val="Szövegtörzs Char"/>
    <w:basedOn w:val="Bekezdsalapbettpusa"/>
    <w:link w:val="Szvegtrzs"/>
    <w:locked/>
    <w:rsid w:val="00C27361"/>
    <w:rPr>
      <w:sz w:val="24"/>
      <w:szCs w:val="24"/>
      <w:lang w:eastAsia="en-US"/>
    </w:rPr>
  </w:style>
  <w:style w:type="paragraph" w:customStyle="1" w:styleId="Abra">
    <w:name w:val="Abra"/>
    <w:basedOn w:val="Szvegtrzs"/>
    <w:next w:val="Norml"/>
    <w:rsid w:val="00C27361"/>
    <w:pPr>
      <w:keepNext/>
      <w:spacing w:before="240"/>
      <w:jc w:val="center"/>
    </w:pPr>
    <w:rPr>
      <w:noProof/>
      <w:lang w:val="en-US"/>
    </w:rPr>
  </w:style>
  <w:style w:type="paragraph" w:customStyle="1" w:styleId="AbraAlairas">
    <w:name w:val="AbraAlairas"/>
    <w:basedOn w:val="Szvegtrzs"/>
    <w:next w:val="Szvegtrzs"/>
    <w:rsid w:val="00C27361"/>
    <w:pPr>
      <w:numPr>
        <w:numId w:val="18"/>
      </w:numPr>
      <w:spacing w:after="240"/>
      <w:jc w:val="center"/>
    </w:pPr>
  </w:style>
  <w:style w:type="character" w:customStyle="1" w:styleId="AlcmChar">
    <w:name w:val="Alcím Char"/>
    <w:basedOn w:val="Bekezdsalapbettpusa"/>
    <w:link w:val="Alcm"/>
    <w:rsid w:val="00C27361"/>
    <w:rPr>
      <w:rFonts w:asciiTheme="majorHAnsi" w:eastAsiaTheme="majorEastAsia" w:hAnsiTheme="majorHAnsi" w:cstheme="majorBidi"/>
      <w:i/>
      <w:iCs/>
      <w:color w:val="4472C4" w:themeColor="accent1"/>
      <w:spacing w:val="15"/>
      <w:sz w:val="24"/>
      <w:szCs w:val="24"/>
      <w:lang w:eastAsia="en-US"/>
    </w:rPr>
  </w:style>
  <w:style w:type="paragraph" w:styleId="Buborkszveg">
    <w:name w:val="Balloon Text"/>
    <w:basedOn w:val="Norml"/>
    <w:link w:val="BuborkszvegChar"/>
    <w:semiHidden/>
    <w:rsid w:val="00C27361"/>
    <w:rPr>
      <w:rFonts w:ascii="Tahoma" w:hAnsi="Tahoma" w:cs="Tahoma"/>
      <w:sz w:val="16"/>
      <w:szCs w:val="16"/>
    </w:rPr>
  </w:style>
  <w:style w:type="character" w:customStyle="1" w:styleId="BuborkszvegChar">
    <w:name w:val="Buborékszöveg Char"/>
    <w:basedOn w:val="Bekezdsalapbettpusa"/>
    <w:link w:val="Buborkszveg"/>
    <w:semiHidden/>
    <w:rsid w:val="00C27361"/>
    <w:rPr>
      <w:rFonts w:ascii="Tahoma" w:hAnsi="Tahoma" w:cs="Tahoma"/>
      <w:sz w:val="16"/>
      <w:szCs w:val="16"/>
      <w:lang w:eastAsia="en-US"/>
    </w:rPr>
  </w:style>
  <w:style w:type="character" w:customStyle="1" w:styleId="CmChar">
    <w:name w:val="Cím Char"/>
    <w:basedOn w:val="Bekezdsalapbettpusa"/>
    <w:link w:val="Cm"/>
    <w:locked/>
    <w:rsid w:val="00C27361"/>
    <w:rPr>
      <w:b/>
      <w:bCs/>
      <w:kern w:val="28"/>
      <w:sz w:val="48"/>
      <w:szCs w:val="48"/>
      <w:lang w:eastAsia="en-US"/>
    </w:rPr>
  </w:style>
  <w:style w:type="character" w:customStyle="1" w:styleId="Cmsor1Char">
    <w:name w:val="Címsor 1 Char"/>
    <w:basedOn w:val="Bekezdsalapbettpusa"/>
    <w:link w:val="Cmsor1"/>
    <w:locked/>
    <w:rsid w:val="000B4259"/>
    <w:rPr>
      <w:b/>
      <w:bCs/>
      <w:kern w:val="32"/>
      <w:sz w:val="32"/>
      <w:szCs w:val="32"/>
      <w:lang w:eastAsia="en-US"/>
    </w:rPr>
  </w:style>
  <w:style w:type="character" w:customStyle="1" w:styleId="Cmsor2Char">
    <w:name w:val="Címsor 2 Char"/>
    <w:basedOn w:val="Bekezdsalapbettpusa"/>
    <w:link w:val="Cmsor2"/>
    <w:locked/>
    <w:rsid w:val="005A6137"/>
    <w:rPr>
      <w:b/>
      <w:bCs/>
      <w:i/>
      <w:iCs/>
      <w:sz w:val="32"/>
      <w:szCs w:val="28"/>
      <w:lang w:eastAsia="en-US"/>
    </w:rPr>
  </w:style>
  <w:style w:type="character" w:customStyle="1" w:styleId="Cmsor3Char">
    <w:name w:val="Címsor 3 Char"/>
    <w:basedOn w:val="Bekezdsalapbettpusa"/>
    <w:link w:val="Cmsor3"/>
    <w:locked/>
    <w:rsid w:val="00822256"/>
    <w:rPr>
      <w:b/>
      <w:bCs/>
      <w:sz w:val="28"/>
      <w:szCs w:val="26"/>
      <w:lang w:eastAsia="en-US"/>
    </w:rPr>
  </w:style>
  <w:style w:type="character" w:customStyle="1" w:styleId="Cmsor4Char">
    <w:name w:val="Címsor 4 Char"/>
    <w:basedOn w:val="Bekezdsalapbettpusa"/>
    <w:link w:val="Cmsor4"/>
    <w:rsid w:val="00C27361"/>
    <w:rPr>
      <w:b/>
      <w:bCs/>
      <w:sz w:val="28"/>
      <w:szCs w:val="28"/>
      <w:lang w:eastAsia="en-US"/>
    </w:rPr>
  </w:style>
  <w:style w:type="character" w:customStyle="1" w:styleId="Cmsor5Char">
    <w:name w:val="Címsor 5 Char"/>
    <w:basedOn w:val="Bekezdsalapbettpusa"/>
    <w:link w:val="Cmsor5"/>
    <w:rsid w:val="00C27361"/>
    <w:rPr>
      <w:b/>
      <w:bCs/>
      <w:i/>
      <w:iCs/>
      <w:sz w:val="26"/>
      <w:szCs w:val="26"/>
      <w:lang w:eastAsia="en-US"/>
    </w:rPr>
  </w:style>
  <w:style w:type="character" w:customStyle="1" w:styleId="Cmsor6Char">
    <w:name w:val="Címsor 6 Char"/>
    <w:basedOn w:val="Bekezdsalapbettpusa"/>
    <w:link w:val="Cmsor6"/>
    <w:rsid w:val="00C27361"/>
    <w:rPr>
      <w:b/>
      <w:bCs/>
      <w:sz w:val="22"/>
      <w:szCs w:val="22"/>
      <w:lang w:eastAsia="en-US"/>
    </w:rPr>
  </w:style>
  <w:style w:type="character" w:customStyle="1" w:styleId="Cmsor7Char">
    <w:name w:val="Címsor 7 Char"/>
    <w:basedOn w:val="Bekezdsalapbettpusa"/>
    <w:link w:val="Cmsor7"/>
    <w:rsid w:val="00C27361"/>
    <w:rPr>
      <w:sz w:val="24"/>
      <w:szCs w:val="24"/>
      <w:lang w:eastAsia="en-US"/>
    </w:rPr>
  </w:style>
  <w:style w:type="character" w:customStyle="1" w:styleId="Cmsor8Char">
    <w:name w:val="Címsor 8 Char"/>
    <w:basedOn w:val="Bekezdsalapbettpusa"/>
    <w:link w:val="Cmsor8"/>
    <w:rsid w:val="00C27361"/>
    <w:rPr>
      <w:i/>
      <w:iCs/>
      <w:sz w:val="24"/>
      <w:szCs w:val="24"/>
      <w:lang w:eastAsia="en-US"/>
    </w:rPr>
  </w:style>
  <w:style w:type="character" w:customStyle="1" w:styleId="Cmsor9Char">
    <w:name w:val="Címsor 9 Char"/>
    <w:basedOn w:val="Bekezdsalapbettpusa"/>
    <w:link w:val="Cmsor9"/>
    <w:rsid w:val="00C27361"/>
    <w:rPr>
      <w:rFonts w:ascii="Cambria" w:hAnsi="Cambria"/>
      <w:sz w:val="22"/>
      <w:szCs w:val="22"/>
      <w:lang w:eastAsia="en-US"/>
    </w:rPr>
  </w:style>
  <w:style w:type="paragraph" w:customStyle="1" w:styleId="Default">
    <w:name w:val="Default"/>
    <w:rsid w:val="00C27361"/>
    <w:pPr>
      <w:autoSpaceDE w:val="0"/>
      <w:autoSpaceDN w:val="0"/>
      <w:adjustRightInd w:val="0"/>
    </w:pPr>
    <w:rPr>
      <w:rFonts w:ascii="Martel" w:hAnsi="Martel" w:cs="Martel"/>
      <w:color w:val="000000"/>
      <w:sz w:val="24"/>
      <w:szCs w:val="24"/>
      <w:lang w:eastAsia="ja-JP"/>
    </w:rPr>
  </w:style>
  <w:style w:type="paragraph" w:customStyle="1" w:styleId="DolgozatCim">
    <w:name w:val="DolgozatCim"/>
    <w:rsid w:val="00C27361"/>
    <w:pPr>
      <w:spacing w:before="2400" w:after="2400" w:line="276" w:lineRule="auto"/>
      <w:jc w:val="center"/>
    </w:pPr>
    <w:rPr>
      <w:b/>
      <w:bCs/>
      <w:kern w:val="28"/>
      <w:sz w:val="48"/>
      <w:szCs w:val="48"/>
      <w:lang w:eastAsia="en-US"/>
    </w:rPr>
  </w:style>
  <w:style w:type="paragraph" w:customStyle="1" w:styleId="EgyetemNev">
    <w:name w:val="EgyetemNev"/>
    <w:basedOn w:val="Norml"/>
    <w:rsid w:val="00C27361"/>
    <w:pPr>
      <w:spacing w:before="240" w:after="240"/>
      <w:jc w:val="center"/>
    </w:pPr>
    <w:rPr>
      <w:sz w:val="36"/>
      <w:szCs w:val="36"/>
    </w:rPr>
  </w:style>
  <w:style w:type="character" w:customStyle="1" w:styleId="lfejChar">
    <w:name w:val="Élőfej Char"/>
    <w:basedOn w:val="Bekezdsalapbettpusa"/>
    <w:link w:val="lfej"/>
    <w:uiPriority w:val="99"/>
    <w:locked/>
    <w:rsid w:val="00C27361"/>
    <w:rPr>
      <w:sz w:val="24"/>
      <w:szCs w:val="24"/>
      <w:lang w:eastAsia="en-US"/>
    </w:rPr>
  </w:style>
  <w:style w:type="character" w:customStyle="1" w:styleId="llbChar">
    <w:name w:val="Élőláb Char"/>
    <w:basedOn w:val="Bekezdsalapbettpusa"/>
    <w:link w:val="llb"/>
    <w:uiPriority w:val="99"/>
    <w:locked/>
    <w:rsid w:val="00C27361"/>
    <w:rPr>
      <w:sz w:val="24"/>
      <w:szCs w:val="24"/>
      <w:lang w:eastAsia="en-US"/>
    </w:rPr>
  </w:style>
  <w:style w:type="character" w:customStyle="1" w:styleId="Ershivatkozs1">
    <w:name w:val="Erős hivatkozás1"/>
    <w:basedOn w:val="Bekezdsalapbettpusa"/>
    <w:rsid w:val="00C27361"/>
    <w:rPr>
      <w:rFonts w:cs="Times New Roman"/>
      <w:b/>
      <w:sz w:val="24"/>
      <w:u w:val="single"/>
    </w:rPr>
  </w:style>
  <w:style w:type="character" w:customStyle="1" w:styleId="Erskiemels1">
    <w:name w:val="Erős kiemelés1"/>
    <w:basedOn w:val="Bekezdsalapbettpusa"/>
    <w:rsid w:val="00C27361"/>
    <w:rPr>
      <w:rFonts w:cs="Times New Roman"/>
      <w:b/>
      <w:i/>
      <w:sz w:val="24"/>
      <w:szCs w:val="24"/>
      <w:u w:val="single"/>
    </w:rPr>
  </w:style>
  <w:style w:type="character" w:customStyle="1" w:styleId="Finomhivatkozs1">
    <w:name w:val="Finom hivatkozás1"/>
    <w:basedOn w:val="Bekezdsalapbettpusa"/>
    <w:rsid w:val="00C27361"/>
    <w:rPr>
      <w:rFonts w:cs="Times New Roman"/>
      <w:sz w:val="24"/>
      <w:szCs w:val="24"/>
      <w:u w:val="single"/>
    </w:rPr>
  </w:style>
  <w:style w:type="character" w:customStyle="1" w:styleId="Finomkiemels1">
    <w:name w:val="Finom kiemelés1"/>
    <w:rsid w:val="00C27361"/>
    <w:rPr>
      <w:i/>
      <w:color w:val="5A5A5A"/>
    </w:rPr>
  </w:style>
  <w:style w:type="paragraph" w:customStyle="1" w:styleId="ForrasMegjeloles">
    <w:name w:val="ForrasMegjeloles"/>
    <w:basedOn w:val="AbraAlairas"/>
    <w:link w:val="ForrasMegjelolesChar"/>
    <w:rsid w:val="00C27361"/>
    <w:pPr>
      <w:ind w:left="0" w:firstLine="0"/>
    </w:pPr>
    <w:rPr>
      <w:i/>
    </w:rPr>
  </w:style>
  <w:style w:type="character" w:customStyle="1" w:styleId="ForrasMegjelolesChar">
    <w:name w:val="ForrasMegjeloles Char"/>
    <w:basedOn w:val="SzvegtrzsChar"/>
    <w:link w:val="ForrasMegjeloles"/>
    <w:locked/>
    <w:rsid w:val="00C27361"/>
    <w:rPr>
      <w:i/>
      <w:sz w:val="24"/>
      <w:szCs w:val="24"/>
      <w:lang w:eastAsia="en-US"/>
    </w:rPr>
  </w:style>
  <w:style w:type="paragraph" w:customStyle="1" w:styleId="HallgatoNeptun">
    <w:name w:val="HallgatoNeptun"/>
    <w:basedOn w:val="Norml"/>
    <w:rsid w:val="00C27361"/>
    <w:pPr>
      <w:spacing w:before="120" w:after="480"/>
      <w:jc w:val="center"/>
    </w:pPr>
    <w:rPr>
      <w:sz w:val="28"/>
      <w:szCs w:val="28"/>
    </w:rPr>
  </w:style>
  <w:style w:type="paragraph" w:customStyle="1" w:styleId="HallgatoNev">
    <w:name w:val="HallgatoNev"/>
    <w:basedOn w:val="Norml"/>
    <w:rsid w:val="00C27361"/>
    <w:pPr>
      <w:spacing w:before="720" w:after="120"/>
      <w:jc w:val="center"/>
    </w:pPr>
    <w:rPr>
      <w:b/>
      <w:sz w:val="36"/>
      <w:szCs w:val="36"/>
    </w:rPr>
  </w:style>
  <w:style w:type="character" w:customStyle="1" w:styleId="Helyrzszveg1">
    <w:name w:val="Helyőrző szöveg1"/>
    <w:basedOn w:val="Bekezdsalapbettpusa"/>
    <w:semiHidden/>
    <w:rsid w:val="00C27361"/>
    <w:rPr>
      <w:rFonts w:cs="Times New Roman"/>
      <w:color w:val="808080"/>
    </w:rPr>
  </w:style>
  <w:style w:type="paragraph" w:customStyle="1" w:styleId="Idzet1">
    <w:name w:val="Idézet1"/>
    <w:basedOn w:val="Norml"/>
    <w:next w:val="Norml"/>
    <w:link w:val="QuoteChar"/>
    <w:rsid w:val="00C27361"/>
    <w:rPr>
      <w:i/>
    </w:rPr>
  </w:style>
  <w:style w:type="character" w:customStyle="1" w:styleId="QuoteChar">
    <w:name w:val="Quote Char"/>
    <w:basedOn w:val="Bekezdsalapbettpusa"/>
    <w:link w:val="Idzet1"/>
    <w:locked/>
    <w:rsid w:val="00C27361"/>
    <w:rPr>
      <w:i/>
      <w:sz w:val="24"/>
      <w:szCs w:val="24"/>
      <w:lang w:eastAsia="en-US"/>
    </w:rPr>
  </w:style>
  <w:style w:type="paragraph" w:customStyle="1" w:styleId="KarNev">
    <w:name w:val="KarNev"/>
    <w:basedOn w:val="Norml"/>
    <w:rsid w:val="00C27361"/>
    <w:pPr>
      <w:spacing w:before="240" w:after="240"/>
      <w:jc w:val="center"/>
    </w:pPr>
    <w:rPr>
      <w:sz w:val="32"/>
      <w:szCs w:val="32"/>
    </w:rPr>
  </w:style>
  <w:style w:type="paragraph" w:customStyle="1" w:styleId="KeszitesHelyeIdeje">
    <w:name w:val="KeszitesHelyeIdeje"/>
    <w:basedOn w:val="Norml"/>
    <w:rsid w:val="00C27361"/>
    <w:pPr>
      <w:spacing w:before="480" w:after="480"/>
      <w:jc w:val="center"/>
    </w:pPr>
    <w:rPr>
      <w:sz w:val="32"/>
      <w:szCs w:val="32"/>
    </w:rPr>
  </w:style>
  <w:style w:type="character" w:styleId="Kiemels">
    <w:name w:val="Emphasis"/>
    <w:basedOn w:val="Bekezdsalapbettpusa"/>
    <w:uiPriority w:val="20"/>
    <w:qFormat/>
    <w:rsid w:val="00C27361"/>
    <w:rPr>
      <w:rFonts w:cs="Times New Roman"/>
      <w:b/>
      <w:i/>
      <w:iCs/>
      <w:lang w:val="hu-HU" w:eastAsia="x-none"/>
    </w:rPr>
  </w:style>
  <w:style w:type="character" w:styleId="Kiemels2">
    <w:name w:val="Strong"/>
    <w:basedOn w:val="Bekezdsalapbettpusa"/>
    <w:uiPriority w:val="22"/>
    <w:qFormat/>
    <w:rsid w:val="00C27361"/>
    <w:rPr>
      <w:rFonts w:cs="Times New Roman"/>
      <w:b/>
      <w:bCs/>
    </w:rPr>
  </w:style>
  <w:style w:type="paragraph" w:customStyle="1" w:styleId="Kiemeltidzet1">
    <w:name w:val="Kiemelt idézet1"/>
    <w:basedOn w:val="Norml"/>
    <w:next w:val="Norml"/>
    <w:link w:val="IntenseQuoteChar"/>
    <w:rsid w:val="00C27361"/>
    <w:pPr>
      <w:ind w:left="720" w:right="720"/>
    </w:pPr>
    <w:rPr>
      <w:b/>
      <w:i/>
      <w:szCs w:val="22"/>
    </w:rPr>
  </w:style>
  <w:style w:type="character" w:customStyle="1" w:styleId="IntenseQuoteChar">
    <w:name w:val="Intense Quote Char"/>
    <w:basedOn w:val="Bekezdsalapbettpusa"/>
    <w:link w:val="Kiemeltidzet1"/>
    <w:locked/>
    <w:rsid w:val="00C27361"/>
    <w:rPr>
      <w:b/>
      <w:i/>
      <w:sz w:val="24"/>
      <w:szCs w:val="22"/>
      <w:lang w:eastAsia="en-US"/>
    </w:rPr>
  </w:style>
  <w:style w:type="paragraph" w:customStyle="1" w:styleId="Kodreszlet">
    <w:name w:val="Kodreszlet"/>
    <w:basedOn w:val="Szvegtrzs"/>
    <w:autoRedefine/>
    <w:rsid w:val="00C27361"/>
    <w:pPr>
      <w:keepNext/>
      <w:keepLines/>
      <w:framePr w:wrap="around" w:vAnchor="text" w:hAnchor="text" w:y="1"/>
      <w:pBdr>
        <w:top w:val="single" w:sz="4" w:space="1" w:color="auto"/>
        <w:left w:val="single" w:sz="4" w:space="4" w:color="auto"/>
        <w:bottom w:val="single" w:sz="4" w:space="1" w:color="auto"/>
        <w:right w:val="single" w:sz="4" w:space="4" w:color="auto"/>
      </w:pBdr>
      <w:suppressAutoHyphens/>
      <w:spacing w:after="0"/>
      <w:ind w:left="540" w:right="570"/>
      <w:jc w:val="left"/>
    </w:pPr>
    <w:rPr>
      <w:rFonts w:ascii="Courier New" w:hAnsi="Courier New" w:cs="Courier New"/>
      <w:b/>
    </w:rPr>
  </w:style>
  <w:style w:type="paragraph" w:customStyle="1" w:styleId="KodreszletCim">
    <w:name w:val="KodreszletCim"/>
    <w:basedOn w:val="Szvegtrzs"/>
    <w:rsid w:val="00C27361"/>
    <w:pPr>
      <w:numPr>
        <w:numId w:val="19"/>
      </w:numPr>
      <w:spacing w:before="240"/>
      <w:jc w:val="center"/>
    </w:pPr>
  </w:style>
  <w:style w:type="character" w:customStyle="1" w:styleId="Knyvcme1">
    <w:name w:val="Könyv címe1"/>
    <w:basedOn w:val="Bekezdsalapbettpusa"/>
    <w:rsid w:val="00C27361"/>
    <w:rPr>
      <w:rFonts w:ascii="Cambria" w:hAnsi="Cambria" w:cs="Times New Roman"/>
      <w:b/>
      <w:i/>
      <w:sz w:val="24"/>
      <w:szCs w:val="24"/>
    </w:rPr>
  </w:style>
  <w:style w:type="paragraph" w:customStyle="1" w:styleId="Listaszerbekezds1">
    <w:name w:val="Listaszerű bekezdés1"/>
    <w:basedOn w:val="Norml"/>
    <w:rsid w:val="00C27361"/>
    <w:pPr>
      <w:ind w:left="720"/>
      <w:contextualSpacing/>
    </w:pPr>
  </w:style>
  <w:style w:type="paragraph" w:customStyle="1" w:styleId="matematikaiFormula">
    <w:name w:val="matematikaiFormula"/>
    <w:basedOn w:val="Szvegtrzs"/>
    <w:rsid w:val="00C27361"/>
    <w:pPr>
      <w:tabs>
        <w:tab w:val="center" w:pos="5040"/>
        <w:tab w:val="right" w:pos="9720"/>
      </w:tabs>
      <w:spacing w:before="240" w:after="240"/>
    </w:pPr>
  </w:style>
  <w:style w:type="paragraph" w:customStyle="1" w:styleId="matematikaiSzimbolum">
    <w:name w:val="matematikaiSzimbolum"/>
    <w:link w:val="matematikaiSzimbolumChar"/>
    <w:rsid w:val="00C27361"/>
    <w:rPr>
      <w:i/>
      <w:sz w:val="24"/>
      <w:szCs w:val="24"/>
      <w:lang w:eastAsia="en-US"/>
    </w:rPr>
  </w:style>
  <w:style w:type="character" w:customStyle="1" w:styleId="matematikaiSzimbolumChar">
    <w:name w:val="matematikaiSzimbolum Char"/>
    <w:basedOn w:val="SzvegtrzsChar"/>
    <w:link w:val="matematikaiSzimbolum"/>
    <w:rsid w:val="00C27361"/>
    <w:rPr>
      <w:i/>
      <w:sz w:val="24"/>
      <w:szCs w:val="24"/>
      <w:lang w:eastAsia="en-US"/>
    </w:rPr>
  </w:style>
  <w:style w:type="paragraph" w:customStyle="1" w:styleId="Melleklet">
    <w:name w:val="Melleklet"/>
    <w:basedOn w:val="Szvegtrzs"/>
    <w:rsid w:val="00C27361"/>
    <w:pPr>
      <w:numPr>
        <w:numId w:val="20"/>
      </w:numPr>
    </w:pPr>
  </w:style>
  <w:style w:type="paragraph" w:customStyle="1" w:styleId="Nincstrkz1">
    <w:name w:val="Nincs térköz1"/>
    <w:basedOn w:val="Norml"/>
    <w:rsid w:val="00C27361"/>
    <w:rPr>
      <w:szCs w:val="32"/>
    </w:rPr>
  </w:style>
  <w:style w:type="table" w:styleId="Rcsostblzat">
    <w:name w:val="Table Grid"/>
    <w:basedOn w:val="Normltblzat"/>
    <w:rsid w:val="00C27361"/>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ia">
    <w:name w:val="Referencia"/>
    <w:basedOn w:val="Norml"/>
    <w:rsid w:val="00C27361"/>
    <w:pPr>
      <w:numPr>
        <w:numId w:val="21"/>
      </w:numPr>
    </w:pPr>
    <w:rPr>
      <w:sz w:val="20"/>
    </w:rPr>
  </w:style>
  <w:style w:type="paragraph" w:styleId="Szmozottlista">
    <w:name w:val="List Number"/>
    <w:basedOn w:val="Norml"/>
    <w:rsid w:val="00C27361"/>
    <w:pPr>
      <w:numPr>
        <w:numId w:val="23"/>
      </w:numPr>
      <w:contextualSpacing/>
    </w:pPr>
  </w:style>
  <w:style w:type="paragraph" w:customStyle="1" w:styleId="Tablazat">
    <w:name w:val="Tablazat"/>
    <w:basedOn w:val="Szvegtrzs"/>
    <w:next w:val="Szvegtrzs"/>
    <w:rsid w:val="00C27361"/>
    <w:pPr>
      <w:spacing w:after="240"/>
    </w:pPr>
    <w:rPr>
      <w:sz w:val="22"/>
      <w:szCs w:val="22"/>
    </w:rPr>
  </w:style>
  <w:style w:type="paragraph" w:customStyle="1" w:styleId="TablazatCella">
    <w:name w:val="TablazatCella"/>
    <w:basedOn w:val="Tablazat"/>
    <w:rsid w:val="00C27361"/>
    <w:pPr>
      <w:spacing w:after="0"/>
    </w:pPr>
  </w:style>
  <w:style w:type="paragraph" w:customStyle="1" w:styleId="TablazatCim">
    <w:name w:val="TablazatCim"/>
    <w:basedOn w:val="Szvegtrzs"/>
    <w:next w:val="Tablazat"/>
    <w:rsid w:val="00C27361"/>
    <w:pPr>
      <w:keepNext/>
      <w:numPr>
        <w:numId w:val="24"/>
      </w:numPr>
      <w:spacing w:before="240"/>
      <w:jc w:val="center"/>
    </w:pPr>
  </w:style>
  <w:style w:type="paragraph" w:customStyle="1" w:styleId="TablazatFej">
    <w:name w:val="TablazatFej"/>
    <w:basedOn w:val="Tablazat"/>
    <w:rsid w:val="00C27361"/>
    <w:pPr>
      <w:spacing w:after="0"/>
      <w:jc w:val="center"/>
    </w:pPr>
    <w:rPr>
      <w:b/>
    </w:rPr>
  </w:style>
  <w:style w:type="paragraph" w:customStyle="1" w:styleId="TanszekNev">
    <w:name w:val="TanszekNev"/>
    <w:basedOn w:val="Norml"/>
    <w:rsid w:val="00C27361"/>
    <w:pPr>
      <w:spacing w:before="240" w:after="240"/>
      <w:jc w:val="center"/>
    </w:pPr>
    <w:rPr>
      <w:sz w:val="32"/>
      <w:szCs w:val="32"/>
    </w:rPr>
  </w:style>
  <w:style w:type="paragraph" w:customStyle="1" w:styleId="TargyKod">
    <w:name w:val="TargyKod"/>
    <w:basedOn w:val="Norml"/>
    <w:rsid w:val="00C27361"/>
    <w:pPr>
      <w:spacing w:after="1200"/>
      <w:jc w:val="center"/>
    </w:pPr>
    <w:rPr>
      <w:sz w:val="28"/>
      <w:szCs w:val="28"/>
    </w:rPr>
  </w:style>
  <w:style w:type="paragraph" w:customStyle="1" w:styleId="TargyNev">
    <w:name w:val="TargyNev"/>
    <w:basedOn w:val="Norml"/>
    <w:rsid w:val="00C27361"/>
    <w:pPr>
      <w:spacing w:before="1200" w:after="120"/>
      <w:jc w:val="center"/>
    </w:pPr>
    <w:rPr>
      <w:b/>
      <w:sz w:val="36"/>
      <w:szCs w:val="36"/>
    </w:rPr>
  </w:style>
  <w:style w:type="paragraph" w:customStyle="1" w:styleId="Tartalomjegyzkcmsora1">
    <w:name w:val="Tartalomjegyzék címsora1"/>
    <w:basedOn w:val="Cmsor1"/>
    <w:next w:val="Norml"/>
    <w:semiHidden/>
    <w:rsid w:val="00C27361"/>
    <w:pPr>
      <w:outlineLvl w:val="9"/>
    </w:pPr>
  </w:style>
  <w:style w:type="paragraph" w:styleId="TJ9">
    <w:name w:val="toc 9"/>
    <w:basedOn w:val="Norml"/>
    <w:next w:val="Norml"/>
    <w:autoRedefine/>
    <w:semiHidden/>
    <w:rsid w:val="00C27361"/>
    <w:pPr>
      <w:spacing w:after="100"/>
      <w:ind w:left="1920"/>
    </w:pPr>
  </w:style>
  <w:style w:type="character" w:styleId="Helyrzszveg">
    <w:name w:val="Placeholder Text"/>
    <w:basedOn w:val="Bekezdsalapbettpusa"/>
    <w:uiPriority w:val="99"/>
    <w:semiHidden/>
    <w:rsid w:val="004557B3"/>
    <w:rPr>
      <w:color w:val="808080"/>
    </w:rPr>
  </w:style>
  <w:style w:type="character" w:styleId="Jegyzethivatkozs">
    <w:name w:val="annotation reference"/>
    <w:basedOn w:val="Bekezdsalapbettpusa"/>
    <w:uiPriority w:val="99"/>
    <w:semiHidden/>
    <w:unhideWhenUsed/>
    <w:rsid w:val="009773CD"/>
    <w:rPr>
      <w:sz w:val="16"/>
      <w:szCs w:val="16"/>
    </w:rPr>
  </w:style>
  <w:style w:type="paragraph" w:styleId="Jegyzetszveg">
    <w:name w:val="annotation text"/>
    <w:basedOn w:val="Norml"/>
    <w:link w:val="JegyzetszvegChar"/>
    <w:uiPriority w:val="99"/>
    <w:unhideWhenUsed/>
    <w:rsid w:val="009773CD"/>
    <w:rPr>
      <w:sz w:val="20"/>
      <w:szCs w:val="20"/>
    </w:rPr>
  </w:style>
  <w:style w:type="character" w:customStyle="1" w:styleId="JegyzetszvegChar">
    <w:name w:val="Jegyzetszöveg Char"/>
    <w:basedOn w:val="Bekezdsalapbettpusa"/>
    <w:link w:val="Jegyzetszveg"/>
    <w:uiPriority w:val="99"/>
    <w:rsid w:val="009773CD"/>
    <w:rPr>
      <w:lang w:eastAsia="en-US"/>
    </w:rPr>
  </w:style>
  <w:style w:type="paragraph" w:styleId="Megjegyzstrgya">
    <w:name w:val="annotation subject"/>
    <w:basedOn w:val="Jegyzetszveg"/>
    <w:next w:val="Jegyzetszveg"/>
    <w:link w:val="MegjegyzstrgyaChar"/>
    <w:uiPriority w:val="99"/>
    <w:semiHidden/>
    <w:unhideWhenUsed/>
    <w:rsid w:val="009773CD"/>
    <w:rPr>
      <w:b/>
      <w:bCs/>
    </w:rPr>
  </w:style>
  <w:style w:type="character" w:customStyle="1" w:styleId="MegjegyzstrgyaChar">
    <w:name w:val="Megjegyzés tárgya Char"/>
    <w:basedOn w:val="JegyzetszvegChar"/>
    <w:link w:val="Megjegyzstrgya"/>
    <w:uiPriority w:val="99"/>
    <w:semiHidden/>
    <w:rsid w:val="009773CD"/>
    <w:rPr>
      <w:b/>
      <w:bCs/>
      <w:lang w:eastAsia="en-US"/>
    </w:rPr>
  </w:style>
  <w:style w:type="character" w:styleId="Feloldatlanmegemlts">
    <w:name w:val="Unresolved Mention"/>
    <w:basedOn w:val="Bekezdsalapbettpusa"/>
    <w:uiPriority w:val="99"/>
    <w:semiHidden/>
    <w:unhideWhenUsed/>
    <w:rsid w:val="00E963DD"/>
    <w:rPr>
      <w:color w:val="605E5C"/>
      <w:shd w:val="clear" w:color="auto" w:fill="E1DFDD"/>
    </w:rPr>
  </w:style>
  <w:style w:type="paragraph" w:styleId="Tartalomjegyzkcmsora">
    <w:name w:val="TOC Heading"/>
    <w:basedOn w:val="Cmsor1"/>
    <w:next w:val="Norml"/>
    <w:uiPriority w:val="39"/>
    <w:unhideWhenUsed/>
    <w:qFormat/>
    <w:rsid w:val="00C97EE6"/>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lang w:eastAsia="ja-JP"/>
    </w:rPr>
  </w:style>
  <w:style w:type="paragraph" w:customStyle="1" w:styleId="Fejlc">
    <w:name w:val="Fejléc"/>
    <w:basedOn w:val="lfej"/>
    <w:link w:val="FejlcChar"/>
    <w:qFormat/>
    <w:rsid w:val="00297F4E"/>
    <w:pPr>
      <w:pBdr>
        <w:bottom w:val="single" w:sz="4" w:space="1" w:color="auto"/>
      </w:pBdr>
      <w:jc w:val="center"/>
    </w:pPr>
    <w:rPr>
      <w:sz w:val="20"/>
      <w:szCs w:val="20"/>
    </w:rPr>
  </w:style>
  <w:style w:type="paragraph" w:styleId="Nincstrkz">
    <w:name w:val="No Spacing"/>
    <w:uiPriority w:val="1"/>
    <w:qFormat/>
    <w:rsid w:val="0004050A"/>
    <w:rPr>
      <w:sz w:val="24"/>
      <w:szCs w:val="24"/>
      <w:lang w:eastAsia="en-US"/>
    </w:rPr>
  </w:style>
  <w:style w:type="character" w:customStyle="1" w:styleId="FejlcChar">
    <w:name w:val="Fejléc Char"/>
    <w:basedOn w:val="lfejChar"/>
    <w:link w:val="Fejlc"/>
    <w:rsid w:val="00297F4E"/>
    <w:rPr>
      <w:sz w:val="24"/>
      <w:szCs w:val="24"/>
      <w:lang w:eastAsia="en-US"/>
    </w:rPr>
  </w:style>
  <w:style w:type="character" w:customStyle="1" w:styleId="sc91">
    <w:name w:val="sc91"/>
    <w:basedOn w:val="Bekezdsalapbettpusa"/>
    <w:rsid w:val="007663B0"/>
    <w:rPr>
      <w:rFonts w:ascii="Courier New" w:hAnsi="Courier New" w:cs="Courier New" w:hint="default"/>
      <w:color w:val="804000"/>
      <w:sz w:val="20"/>
      <w:szCs w:val="20"/>
    </w:rPr>
  </w:style>
  <w:style w:type="character" w:customStyle="1" w:styleId="sc21">
    <w:name w:val="sc21"/>
    <w:basedOn w:val="Bekezdsalapbettpusa"/>
    <w:rsid w:val="007663B0"/>
    <w:rPr>
      <w:rFonts w:ascii="Courier New" w:hAnsi="Courier New" w:cs="Courier New" w:hint="default"/>
      <w:color w:val="008000"/>
      <w:sz w:val="20"/>
      <w:szCs w:val="20"/>
    </w:rPr>
  </w:style>
  <w:style w:type="paragraph" w:styleId="Vltozat">
    <w:name w:val="Revision"/>
    <w:hidden/>
    <w:uiPriority w:val="99"/>
    <w:semiHidden/>
    <w:rsid w:val="009029C8"/>
    <w:rPr>
      <w:sz w:val="24"/>
      <w:szCs w:val="24"/>
      <w:lang w:eastAsia="en-US"/>
    </w:rPr>
  </w:style>
  <w:style w:type="paragraph" w:customStyle="1" w:styleId="KPSZVEG">
    <w:name w:val="KÉPSZÖVEG"/>
    <w:basedOn w:val="Kpalrs"/>
    <w:qFormat/>
    <w:rsid w:val="005B0C7E"/>
    <w:pPr>
      <w:spacing w:line="240" w:lineRule="auto"/>
    </w:pPr>
    <w:rPr>
      <w:rFonts w:eastAsiaTheme="minorHAnsi" w:cstheme="minorHAnsi"/>
      <w:color w:val="000000" w:themeColor="text1"/>
      <w:sz w:val="20"/>
    </w:rPr>
  </w:style>
  <w:style w:type="character" w:customStyle="1" w:styleId="sc0">
    <w:name w:val="sc0"/>
    <w:basedOn w:val="Bekezdsalapbettpusa"/>
    <w:rsid w:val="005B0C7E"/>
    <w:rPr>
      <w:rFonts w:ascii="Courier New" w:hAnsi="Courier New" w:cs="Courier New" w:hint="default"/>
      <w:color w:val="000000"/>
      <w:sz w:val="20"/>
      <w:szCs w:val="20"/>
    </w:rPr>
  </w:style>
  <w:style w:type="character" w:customStyle="1" w:styleId="sc11">
    <w:name w:val="sc11"/>
    <w:basedOn w:val="Bekezdsalapbettpusa"/>
    <w:rsid w:val="005B0C7E"/>
    <w:rPr>
      <w:rFonts w:ascii="Courier New" w:hAnsi="Courier New" w:cs="Courier New" w:hint="default"/>
      <w:color w:val="000000"/>
      <w:sz w:val="20"/>
      <w:szCs w:val="20"/>
    </w:rPr>
  </w:style>
  <w:style w:type="character" w:customStyle="1" w:styleId="sc101">
    <w:name w:val="sc101"/>
    <w:basedOn w:val="Bekezdsalapbettpusa"/>
    <w:rsid w:val="005B0C7E"/>
    <w:rPr>
      <w:rFonts w:ascii="Courier New" w:hAnsi="Courier New" w:cs="Courier New" w:hint="default"/>
      <w:b/>
      <w:bCs/>
      <w:color w:val="000080"/>
      <w:sz w:val="20"/>
      <w:szCs w:val="20"/>
    </w:rPr>
  </w:style>
  <w:style w:type="character" w:customStyle="1" w:styleId="sc161">
    <w:name w:val="sc161"/>
    <w:basedOn w:val="Bekezdsalapbettpusa"/>
    <w:rsid w:val="005B0C7E"/>
    <w:rPr>
      <w:rFonts w:ascii="Courier New" w:hAnsi="Courier New" w:cs="Courier New" w:hint="default"/>
      <w:color w:val="8000FF"/>
      <w:sz w:val="20"/>
      <w:szCs w:val="20"/>
    </w:rPr>
  </w:style>
  <w:style w:type="character" w:customStyle="1" w:styleId="sc41">
    <w:name w:val="sc41"/>
    <w:basedOn w:val="Bekezdsalapbettpusa"/>
    <w:rsid w:val="005B0C7E"/>
    <w:rPr>
      <w:rFonts w:ascii="Courier New" w:hAnsi="Courier New" w:cs="Courier New" w:hint="default"/>
      <w:color w:val="FF8000"/>
      <w:sz w:val="20"/>
      <w:szCs w:val="20"/>
    </w:rPr>
  </w:style>
  <w:style w:type="character" w:customStyle="1" w:styleId="sc51">
    <w:name w:val="sc51"/>
    <w:basedOn w:val="Bekezdsalapbettpusa"/>
    <w:rsid w:val="005B0C7E"/>
    <w:rPr>
      <w:rFonts w:ascii="Courier New" w:hAnsi="Courier New" w:cs="Courier New" w:hint="default"/>
      <w:b/>
      <w:bCs/>
      <w:color w:val="0000FF"/>
      <w:sz w:val="20"/>
      <w:szCs w:val="20"/>
    </w:rPr>
  </w:style>
  <w:style w:type="character" w:customStyle="1" w:styleId="sc61">
    <w:name w:val="sc61"/>
    <w:basedOn w:val="Bekezdsalapbettpusa"/>
    <w:rsid w:val="005B0C7E"/>
    <w:rPr>
      <w:rFonts w:ascii="Courier New" w:hAnsi="Courier New" w:cs="Courier New" w:hint="default"/>
      <w:color w:val="808080"/>
      <w:sz w:val="20"/>
      <w:szCs w:val="20"/>
    </w:rPr>
  </w:style>
  <w:style w:type="paragraph" w:styleId="brajegyzk">
    <w:name w:val="table of figures"/>
    <w:basedOn w:val="Norml"/>
    <w:next w:val="Norml"/>
    <w:uiPriority w:val="99"/>
    <w:unhideWhenUsed/>
    <w:rsid w:val="000D20E0"/>
    <w:pPr>
      <w:spacing w:after="0"/>
    </w:pPr>
    <w:rPr>
      <w:rFonts w:eastAsiaTheme="minorHAnsi" w:cstheme="minorHAnsi"/>
      <w:szCs w:val="22"/>
    </w:rPr>
  </w:style>
  <w:style w:type="character" w:styleId="Erskiemels">
    <w:name w:val="Intense Emphasis"/>
    <w:basedOn w:val="Bekezdsalapbettpusa"/>
    <w:uiPriority w:val="21"/>
    <w:qFormat/>
    <w:rsid w:val="00996469"/>
    <w:rPr>
      <w:iCs/>
      <w:color w:val="FF5050"/>
      <w:lang w:val="hu-HU"/>
    </w:rPr>
  </w:style>
  <w:style w:type="paragraph" w:styleId="Irodalomjegyzk">
    <w:name w:val="Bibliography"/>
    <w:basedOn w:val="Norml"/>
    <w:next w:val="Norml"/>
    <w:uiPriority w:val="37"/>
    <w:unhideWhenUsed/>
    <w:rsid w:val="00B73FA7"/>
    <w:rPr>
      <w:rFonts w:eastAsiaTheme="minorHAnsi" w:cs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723602">
      <w:bodyDiv w:val="1"/>
      <w:marLeft w:val="0"/>
      <w:marRight w:val="0"/>
      <w:marTop w:val="0"/>
      <w:marBottom w:val="0"/>
      <w:divBdr>
        <w:top w:val="none" w:sz="0" w:space="0" w:color="auto"/>
        <w:left w:val="none" w:sz="0" w:space="0" w:color="auto"/>
        <w:bottom w:val="none" w:sz="0" w:space="0" w:color="auto"/>
        <w:right w:val="none" w:sz="0" w:space="0" w:color="auto"/>
      </w:divBdr>
      <w:divsChild>
        <w:div w:id="859048697">
          <w:marLeft w:val="0"/>
          <w:marRight w:val="0"/>
          <w:marTop w:val="0"/>
          <w:marBottom w:val="0"/>
          <w:divBdr>
            <w:top w:val="none" w:sz="0" w:space="0" w:color="auto"/>
            <w:left w:val="none" w:sz="0" w:space="0" w:color="auto"/>
            <w:bottom w:val="none" w:sz="0" w:space="0" w:color="auto"/>
            <w:right w:val="none" w:sz="0" w:space="0" w:color="auto"/>
          </w:divBdr>
        </w:div>
      </w:divsChild>
    </w:div>
    <w:div w:id="103574071">
      <w:bodyDiv w:val="1"/>
      <w:marLeft w:val="0"/>
      <w:marRight w:val="0"/>
      <w:marTop w:val="0"/>
      <w:marBottom w:val="0"/>
      <w:divBdr>
        <w:top w:val="none" w:sz="0" w:space="0" w:color="auto"/>
        <w:left w:val="none" w:sz="0" w:space="0" w:color="auto"/>
        <w:bottom w:val="none" w:sz="0" w:space="0" w:color="auto"/>
        <w:right w:val="none" w:sz="0" w:space="0" w:color="auto"/>
      </w:divBdr>
      <w:divsChild>
        <w:div w:id="292097509">
          <w:marLeft w:val="0"/>
          <w:marRight w:val="0"/>
          <w:marTop w:val="0"/>
          <w:marBottom w:val="0"/>
          <w:divBdr>
            <w:top w:val="none" w:sz="0" w:space="0" w:color="auto"/>
            <w:left w:val="none" w:sz="0" w:space="0" w:color="auto"/>
            <w:bottom w:val="none" w:sz="0" w:space="0" w:color="auto"/>
            <w:right w:val="none" w:sz="0" w:space="0" w:color="auto"/>
          </w:divBdr>
        </w:div>
      </w:divsChild>
    </w:div>
    <w:div w:id="133957468">
      <w:bodyDiv w:val="1"/>
      <w:marLeft w:val="0"/>
      <w:marRight w:val="0"/>
      <w:marTop w:val="0"/>
      <w:marBottom w:val="0"/>
      <w:divBdr>
        <w:top w:val="none" w:sz="0" w:space="0" w:color="auto"/>
        <w:left w:val="none" w:sz="0" w:space="0" w:color="auto"/>
        <w:bottom w:val="none" w:sz="0" w:space="0" w:color="auto"/>
        <w:right w:val="none" w:sz="0" w:space="0" w:color="auto"/>
      </w:divBdr>
      <w:divsChild>
        <w:div w:id="1530531411">
          <w:marLeft w:val="0"/>
          <w:marRight w:val="0"/>
          <w:marTop w:val="0"/>
          <w:marBottom w:val="0"/>
          <w:divBdr>
            <w:top w:val="none" w:sz="0" w:space="0" w:color="auto"/>
            <w:left w:val="none" w:sz="0" w:space="0" w:color="auto"/>
            <w:bottom w:val="none" w:sz="0" w:space="0" w:color="auto"/>
            <w:right w:val="none" w:sz="0" w:space="0" w:color="auto"/>
          </w:divBdr>
        </w:div>
      </w:divsChild>
    </w:div>
    <w:div w:id="175001136">
      <w:bodyDiv w:val="1"/>
      <w:marLeft w:val="0"/>
      <w:marRight w:val="0"/>
      <w:marTop w:val="0"/>
      <w:marBottom w:val="0"/>
      <w:divBdr>
        <w:top w:val="none" w:sz="0" w:space="0" w:color="auto"/>
        <w:left w:val="none" w:sz="0" w:space="0" w:color="auto"/>
        <w:bottom w:val="none" w:sz="0" w:space="0" w:color="auto"/>
        <w:right w:val="none" w:sz="0" w:space="0" w:color="auto"/>
      </w:divBdr>
      <w:divsChild>
        <w:div w:id="1225482564">
          <w:marLeft w:val="0"/>
          <w:marRight w:val="0"/>
          <w:marTop w:val="0"/>
          <w:marBottom w:val="0"/>
          <w:divBdr>
            <w:top w:val="none" w:sz="0" w:space="0" w:color="auto"/>
            <w:left w:val="none" w:sz="0" w:space="0" w:color="auto"/>
            <w:bottom w:val="none" w:sz="0" w:space="0" w:color="auto"/>
            <w:right w:val="none" w:sz="0" w:space="0" w:color="auto"/>
          </w:divBdr>
        </w:div>
      </w:divsChild>
    </w:div>
    <w:div w:id="179785375">
      <w:bodyDiv w:val="1"/>
      <w:marLeft w:val="0"/>
      <w:marRight w:val="0"/>
      <w:marTop w:val="0"/>
      <w:marBottom w:val="0"/>
      <w:divBdr>
        <w:top w:val="none" w:sz="0" w:space="0" w:color="auto"/>
        <w:left w:val="none" w:sz="0" w:space="0" w:color="auto"/>
        <w:bottom w:val="none" w:sz="0" w:space="0" w:color="auto"/>
        <w:right w:val="none" w:sz="0" w:space="0" w:color="auto"/>
      </w:divBdr>
      <w:divsChild>
        <w:div w:id="444273826">
          <w:marLeft w:val="0"/>
          <w:marRight w:val="0"/>
          <w:marTop w:val="0"/>
          <w:marBottom w:val="0"/>
          <w:divBdr>
            <w:top w:val="none" w:sz="0" w:space="0" w:color="auto"/>
            <w:left w:val="none" w:sz="0" w:space="0" w:color="auto"/>
            <w:bottom w:val="none" w:sz="0" w:space="0" w:color="auto"/>
            <w:right w:val="none" w:sz="0" w:space="0" w:color="auto"/>
          </w:divBdr>
        </w:div>
      </w:divsChild>
    </w:div>
    <w:div w:id="228924610">
      <w:bodyDiv w:val="1"/>
      <w:marLeft w:val="0"/>
      <w:marRight w:val="0"/>
      <w:marTop w:val="0"/>
      <w:marBottom w:val="0"/>
      <w:divBdr>
        <w:top w:val="none" w:sz="0" w:space="0" w:color="auto"/>
        <w:left w:val="none" w:sz="0" w:space="0" w:color="auto"/>
        <w:bottom w:val="none" w:sz="0" w:space="0" w:color="auto"/>
        <w:right w:val="none" w:sz="0" w:space="0" w:color="auto"/>
      </w:divBdr>
    </w:div>
    <w:div w:id="310252653">
      <w:bodyDiv w:val="1"/>
      <w:marLeft w:val="0"/>
      <w:marRight w:val="0"/>
      <w:marTop w:val="0"/>
      <w:marBottom w:val="0"/>
      <w:divBdr>
        <w:top w:val="none" w:sz="0" w:space="0" w:color="auto"/>
        <w:left w:val="none" w:sz="0" w:space="0" w:color="auto"/>
        <w:bottom w:val="none" w:sz="0" w:space="0" w:color="auto"/>
        <w:right w:val="none" w:sz="0" w:space="0" w:color="auto"/>
      </w:divBdr>
      <w:divsChild>
        <w:div w:id="1276908903">
          <w:marLeft w:val="0"/>
          <w:marRight w:val="0"/>
          <w:marTop w:val="0"/>
          <w:marBottom w:val="0"/>
          <w:divBdr>
            <w:top w:val="none" w:sz="0" w:space="0" w:color="auto"/>
            <w:left w:val="none" w:sz="0" w:space="0" w:color="auto"/>
            <w:bottom w:val="none" w:sz="0" w:space="0" w:color="auto"/>
            <w:right w:val="none" w:sz="0" w:space="0" w:color="auto"/>
          </w:divBdr>
        </w:div>
      </w:divsChild>
    </w:div>
    <w:div w:id="361637141">
      <w:bodyDiv w:val="1"/>
      <w:marLeft w:val="0"/>
      <w:marRight w:val="0"/>
      <w:marTop w:val="0"/>
      <w:marBottom w:val="0"/>
      <w:divBdr>
        <w:top w:val="none" w:sz="0" w:space="0" w:color="auto"/>
        <w:left w:val="none" w:sz="0" w:space="0" w:color="auto"/>
        <w:bottom w:val="none" w:sz="0" w:space="0" w:color="auto"/>
        <w:right w:val="none" w:sz="0" w:space="0" w:color="auto"/>
      </w:divBdr>
    </w:div>
    <w:div w:id="421415663">
      <w:bodyDiv w:val="1"/>
      <w:marLeft w:val="0"/>
      <w:marRight w:val="0"/>
      <w:marTop w:val="0"/>
      <w:marBottom w:val="0"/>
      <w:divBdr>
        <w:top w:val="none" w:sz="0" w:space="0" w:color="auto"/>
        <w:left w:val="none" w:sz="0" w:space="0" w:color="auto"/>
        <w:bottom w:val="none" w:sz="0" w:space="0" w:color="auto"/>
        <w:right w:val="none" w:sz="0" w:space="0" w:color="auto"/>
      </w:divBdr>
      <w:divsChild>
        <w:div w:id="365374808">
          <w:marLeft w:val="0"/>
          <w:marRight w:val="0"/>
          <w:marTop w:val="0"/>
          <w:marBottom w:val="0"/>
          <w:divBdr>
            <w:top w:val="none" w:sz="0" w:space="0" w:color="auto"/>
            <w:left w:val="none" w:sz="0" w:space="0" w:color="auto"/>
            <w:bottom w:val="none" w:sz="0" w:space="0" w:color="auto"/>
            <w:right w:val="none" w:sz="0" w:space="0" w:color="auto"/>
          </w:divBdr>
        </w:div>
      </w:divsChild>
    </w:div>
    <w:div w:id="431978179">
      <w:bodyDiv w:val="1"/>
      <w:marLeft w:val="0"/>
      <w:marRight w:val="0"/>
      <w:marTop w:val="0"/>
      <w:marBottom w:val="0"/>
      <w:divBdr>
        <w:top w:val="none" w:sz="0" w:space="0" w:color="auto"/>
        <w:left w:val="none" w:sz="0" w:space="0" w:color="auto"/>
        <w:bottom w:val="none" w:sz="0" w:space="0" w:color="auto"/>
        <w:right w:val="none" w:sz="0" w:space="0" w:color="auto"/>
      </w:divBdr>
      <w:divsChild>
        <w:div w:id="1457528618">
          <w:marLeft w:val="0"/>
          <w:marRight w:val="0"/>
          <w:marTop w:val="0"/>
          <w:marBottom w:val="0"/>
          <w:divBdr>
            <w:top w:val="none" w:sz="0" w:space="0" w:color="auto"/>
            <w:left w:val="none" w:sz="0" w:space="0" w:color="auto"/>
            <w:bottom w:val="none" w:sz="0" w:space="0" w:color="auto"/>
            <w:right w:val="none" w:sz="0" w:space="0" w:color="auto"/>
          </w:divBdr>
        </w:div>
      </w:divsChild>
    </w:div>
    <w:div w:id="486366997">
      <w:bodyDiv w:val="1"/>
      <w:marLeft w:val="0"/>
      <w:marRight w:val="0"/>
      <w:marTop w:val="0"/>
      <w:marBottom w:val="0"/>
      <w:divBdr>
        <w:top w:val="none" w:sz="0" w:space="0" w:color="auto"/>
        <w:left w:val="none" w:sz="0" w:space="0" w:color="auto"/>
        <w:bottom w:val="none" w:sz="0" w:space="0" w:color="auto"/>
        <w:right w:val="none" w:sz="0" w:space="0" w:color="auto"/>
      </w:divBdr>
    </w:div>
    <w:div w:id="558173058">
      <w:bodyDiv w:val="1"/>
      <w:marLeft w:val="0"/>
      <w:marRight w:val="0"/>
      <w:marTop w:val="0"/>
      <w:marBottom w:val="0"/>
      <w:divBdr>
        <w:top w:val="none" w:sz="0" w:space="0" w:color="auto"/>
        <w:left w:val="none" w:sz="0" w:space="0" w:color="auto"/>
        <w:bottom w:val="none" w:sz="0" w:space="0" w:color="auto"/>
        <w:right w:val="none" w:sz="0" w:space="0" w:color="auto"/>
      </w:divBdr>
      <w:divsChild>
        <w:div w:id="1467624188">
          <w:marLeft w:val="0"/>
          <w:marRight w:val="0"/>
          <w:marTop w:val="0"/>
          <w:marBottom w:val="0"/>
          <w:divBdr>
            <w:top w:val="none" w:sz="0" w:space="0" w:color="auto"/>
            <w:left w:val="none" w:sz="0" w:space="0" w:color="auto"/>
            <w:bottom w:val="none" w:sz="0" w:space="0" w:color="auto"/>
            <w:right w:val="none" w:sz="0" w:space="0" w:color="auto"/>
          </w:divBdr>
        </w:div>
      </w:divsChild>
    </w:div>
    <w:div w:id="617950018">
      <w:bodyDiv w:val="1"/>
      <w:marLeft w:val="0"/>
      <w:marRight w:val="0"/>
      <w:marTop w:val="0"/>
      <w:marBottom w:val="0"/>
      <w:divBdr>
        <w:top w:val="none" w:sz="0" w:space="0" w:color="auto"/>
        <w:left w:val="none" w:sz="0" w:space="0" w:color="auto"/>
        <w:bottom w:val="none" w:sz="0" w:space="0" w:color="auto"/>
        <w:right w:val="none" w:sz="0" w:space="0" w:color="auto"/>
      </w:divBdr>
      <w:divsChild>
        <w:div w:id="1607301746">
          <w:marLeft w:val="0"/>
          <w:marRight w:val="0"/>
          <w:marTop w:val="0"/>
          <w:marBottom w:val="0"/>
          <w:divBdr>
            <w:top w:val="none" w:sz="0" w:space="0" w:color="auto"/>
            <w:left w:val="none" w:sz="0" w:space="0" w:color="auto"/>
            <w:bottom w:val="none" w:sz="0" w:space="0" w:color="auto"/>
            <w:right w:val="none" w:sz="0" w:space="0" w:color="auto"/>
          </w:divBdr>
        </w:div>
      </w:divsChild>
    </w:div>
    <w:div w:id="627904731">
      <w:bodyDiv w:val="1"/>
      <w:marLeft w:val="0"/>
      <w:marRight w:val="0"/>
      <w:marTop w:val="0"/>
      <w:marBottom w:val="0"/>
      <w:divBdr>
        <w:top w:val="none" w:sz="0" w:space="0" w:color="auto"/>
        <w:left w:val="none" w:sz="0" w:space="0" w:color="auto"/>
        <w:bottom w:val="none" w:sz="0" w:space="0" w:color="auto"/>
        <w:right w:val="none" w:sz="0" w:space="0" w:color="auto"/>
      </w:divBdr>
      <w:divsChild>
        <w:div w:id="2058317342">
          <w:marLeft w:val="0"/>
          <w:marRight w:val="0"/>
          <w:marTop w:val="0"/>
          <w:marBottom w:val="0"/>
          <w:divBdr>
            <w:top w:val="none" w:sz="0" w:space="0" w:color="auto"/>
            <w:left w:val="none" w:sz="0" w:space="0" w:color="auto"/>
            <w:bottom w:val="none" w:sz="0" w:space="0" w:color="auto"/>
            <w:right w:val="none" w:sz="0" w:space="0" w:color="auto"/>
          </w:divBdr>
        </w:div>
      </w:divsChild>
    </w:div>
    <w:div w:id="681399161">
      <w:bodyDiv w:val="1"/>
      <w:marLeft w:val="0"/>
      <w:marRight w:val="0"/>
      <w:marTop w:val="0"/>
      <w:marBottom w:val="0"/>
      <w:divBdr>
        <w:top w:val="none" w:sz="0" w:space="0" w:color="auto"/>
        <w:left w:val="none" w:sz="0" w:space="0" w:color="auto"/>
        <w:bottom w:val="none" w:sz="0" w:space="0" w:color="auto"/>
        <w:right w:val="none" w:sz="0" w:space="0" w:color="auto"/>
      </w:divBdr>
    </w:div>
    <w:div w:id="757867939">
      <w:bodyDiv w:val="1"/>
      <w:marLeft w:val="0"/>
      <w:marRight w:val="0"/>
      <w:marTop w:val="0"/>
      <w:marBottom w:val="0"/>
      <w:divBdr>
        <w:top w:val="none" w:sz="0" w:space="0" w:color="auto"/>
        <w:left w:val="none" w:sz="0" w:space="0" w:color="auto"/>
        <w:bottom w:val="none" w:sz="0" w:space="0" w:color="auto"/>
        <w:right w:val="none" w:sz="0" w:space="0" w:color="auto"/>
      </w:divBdr>
      <w:divsChild>
        <w:div w:id="1181043568">
          <w:marLeft w:val="0"/>
          <w:marRight w:val="0"/>
          <w:marTop w:val="0"/>
          <w:marBottom w:val="0"/>
          <w:divBdr>
            <w:top w:val="none" w:sz="0" w:space="0" w:color="auto"/>
            <w:left w:val="none" w:sz="0" w:space="0" w:color="auto"/>
            <w:bottom w:val="none" w:sz="0" w:space="0" w:color="auto"/>
            <w:right w:val="none" w:sz="0" w:space="0" w:color="auto"/>
          </w:divBdr>
        </w:div>
      </w:divsChild>
    </w:div>
    <w:div w:id="822626537">
      <w:bodyDiv w:val="1"/>
      <w:marLeft w:val="0"/>
      <w:marRight w:val="0"/>
      <w:marTop w:val="0"/>
      <w:marBottom w:val="0"/>
      <w:divBdr>
        <w:top w:val="none" w:sz="0" w:space="0" w:color="auto"/>
        <w:left w:val="none" w:sz="0" w:space="0" w:color="auto"/>
        <w:bottom w:val="none" w:sz="0" w:space="0" w:color="auto"/>
        <w:right w:val="none" w:sz="0" w:space="0" w:color="auto"/>
      </w:divBdr>
      <w:divsChild>
        <w:div w:id="1649506294">
          <w:marLeft w:val="0"/>
          <w:marRight w:val="0"/>
          <w:marTop w:val="0"/>
          <w:marBottom w:val="0"/>
          <w:divBdr>
            <w:top w:val="none" w:sz="0" w:space="0" w:color="auto"/>
            <w:left w:val="none" w:sz="0" w:space="0" w:color="auto"/>
            <w:bottom w:val="none" w:sz="0" w:space="0" w:color="auto"/>
            <w:right w:val="none" w:sz="0" w:space="0" w:color="auto"/>
          </w:divBdr>
        </w:div>
      </w:divsChild>
    </w:div>
    <w:div w:id="883367233">
      <w:bodyDiv w:val="1"/>
      <w:marLeft w:val="0"/>
      <w:marRight w:val="0"/>
      <w:marTop w:val="0"/>
      <w:marBottom w:val="0"/>
      <w:divBdr>
        <w:top w:val="none" w:sz="0" w:space="0" w:color="auto"/>
        <w:left w:val="none" w:sz="0" w:space="0" w:color="auto"/>
        <w:bottom w:val="none" w:sz="0" w:space="0" w:color="auto"/>
        <w:right w:val="none" w:sz="0" w:space="0" w:color="auto"/>
      </w:divBdr>
      <w:divsChild>
        <w:div w:id="1678651463">
          <w:marLeft w:val="0"/>
          <w:marRight w:val="0"/>
          <w:marTop w:val="0"/>
          <w:marBottom w:val="0"/>
          <w:divBdr>
            <w:top w:val="none" w:sz="0" w:space="0" w:color="auto"/>
            <w:left w:val="none" w:sz="0" w:space="0" w:color="auto"/>
            <w:bottom w:val="none" w:sz="0" w:space="0" w:color="auto"/>
            <w:right w:val="none" w:sz="0" w:space="0" w:color="auto"/>
          </w:divBdr>
        </w:div>
      </w:divsChild>
    </w:div>
    <w:div w:id="898249194">
      <w:bodyDiv w:val="1"/>
      <w:marLeft w:val="0"/>
      <w:marRight w:val="0"/>
      <w:marTop w:val="0"/>
      <w:marBottom w:val="0"/>
      <w:divBdr>
        <w:top w:val="none" w:sz="0" w:space="0" w:color="auto"/>
        <w:left w:val="none" w:sz="0" w:space="0" w:color="auto"/>
        <w:bottom w:val="none" w:sz="0" w:space="0" w:color="auto"/>
        <w:right w:val="none" w:sz="0" w:space="0" w:color="auto"/>
      </w:divBdr>
      <w:divsChild>
        <w:div w:id="1140154169">
          <w:marLeft w:val="0"/>
          <w:marRight w:val="0"/>
          <w:marTop w:val="0"/>
          <w:marBottom w:val="0"/>
          <w:divBdr>
            <w:top w:val="none" w:sz="0" w:space="0" w:color="auto"/>
            <w:left w:val="none" w:sz="0" w:space="0" w:color="auto"/>
            <w:bottom w:val="none" w:sz="0" w:space="0" w:color="auto"/>
            <w:right w:val="none" w:sz="0" w:space="0" w:color="auto"/>
          </w:divBdr>
        </w:div>
      </w:divsChild>
    </w:div>
    <w:div w:id="907769266">
      <w:bodyDiv w:val="1"/>
      <w:marLeft w:val="0"/>
      <w:marRight w:val="0"/>
      <w:marTop w:val="0"/>
      <w:marBottom w:val="0"/>
      <w:divBdr>
        <w:top w:val="none" w:sz="0" w:space="0" w:color="auto"/>
        <w:left w:val="none" w:sz="0" w:space="0" w:color="auto"/>
        <w:bottom w:val="none" w:sz="0" w:space="0" w:color="auto"/>
        <w:right w:val="none" w:sz="0" w:space="0" w:color="auto"/>
      </w:divBdr>
      <w:divsChild>
        <w:div w:id="1113288133">
          <w:marLeft w:val="0"/>
          <w:marRight w:val="0"/>
          <w:marTop w:val="0"/>
          <w:marBottom w:val="0"/>
          <w:divBdr>
            <w:top w:val="none" w:sz="0" w:space="0" w:color="auto"/>
            <w:left w:val="none" w:sz="0" w:space="0" w:color="auto"/>
            <w:bottom w:val="none" w:sz="0" w:space="0" w:color="auto"/>
            <w:right w:val="none" w:sz="0" w:space="0" w:color="auto"/>
          </w:divBdr>
        </w:div>
      </w:divsChild>
    </w:div>
    <w:div w:id="938877750">
      <w:bodyDiv w:val="1"/>
      <w:marLeft w:val="0"/>
      <w:marRight w:val="0"/>
      <w:marTop w:val="0"/>
      <w:marBottom w:val="0"/>
      <w:divBdr>
        <w:top w:val="none" w:sz="0" w:space="0" w:color="auto"/>
        <w:left w:val="none" w:sz="0" w:space="0" w:color="auto"/>
        <w:bottom w:val="none" w:sz="0" w:space="0" w:color="auto"/>
        <w:right w:val="none" w:sz="0" w:space="0" w:color="auto"/>
      </w:divBdr>
      <w:divsChild>
        <w:div w:id="116339090">
          <w:marLeft w:val="0"/>
          <w:marRight w:val="0"/>
          <w:marTop w:val="0"/>
          <w:marBottom w:val="0"/>
          <w:divBdr>
            <w:top w:val="none" w:sz="0" w:space="0" w:color="auto"/>
            <w:left w:val="none" w:sz="0" w:space="0" w:color="auto"/>
            <w:bottom w:val="none" w:sz="0" w:space="0" w:color="auto"/>
            <w:right w:val="none" w:sz="0" w:space="0" w:color="auto"/>
          </w:divBdr>
        </w:div>
      </w:divsChild>
    </w:div>
    <w:div w:id="1084955115">
      <w:bodyDiv w:val="1"/>
      <w:marLeft w:val="0"/>
      <w:marRight w:val="0"/>
      <w:marTop w:val="0"/>
      <w:marBottom w:val="0"/>
      <w:divBdr>
        <w:top w:val="none" w:sz="0" w:space="0" w:color="auto"/>
        <w:left w:val="none" w:sz="0" w:space="0" w:color="auto"/>
        <w:bottom w:val="none" w:sz="0" w:space="0" w:color="auto"/>
        <w:right w:val="none" w:sz="0" w:space="0" w:color="auto"/>
      </w:divBdr>
      <w:divsChild>
        <w:div w:id="1646423076">
          <w:marLeft w:val="0"/>
          <w:marRight w:val="0"/>
          <w:marTop w:val="0"/>
          <w:marBottom w:val="0"/>
          <w:divBdr>
            <w:top w:val="none" w:sz="0" w:space="0" w:color="auto"/>
            <w:left w:val="none" w:sz="0" w:space="0" w:color="auto"/>
            <w:bottom w:val="none" w:sz="0" w:space="0" w:color="auto"/>
            <w:right w:val="none" w:sz="0" w:space="0" w:color="auto"/>
          </w:divBdr>
        </w:div>
      </w:divsChild>
    </w:div>
    <w:div w:id="1120144267">
      <w:bodyDiv w:val="1"/>
      <w:marLeft w:val="0"/>
      <w:marRight w:val="0"/>
      <w:marTop w:val="0"/>
      <w:marBottom w:val="0"/>
      <w:divBdr>
        <w:top w:val="none" w:sz="0" w:space="0" w:color="auto"/>
        <w:left w:val="none" w:sz="0" w:space="0" w:color="auto"/>
        <w:bottom w:val="none" w:sz="0" w:space="0" w:color="auto"/>
        <w:right w:val="none" w:sz="0" w:space="0" w:color="auto"/>
      </w:divBdr>
      <w:divsChild>
        <w:div w:id="1997342128">
          <w:marLeft w:val="0"/>
          <w:marRight w:val="0"/>
          <w:marTop w:val="0"/>
          <w:marBottom w:val="0"/>
          <w:divBdr>
            <w:top w:val="none" w:sz="0" w:space="0" w:color="auto"/>
            <w:left w:val="none" w:sz="0" w:space="0" w:color="auto"/>
            <w:bottom w:val="none" w:sz="0" w:space="0" w:color="auto"/>
            <w:right w:val="none" w:sz="0" w:space="0" w:color="auto"/>
          </w:divBdr>
        </w:div>
      </w:divsChild>
    </w:div>
    <w:div w:id="1172987744">
      <w:bodyDiv w:val="1"/>
      <w:marLeft w:val="0"/>
      <w:marRight w:val="0"/>
      <w:marTop w:val="0"/>
      <w:marBottom w:val="0"/>
      <w:divBdr>
        <w:top w:val="none" w:sz="0" w:space="0" w:color="auto"/>
        <w:left w:val="none" w:sz="0" w:space="0" w:color="auto"/>
        <w:bottom w:val="none" w:sz="0" w:space="0" w:color="auto"/>
        <w:right w:val="none" w:sz="0" w:space="0" w:color="auto"/>
      </w:divBdr>
      <w:divsChild>
        <w:div w:id="979262719">
          <w:marLeft w:val="0"/>
          <w:marRight w:val="0"/>
          <w:marTop w:val="0"/>
          <w:marBottom w:val="0"/>
          <w:divBdr>
            <w:top w:val="none" w:sz="0" w:space="0" w:color="auto"/>
            <w:left w:val="none" w:sz="0" w:space="0" w:color="auto"/>
            <w:bottom w:val="none" w:sz="0" w:space="0" w:color="auto"/>
            <w:right w:val="none" w:sz="0" w:space="0" w:color="auto"/>
          </w:divBdr>
        </w:div>
      </w:divsChild>
    </w:div>
    <w:div w:id="1320112134">
      <w:bodyDiv w:val="1"/>
      <w:marLeft w:val="0"/>
      <w:marRight w:val="0"/>
      <w:marTop w:val="0"/>
      <w:marBottom w:val="0"/>
      <w:divBdr>
        <w:top w:val="none" w:sz="0" w:space="0" w:color="auto"/>
        <w:left w:val="none" w:sz="0" w:space="0" w:color="auto"/>
        <w:bottom w:val="none" w:sz="0" w:space="0" w:color="auto"/>
        <w:right w:val="none" w:sz="0" w:space="0" w:color="auto"/>
      </w:divBdr>
    </w:div>
    <w:div w:id="1372339682">
      <w:bodyDiv w:val="1"/>
      <w:marLeft w:val="0"/>
      <w:marRight w:val="0"/>
      <w:marTop w:val="0"/>
      <w:marBottom w:val="0"/>
      <w:divBdr>
        <w:top w:val="none" w:sz="0" w:space="0" w:color="auto"/>
        <w:left w:val="none" w:sz="0" w:space="0" w:color="auto"/>
        <w:bottom w:val="none" w:sz="0" w:space="0" w:color="auto"/>
        <w:right w:val="none" w:sz="0" w:space="0" w:color="auto"/>
      </w:divBdr>
      <w:divsChild>
        <w:div w:id="459425399">
          <w:marLeft w:val="0"/>
          <w:marRight w:val="0"/>
          <w:marTop w:val="0"/>
          <w:marBottom w:val="0"/>
          <w:divBdr>
            <w:top w:val="none" w:sz="0" w:space="0" w:color="auto"/>
            <w:left w:val="none" w:sz="0" w:space="0" w:color="auto"/>
            <w:bottom w:val="none" w:sz="0" w:space="0" w:color="auto"/>
            <w:right w:val="none" w:sz="0" w:space="0" w:color="auto"/>
          </w:divBdr>
        </w:div>
      </w:divsChild>
    </w:div>
    <w:div w:id="1398168104">
      <w:bodyDiv w:val="1"/>
      <w:marLeft w:val="0"/>
      <w:marRight w:val="0"/>
      <w:marTop w:val="0"/>
      <w:marBottom w:val="0"/>
      <w:divBdr>
        <w:top w:val="none" w:sz="0" w:space="0" w:color="auto"/>
        <w:left w:val="none" w:sz="0" w:space="0" w:color="auto"/>
        <w:bottom w:val="none" w:sz="0" w:space="0" w:color="auto"/>
        <w:right w:val="none" w:sz="0" w:space="0" w:color="auto"/>
      </w:divBdr>
      <w:divsChild>
        <w:div w:id="1847356269">
          <w:marLeft w:val="0"/>
          <w:marRight w:val="0"/>
          <w:marTop w:val="0"/>
          <w:marBottom w:val="0"/>
          <w:divBdr>
            <w:top w:val="none" w:sz="0" w:space="0" w:color="auto"/>
            <w:left w:val="none" w:sz="0" w:space="0" w:color="auto"/>
            <w:bottom w:val="none" w:sz="0" w:space="0" w:color="auto"/>
            <w:right w:val="none" w:sz="0" w:space="0" w:color="auto"/>
          </w:divBdr>
        </w:div>
      </w:divsChild>
    </w:div>
    <w:div w:id="1617953533">
      <w:bodyDiv w:val="1"/>
      <w:marLeft w:val="0"/>
      <w:marRight w:val="0"/>
      <w:marTop w:val="0"/>
      <w:marBottom w:val="0"/>
      <w:divBdr>
        <w:top w:val="none" w:sz="0" w:space="0" w:color="auto"/>
        <w:left w:val="none" w:sz="0" w:space="0" w:color="auto"/>
        <w:bottom w:val="none" w:sz="0" w:space="0" w:color="auto"/>
        <w:right w:val="none" w:sz="0" w:space="0" w:color="auto"/>
      </w:divBdr>
    </w:div>
    <w:div w:id="1618565409">
      <w:bodyDiv w:val="1"/>
      <w:marLeft w:val="0"/>
      <w:marRight w:val="0"/>
      <w:marTop w:val="0"/>
      <w:marBottom w:val="0"/>
      <w:divBdr>
        <w:top w:val="none" w:sz="0" w:space="0" w:color="auto"/>
        <w:left w:val="none" w:sz="0" w:space="0" w:color="auto"/>
        <w:bottom w:val="none" w:sz="0" w:space="0" w:color="auto"/>
        <w:right w:val="none" w:sz="0" w:space="0" w:color="auto"/>
      </w:divBdr>
      <w:divsChild>
        <w:div w:id="919945680">
          <w:marLeft w:val="0"/>
          <w:marRight w:val="0"/>
          <w:marTop w:val="0"/>
          <w:marBottom w:val="0"/>
          <w:divBdr>
            <w:top w:val="none" w:sz="0" w:space="0" w:color="auto"/>
            <w:left w:val="none" w:sz="0" w:space="0" w:color="auto"/>
            <w:bottom w:val="none" w:sz="0" w:space="0" w:color="auto"/>
            <w:right w:val="none" w:sz="0" w:space="0" w:color="auto"/>
          </w:divBdr>
        </w:div>
      </w:divsChild>
    </w:div>
    <w:div w:id="1630161217">
      <w:bodyDiv w:val="1"/>
      <w:marLeft w:val="0"/>
      <w:marRight w:val="0"/>
      <w:marTop w:val="0"/>
      <w:marBottom w:val="0"/>
      <w:divBdr>
        <w:top w:val="none" w:sz="0" w:space="0" w:color="auto"/>
        <w:left w:val="none" w:sz="0" w:space="0" w:color="auto"/>
        <w:bottom w:val="none" w:sz="0" w:space="0" w:color="auto"/>
        <w:right w:val="none" w:sz="0" w:space="0" w:color="auto"/>
      </w:divBdr>
      <w:divsChild>
        <w:div w:id="637954538">
          <w:marLeft w:val="0"/>
          <w:marRight w:val="0"/>
          <w:marTop w:val="0"/>
          <w:marBottom w:val="0"/>
          <w:divBdr>
            <w:top w:val="none" w:sz="0" w:space="0" w:color="auto"/>
            <w:left w:val="none" w:sz="0" w:space="0" w:color="auto"/>
            <w:bottom w:val="none" w:sz="0" w:space="0" w:color="auto"/>
            <w:right w:val="none" w:sz="0" w:space="0" w:color="auto"/>
          </w:divBdr>
        </w:div>
      </w:divsChild>
    </w:div>
    <w:div w:id="1675570062">
      <w:bodyDiv w:val="1"/>
      <w:marLeft w:val="0"/>
      <w:marRight w:val="0"/>
      <w:marTop w:val="0"/>
      <w:marBottom w:val="0"/>
      <w:divBdr>
        <w:top w:val="none" w:sz="0" w:space="0" w:color="auto"/>
        <w:left w:val="none" w:sz="0" w:space="0" w:color="auto"/>
        <w:bottom w:val="none" w:sz="0" w:space="0" w:color="auto"/>
        <w:right w:val="none" w:sz="0" w:space="0" w:color="auto"/>
      </w:divBdr>
    </w:div>
    <w:div w:id="1717849213">
      <w:bodyDiv w:val="1"/>
      <w:marLeft w:val="0"/>
      <w:marRight w:val="0"/>
      <w:marTop w:val="0"/>
      <w:marBottom w:val="0"/>
      <w:divBdr>
        <w:top w:val="none" w:sz="0" w:space="0" w:color="auto"/>
        <w:left w:val="none" w:sz="0" w:space="0" w:color="auto"/>
        <w:bottom w:val="none" w:sz="0" w:space="0" w:color="auto"/>
        <w:right w:val="none" w:sz="0" w:space="0" w:color="auto"/>
      </w:divBdr>
      <w:divsChild>
        <w:div w:id="199972873">
          <w:marLeft w:val="0"/>
          <w:marRight w:val="0"/>
          <w:marTop w:val="0"/>
          <w:marBottom w:val="0"/>
          <w:divBdr>
            <w:top w:val="none" w:sz="0" w:space="0" w:color="auto"/>
            <w:left w:val="none" w:sz="0" w:space="0" w:color="auto"/>
            <w:bottom w:val="none" w:sz="0" w:space="0" w:color="auto"/>
            <w:right w:val="none" w:sz="0" w:space="0" w:color="auto"/>
          </w:divBdr>
        </w:div>
      </w:divsChild>
    </w:div>
    <w:div w:id="1756247653">
      <w:bodyDiv w:val="1"/>
      <w:marLeft w:val="0"/>
      <w:marRight w:val="0"/>
      <w:marTop w:val="0"/>
      <w:marBottom w:val="0"/>
      <w:divBdr>
        <w:top w:val="none" w:sz="0" w:space="0" w:color="auto"/>
        <w:left w:val="none" w:sz="0" w:space="0" w:color="auto"/>
        <w:bottom w:val="none" w:sz="0" w:space="0" w:color="auto"/>
        <w:right w:val="none" w:sz="0" w:space="0" w:color="auto"/>
      </w:divBdr>
      <w:divsChild>
        <w:div w:id="984313009">
          <w:marLeft w:val="0"/>
          <w:marRight w:val="0"/>
          <w:marTop w:val="0"/>
          <w:marBottom w:val="0"/>
          <w:divBdr>
            <w:top w:val="none" w:sz="0" w:space="0" w:color="auto"/>
            <w:left w:val="none" w:sz="0" w:space="0" w:color="auto"/>
            <w:bottom w:val="none" w:sz="0" w:space="0" w:color="auto"/>
            <w:right w:val="none" w:sz="0" w:space="0" w:color="auto"/>
          </w:divBdr>
        </w:div>
      </w:divsChild>
    </w:div>
    <w:div w:id="1787121719">
      <w:bodyDiv w:val="1"/>
      <w:marLeft w:val="0"/>
      <w:marRight w:val="0"/>
      <w:marTop w:val="0"/>
      <w:marBottom w:val="0"/>
      <w:divBdr>
        <w:top w:val="none" w:sz="0" w:space="0" w:color="auto"/>
        <w:left w:val="none" w:sz="0" w:space="0" w:color="auto"/>
        <w:bottom w:val="none" w:sz="0" w:space="0" w:color="auto"/>
        <w:right w:val="none" w:sz="0" w:space="0" w:color="auto"/>
      </w:divBdr>
    </w:div>
    <w:div w:id="1794471238">
      <w:bodyDiv w:val="1"/>
      <w:marLeft w:val="0"/>
      <w:marRight w:val="0"/>
      <w:marTop w:val="0"/>
      <w:marBottom w:val="0"/>
      <w:divBdr>
        <w:top w:val="none" w:sz="0" w:space="0" w:color="auto"/>
        <w:left w:val="none" w:sz="0" w:space="0" w:color="auto"/>
        <w:bottom w:val="none" w:sz="0" w:space="0" w:color="auto"/>
        <w:right w:val="none" w:sz="0" w:space="0" w:color="auto"/>
      </w:divBdr>
    </w:div>
    <w:div w:id="1841188996">
      <w:bodyDiv w:val="1"/>
      <w:marLeft w:val="0"/>
      <w:marRight w:val="0"/>
      <w:marTop w:val="0"/>
      <w:marBottom w:val="0"/>
      <w:divBdr>
        <w:top w:val="none" w:sz="0" w:space="0" w:color="auto"/>
        <w:left w:val="none" w:sz="0" w:space="0" w:color="auto"/>
        <w:bottom w:val="none" w:sz="0" w:space="0" w:color="auto"/>
        <w:right w:val="none" w:sz="0" w:space="0" w:color="auto"/>
      </w:divBdr>
      <w:divsChild>
        <w:div w:id="1816802177">
          <w:marLeft w:val="0"/>
          <w:marRight w:val="0"/>
          <w:marTop w:val="0"/>
          <w:marBottom w:val="0"/>
          <w:divBdr>
            <w:top w:val="none" w:sz="0" w:space="0" w:color="auto"/>
            <w:left w:val="none" w:sz="0" w:space="0" w:color="auto"/>
            <w:bottom w:val="none" w:sz="0" w:space="0" w:color="auto"/>
            <w:right w:val="none" w:sz="0" w:space="0" w:color="auto"/>
          </w:divBdr>
        </w:div>
      </w:divsChild>
    </w:div>
    <w:div w:id="1875968183">
      <w:bodyDiv w:val="1"/>
      <w:marLeft w:val="0"/>
      <w:marRight w:val="0"/>
      <w:marTop w:val="0"/>
      <w:marBottom w:val="0"/>
      <w:divBdr>
        <w:top w:val="none" w:sz="0" w:space="0" w:color="auto"/>
        <w:left w:val="none" w:sz="0" w:space="0" w:color="auto"/>
        <w:bottom w:val="none" w:sz="0" w:space="0" w:color="auto"/>
        <w:right w:val="none" w:sz="0" w:space="0" w:color="auto"/>
      </w:divBdr>
      <w:divsChild>
        <w:div w:id="734936181">
          <w:marLeft w:val="0"/>
          <w:marRight w:val="0"/>
          <w:marTop w:val="0"/>
          <w:marBottom w:val="0"/>
          <w:divBdr>
            <w:top w:val="none" w:sz="0" w:space="0" w:color="auto"/>
            <w:left w:val="none" w:sz="0" w:space="0" w:color="auto"/>
            <w:bottom w:val="none" w:sz="0" w:space="0" w:color="auto"/>
            <w:right w:val="none" w:sz="0" w:space="0" w:color="auto"/>
          </w:divBdr>
        </w:div>
      </w:divsChild>
    </w:div>
    <w:div w:id="1951818968">
      <w:bodyDiv w:val="1"/>
      <w:marLeft w:val="0"/>
      <w:marRight w:val="0"/>
      <w:marTop w:val="0"/>
      <w:marBottom w:val="0"/>
      <w:divBdr>
        <w:top w:val="none" w:sz="0" w:space="0" w:color="auto"/>
        <w:left w:val="none" w:sz="0" w:space="0" w:color="auto"/>
        <w:bottom w:val="none" w:sz="0" w:space="0" w:color="auto"/>
        <w:right w:val="none" w:sz="0" w:space="0" w:color="auto"/>
      </w:divBdr>
      <w:divsChild>
        <w:div w:id="1521819803">
          <w:marLeft w:val="0"/>
          <w:marRight w:val="0"/>
          <w:marTop w:val="0"/>
          <w:marBottom w:val="0"/>
          <w:divBdr>
            <w:top w:val="none" w:sz="0" w:space="0" w:color="auto"/>
            <w:left w:val="none" w:sz="0" w:space="0" w:color="auto"/>
            <w:bottom w:val="none" w:sz="0" w:space="0" w:color="auto"/>
            <w:right w:val="none" w:sz="0" w:space="0" w:color="auto"/>
          </w:divBdr>
        </w:div>
      </w:divsChild>
    </w:div>
    <w:div w:id="1952779689">
      <w:bodyDiv w:val="1"/>
      <w:marLeft w:val="0"/>
      <w:marRight w:val="0"/>
      <w:marTop w:val="0"/>
      <w:marBottom w:val="0"/>
      <w:divBdr>
        <w:top w:val="none" w:sz="0" w:space="0" w:color="auto"/>
        <w:left w:val="none" w:sz="0" w:space="0" w:color="auto"/>
        <w:bottom w:val="none" w:sz="0" w:space="0" w:color="auto"/>
        <w:right w:val="none" w:sz="0" w:space="0" w:color="auto"/>
      </w:divBdr>
      <w:divsChild>
        <w:div w:id="867766333">
          <w:marLeft w:val="0"/>
          <w:marRight w:val="0"/>
          <w:marTop w:val="0"/>
          <w:marBottom w:val="0"/>
          <w:divBdr>
            <w:top w:val="none" w:sz="0" w:space="0" w:color="auto"/>
            <w:left w:val="none" w:sz="0" w:space="0" w:color="auto"/>
            <w:bottom w:val="none" w:sz="0" w:space="0" w:color="auto"/>
            <w:right w:val="none" w:sz="0" w:space="0" w:color="auto"/>
          </w:divBdr>
        </w:div>
      </w:divsChild>
    </w:div>
    <w:div w:id="1983268590">
      <w:bodyDiv w:val="1"/>
      <w:marLeft w:val="0"/>
      <w:marRight w:val="0"/>
      <w:marTop w:val="0"/>
      <w:marBottom w:val="0"/>
      <w:divBdr>
        <w:top w:val="none" w:sz="0" w:space="0" w:color="auto"/>
        <w:left w:val="none" w:sz="0" w:space="0" w:color="auto"/>
        <w:bottom w:val="none" w:sz="0" w:space="0" w:color="auto"/>
        <w:right w:val="none" w:sz="0" w:space="0" w:color="auto"/>
      </w:divBdr>
      <w:divsChild>
        <w:div w:id="1671641542">
          <w:marLeft w:val="0"/>
          <w:marRight w:val="0"/>
          <w:marTop w:val="0"/>
          <w:marBottom w:val="0"/>
          <w:divBdr>
            <w:top w:val="none" w:sz="0" w:space="0" w:color="auto"/>
            <w:left w:val="none" w:sz="0" w:space="0" w:color="auto"/>
            <w:bottom w:val="none" w:sz="0" w:space="0" w:color="auto"/>
            <w:right w:val="none" w:sz="0" w:space="0" w:color="auto"/>
          </w:divBdr>
        </w:div>
      </w:divsChild>
    </w:div>
    <w:div w:id="2031100636">
      <w:bodyDiv w:val="1"/>
      <w:marLeft w:val="0"/>
      <w:marRight w:val="0"/>
      <w:marTop w:val="0"/>
      <w:marBottom w:val="0"/>
      <w:divBdr>
        <w:top w:val="none" w:sz="0" w:space="0" w:color="auto"/>
        <w:left w:val="none" w:sz="0" w:space="0" w:color="auto"/>
        <w:bottom w:val="none" w:sz="0" w:space="0" w:color="auto"/>
        <w:right w:val="none" w:sz="0" w:space="0" w:color="auto"/>
      </w:divBdr>
      <w:divsChild>
        <w:div w:id="780804075">
          <w:marLeft w:val="0"/>
          <w:marRight w:val="0"/>
          <w:marTop w:val="0"/>
          <w:marBottom w:val="0"/>
          <w:divBdr>
            <w:top w:val="none" w:sz="0" w:space="0" w:color="auto"/>
            <w:left w:val="none" w:sz="0" w:space="0" w:color="auto"/>
            <w:bottom w:val="none" w:sz="0" w:space="0" w:color="auto"/>
            <w:right w:val="none" w:sz="0" w:space="0" w:color="auto"/>
          </w:divBdr>
        </w:div>
      </w:divsChild>
    </w:div>
    <w:div w:id="2064401178">
      <w:bodyDiv w:val="1"/>
      <w:marLeft w:val="0"/>
      <w:marRight w:val="0"/>
      <w:marTop w:val="0"/>
      <w:marBottom w:val="0"/>
      <w:divBdr>
        <w:top w:val="none" w:sz="0" w:space="0" w:color="auto"/>
        <w:left w:val="none" w:sz="0" w:space="0" w:color="auto"/>
        <w:bottom w:val="none" w:sz="0" w:space="0" w:color="auto"/>
        <w:right w:val="none" w:sz="0" w:space="0" w:color="auto"/>
      </w:divBdr>
      <w:divsChild>
        <w:div w:id="192620923">
          <w:marLeft w:val="0"/>
          <w:marRight w:val="0"/>
          <w:marTop w:val="0"/>
          <w:marBottom w:val="0"/>
          <w:divBdr>
            <w:top w:val="none" w:sz="0" w:space="0" w:color="auto"/>
            <w:left w:val="none" w:sz="0" w:space="0" w:color="auto"/>
            <w:bottom w:val="none" w:sz="0" w:space="0" w:color="auto"/>
            <w:right w:val="none" w:sz="0" w:space="0" w:color="auto"/>
          </w:divBdr>
        </w:div>
      </w:divsChild>
    </w:div>
    <w:div w:id="2064600336">
      <w:bodyDiv w:val="1"/>
      <w:marLeft w:val="0"/>
      <w:marRight w:val="0"/>
      <w:marTop w:val="0"/>
      <w:marBottom w:val="0"/>
      <w:divBdr>
        <w:top w:val="none" w:sz="0" w:space="0" w:color="auto"/>
        <w:left w:val="none" w:sz="0" w:space="0" w:color="auto"/>
        <w:bottom w:val="none" w:sz="0" w:space="0" w:color="auto"/>
        <w:right w:val="none" w:sz="0" w:space="0" w:color="auto"/>
      </w:divBdr>
      <w:divsChild>
        <w:div w:id="394789217">
          <w:marLeft w:val="0"/>
          <w:marRight w:val="0"/>
          <w:marTop w:val="0"/>
          <w:marBottom w:val="0"/>
          <w:divBdr>
            <w:top w:val="none" w:sz="0" w:space="0" w:color="auto"/>
            <w:left w:val="none" w:sz="0" w:space="0" w:color="auto"/>
            <w:bottom w:val="none" w:sz="0" w:space="0" w:color="auto"/>
            <w:right w:val="none" w:sz="0" w:space="0" w:color="auto"/>
          </w:divBdr>
        </w:div>
      </w:divsChild>
    </w:div>
    <w:div w:id="2085645220">
      <w:bodyDiv w:val="1"/>
      <w:marLeft w:val="0"/>
      <w:marRight w:val="0"/>
      <w:marTop w:val="0"/>
      <w:marBottom w:val="0"/>
      <w:divBdr>
        <w:top w:val="none" w:sz="0" w:space="0" w:color="auto"/>
        <w:left w:val="none" w:sz="0" w:space="0" w:color="auto"/>
        <w:bottom w:val="none" w:sz="0" w:space="0" w:color="auto"/>
        <w:right w:val="none" w:sz="0" w:space="0" w:color="auto"/>
      </w:divBdr>
      <w:divsChild>
        <w:div w:id="1468626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jp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chart" Target="charts/chart2.xml"/><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footer" Target="footer4.xml"/><Relationship Id="rId10" Type="http://schemas.microsoft.com/office/2016/09/relationships/commentsIds" Target="commentsIds.xml"/><Relationship Id="rId19" Type="http://schemas.openxmlformats.org/officeDocument/2006/relationships/image" Target="media/image2.jpeg"/><Relationship Id="rId31" Type="http://schemas.openxmlformats.org/officeDocument/2006/relationships/image" Target="media/image14.jpe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g"/><Relationship Id="rId48" Type="http://schemas.openxmlformats.org/officeDocument/2006/relationships/image" Target="media/image29.emf"/><Relationship Id="rId8" Type="http://schemas.openxmlformats.org/officeDocument/2006/relationships/comments" Target="comment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oltan.varga\Downloads\GIVK-IN_szakdolgozat_sablo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Suli\Szakdolgozat\Ackermann%20sz&#225;m&#237;t&#225;s%20II.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Suli\Szakdolgozat\Ackermann%20sz&#225;m&#237;t&#225;s%20II.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hu-HU"/>
              <a:t>Kormányzott kerekek szögeltérése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hu-HU"/>
        </a:p>
      </c:txPr>
    </c:title>
    <c:autoTitleDeleted val="0"/>
    <c:plotArea>
      <c:layout>
        <c:manualLayout>
          <c:layoutTarget val="inner"/>
          <c:xMode val="edge"/>
          <c:yMode val="edge"/>
          <c:x val="8.8146196401759538E-2"/>
          <c:y val="0.14935943213113043"/>
          <c:w val="0.87304625376581857"/>
          <c:h val="0.50797861728330607"/>
        </c:manualLayout>
      </c:layout>
      <c:lineChart>
        <c:grouping val="standard"/>
        <c:varyColors val="0"/>
        <c:ser>
          <c:idx val="0"/>
          <c:order val="0"/>
          <c:tx>
            <c:strRef>
              <c:f>Munka1!$B$14:$B$15</c:f>
              <c:strCache>
                <c:ptCount val="2"/>
                <c:pt idx="0">
                  <c:v>Fordulósugár (mm)</c:v>
                </c:pt>
                <c:pt idx="1">
                  <c:v>Külső kerék szerint</c:v>
                </c:pt>
              </c:strCache>
            </c:strRef>
          </c:tx>
          <c:spPr>
            <a:ln w="31750" cap="rnd">
              <a:solidFill>
                <a:schemeClr val="accent1"/>
              </a:solidFill>
              <a:round/>
            </a:ln>
            <a:effectLst/>
          </c:spPr>
          <c:marker>
            <c:symbol val="circle"/>
            <c:size val="17"/>
            <c:spPr>
              <a:solidFill>
                <a:schemeClr val="accen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hu-H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Munka1!$I$4:$I$7</c:f>
              <c:numCache>
                <c:formatCode>0</c:formatCode>
                <c:ptCount val="4"/>
                <c:pt idx="0">
                  <c:v>372.6604217755629</c:v>
                </c:pt>
                <c:pt idx="1">
                  <c:v>590.56766419331325</c:v>
                </c:pt>
                <c:pt idx="2">
                  <c:v>950.00629340107525</c:v>
                </c:pt>
                <c:pt idx="3">
                  <c:v>1728.024433579506</c:v>
                </c:pt>
              </c:numCache>
            </c:numRef>
          </c:cat>
          <c:val>
            <c:numRef>
              <c:f>Munka1!$B$16:$B$19</c:f>
              <c:numCache>
                <c:formatCode>0</c:formatCode>
                <c:ptCount val="4"/>
                <c:pt idx="0">
                  <c:v>345.87569520453553</c:v>
                </c:pt>
                <c:pt idx="1">
                  <c:v>573.64821532698363</c:v>
                </c:pt>
                <c:pt idx="2">
                  <c:v>978.40557578152129</c:v>
                </c:pt>
                <c:pt idx="3">
                  <c:v>1917.0932759396699</c:v>
                </c:pt>
              </c:numCache>
            </c:numRef>
          </c:val>
          <c:smooth val="0"/>
          <c:extLst>
            <c:ext xmlns:c16="http://schemas.microsoft.com/office/drawing/2014/chart" uri="{C3380CC4-5D6E-409C-BE32-E72D297353CC}">
              <c16:uniqueId val="{00000000-9F77-4806-A329-59C43D5CB502}"/>
            </c:ext>
          </c:extLst>
        </c:ser>
        <c:ser>
          <c:idx val="1"/>
          <c:order val="1"/>
          <c:tx>
            <c:strRef>
              <c:f>Munka1!$C$14:$C$15</c:f>
              <c:strCache>
                <c:ptCount val="2"/>
                <c:pt idx="0">
                  <c:v>Fordulósugár (mm)</c:v>
                </c:pt>
                <c:pt idx="1">
                  <c:v>Belső kerék szerint</c:v>
                </c:pt>
              </c:strCache>
            </c:strRef>
          </c:tx>
          <c:spPr>
            <a:ln w="31750" cap="rnd">
              <a:solidFill>
                <a:schemeClr val="accent2"/>
              </a:solidFill>
              <a:round/>
            </a:ln>
            <a:effectLst/>
          </c:spPr>
          <c:marker>
            <c:symbol val="circle"/>
            <c:size val="17"/>
            <c:spPr>
              <a:solidFill>
                <a:schemeClr val="accent2"/>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hu-H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Munka1!$I$4:$I$7</c:f>
              <c:numCache>
                <c:formatCode>0</c:formatCode>
                <c:ptCount val="4"/>
                <c:pt idx="0">
                  <c:v>372.6604217755629</c:v>
                </c:pt>
                <c:pt idx="1">
                  <c:v>590.56766419331325</c:v>
                </c:pt>
                <c:pt idx="2">
                  <c:v>950.00629340107525</c:v>
                </c:pt>
                <c:pt idx="3">
                  <c:v>1728.024433579506</c:v>
                </c:pt>
              </c:numCache>
            </c:numRef>
          </c:cat>
          <c:val>
            <c:numRef>
              <c:f>Munka1!$C$16:$C$19</c:f>
              <c:numCache>
                <c:formatCode>0</c:formatCode>
                <c:ptCount val="4"/>
                <c:pt idx="0">
                  <c:v>399.44514834659032</c:v>
                </c:pt>
                <c:pt idx="1">
                  <c:v>607.48711305964287</c:v>
                </c:pt>
                <c:pt idx="2">
                  <c:v>921.60701102062922</c:v>
                </c:pt>
                <c:pt idx="3">
                  <c:v>1538.9555912193423</c:v>
                </c:pt>
              </c:numCache>
            </c:numRef>
          </c:val>
          <c:smooth val="0"/>
          <c:extLst>
            <c:ext xmlns:c16="http://schemas.microsoft.com/office/drawing/2014/chart" uri="{C3380CC4-5D6E-409C-BE32-E72D297353CC}">
              <c16:uniqueId val="{00000001-9F77-4806-A329-59C43D5CB502}"/>
            </c:ext>
          </c:extLst>
        </c:ser>
        <c:ser>
          <c:idx val="2"/>
          <c:order val="2"/>
          <c:tx>
            <c:strRef>
              <c:f>Munka1!$D$14:$D$15</c:f>
              <c:strCache>
                <c:ptCount val="2"/>
                <c:pt idx="0">
                  <c:v>Fordulósugár (mm)</c:v>
                </c:pt>
                <c:pt idx="1">
                  <c:v>Különbség</c:v>
                </c:pt>
              </c:strCache>
            </c:strRef>
          </c:tx>
          <c:spPr>
            <a:ln w="31750" cap="rnd">
              <a:solidFill>
                <a:schemeClr val="accent3"/>
              </a:solidFill>
              <a:round/>
            </a:ln>
            <a:effectLst/>
          </c:spPr>
          <c:marker>
            <c:symbol val="circle"/>
            <c:size val="17"/>
            <c:spPr>
              <a:solidFill>
                <a:schemeClr val="accent3"/>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hu-H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numRef>
              <c:f>Munka1!$I$4:$I$7</c:f>
              <c:numCache>
                <c:formatCode>0</c:formatCode>
                <c:ptCount val="4"/>
                <c:pt idx="0">
                  <c:v>372.6604217755629</c:v>
                </c:pt>
                <c:pt idx="1">
                  <c:v>590.56766419331325</c:v>
                </c:pt>
                <c:pt idx="2">
                  <c:v>950.00629340107525</c:v>
                </c:pt>
                <c:pt idx="3">
                  <c:v>1728.024433579506</c:v>
                </c:pt>
              </c:numCache>
            </c:numRef>
          </c:cat>
          <c:val>
            <c:numRef>
              <c:f>Munka1!$D$16:$D$19</c:f>
              <c:numCache>
                <c:formatCode>0</c:formatCode>
                <c:ptCount val="4"/>
                <c:pt idx="0">
                  <c:v>53.569453142054783</c:v>
                </c:pt>
                <c:pt idx="1">
                  <c:v>33.838897732659234</c:v>
                </c:pt>
                <c:pt idx="2">
                  <c:v>56.798564760892077</c:v>
                </c:pt>
                <c:pt idx="3">
                  <c:v>378.13768472032757</c:v>
                </c:pt>
              </c:numCache>
            </c:numRef>
          </c:val>
          <c:smooth val="0"/>
          <c:extLst>
            <c:ext xmlns:c16="http://schemas.microsoft.com/office/drawing/2014/chart" uri="{C3380CC4-5D6E-409C-BE32-E72D297353CC}">
              <c16:uniqueId val="{00000002-9F77-4806-A329-59C43D5CB502}"/>
            </c:ext>
          </c:extLst>
        </c:ser>
        <c:dLbls>
          <c:dLblPos val="ctr"/>
          <c:showLegendKey val="0"/>
          <c:showVal val="1"/>
          <c:showCatName val="0"/>
          <c:showSerName val="0"/>
          <c:showPercent val="0"/>
          <c:showBubbleSize val="0"/>
        </c:dLbls>
        <c:marker val="1"/>
        <c:smooth val="0"/>
        <c:axId val="720412000"/>
        <c:axId val="720414296"/>
      </c:lineChart>
      <c:catAx>
        <c:axId val="72041200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hu-HU"/>
                  <a:t>Számított forduló sugár (mm)</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hu-HU"/>
            </a:p>
          </c:txPr>
        </c:title>
        <c:numFmt formatCode="0"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hu-HU"/>
          </a:p>
        </c:txPr>
        <c:crossAx val="720414296"/>
        <c:crosses val="autoZero"/>
        <c:auto val="0"/>
        <c:lblAlgn val="ctr"/>
        <c:lblOffset val="100"/>
        <c:noMultiLvlLbl val="0"/>
      </c:catAx>
      <c:valAx>
        <c:axId val="7204142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hu-HU"/>
                  <a:t>Forduló sugár eltérés (mm)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hu-HU"/>
            </a:p>
          </c:txPr>
        </c:title>
        <c:numFmt formatCode="0" sourceLinked="1"/>
        <c:majorTickMark val="none"/>
        <c:minorTickMark val="none"/>
        <c:tickLblPos val="nextTo"/>
        <c:crossAx val="720412000"/>
        <c:crosses val="autoZero"/>
        <c:crossBetween val="between"/>
      </c:valAx>
      <c:spPr>
        <a:noFill/>
        <a:ln>
          <a:noFill/>
        </a:ln>
        <a:effectLst/>
      </c:spPr>
    </c:plotArea>
    <c:legend>
      <c:legendPos val="b"/>
      <c:layout>
        <c:manualLayout>
          <c:xMode val="edge"/>
          <c:yMode val="edge"/>
          <c:x val="5.0336755090679003E-3"/>
          <c:y val="0.81943947747710788"/>
          <c:w val="0.99287252844680596"/>
          <c:h val="0.15214470438412817"/>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hu-HU"/>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hu-H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hu-H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hu-HU"/>
              <a:t>Valós</a:t>
            </a:r>
            <a:r>
              <a:rPr lang="hu-HU" baseline="0"/>
              <a:t> és Ackermann kerék szög</a:t>
            </a:r>
            <a:endParaRPr lang="hu-HU"/>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hu-HU"/>
        </a:p>
      </c:txPr>
    </c:title>
    <c:autoTitleDeleted val="0"/>
    <c:plotArea>
      <c:layout/>
      <c:scatterChart>
        <c:scatterStyle val="lineMarker"/>
        <c:varyColors val="0"/>
        <c:ser>
          <c:idx val="0"/>
          <c:order val="0"/>
          <c:tx>
            <c:v>Bal-Jobb eltérés</c:v>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Munka1!$B$4:$B$12</c:f>
              <c:numCache>
                <c:formatCode>0.0\°</c:formatCode>
                <c:ptCount val="9"/>
                <c:pt idx="0">
                  <c:v>18</c:v>
                </c:pt>
                <c:pt idx="1">
                  <c:v>12</c:v>
                </c:pt>
                <c:pt idx="2">
                  <c:v>7.5</c:v>
                </c:pt>
                <c:pt idx="3">
                  <c:v>4</c:v>
                </c:pt>
                <c:pt idx="4">
                  <c:v>-0.5</c:v>
                </c:pt>
                <c:pt idx="5">
                  <c:v>-5.5</c:v>
                </c:pt>
                <c:pt idx="6">
                  <c:v>-9.5</c:v>
                </c:pt>
                <c:pt idx="7">
                  <c:v>-15</c:v>
                </c:pt>
                <c:pt idx="8">
                  <c:v>-24</c:v>
                </c:pt>
              </c:numCache>
            </c:numRef>
          </c:xVal>
          <c:yVal>
            <c:numRef>
              <c:f>Munka1!$C$4:$C$12</c:f>
              <c:numCache>
                <c:formatCode>0.0\°</c:formatCode>
                <c:ptCount val="9"/>
                <c:pt idx="0">
                  <c:v>24</c:v>
                </c:pt>
                <c:pt idx="1">
                  <c:v>15</c:v>
                </c:pt>
                <c:pt idx="2">
                  <c:v>9.5</c:v>
                </c:pt>
                <c:pt idx="3">
                  <c:v>5.5</c:v>
                </c:pt>
                <c:pt idx="4">
                  <c:v>0.5</c:v>
                </c:pt>
                <c:pt idx="5">
                  <c:v>-4</c:v>
                </c:pt>
                <c:pt idx="6">
                  <c:v>-7.5</c:v>
                </c:pt>
                <c:pt idx="7">
                  <c:v>-12</c:v>
                </c:pt>
                <c:pt idx="8">
                  <c:v>-18</c:v>
                </c:pt>
              </c:numCache>
            </c:numRef>
          </c:yVal>
          <c:smooth val="0"/>
          <c:extLst>
            <c:ext xmlns:c16="http://schemas.microsoft.com/office/drawing/2014/chart" uri="{C3380CC4-5D6E-409C-BE32-E72D297353CC}">
              <c16:uniqueId val="{00000000-A5FB-4CA5-98DA-7F4616016E51}"/>
            </c:ext>
          </c:extLst>
        </c:ser>
        <c:ser>
          <c:idx val="1"/>
          <c:order val="1"/>
          <c:tx>
            <c:v>Ackermann kerék szöge</c:v>
          </c:tx>
          <c:spPr>
            <a:ln w="952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xVal>
            <c:numRef>
              <c:f>Munka1!$F$4:$F$12</c:f>
              <c:numCache>
                <c:formatCode>0.0\°</c:formatCode>
                <c:ptCount val="9"/>
                <c:pt idx="0">
                  <c:v>20.590051490284985</c:v>
                </c:pt>
                <c:pt idx="1">
                  <c:v>13.336354736638732</c:v>
                </c:pt>
                <c:pt idx="2">
                  <c:v>8.383193734570451</c:v>
                </c:pt>
                <c:pt idx="3">
                  <c:v>4.6318370414485024</c:v>
                </c:pt>
                <c:pt idx="4">
                  <c:v>0</c:v>
                </c:pt>
                <c:pt idx="5">
                  <c:v>-4.5999999999999996</c:v>
                </c:pt>
                <c:pt idx="6">
                  <c:v>-8.4</c:v>
                </c:pt>
                <c:pt idx="7">
                  <c:v>-13.3</c:v>
                </c:pt>
                <c:pt idx="8">
                  <c:v>-20.2</c:v>
                </c:pt>
              </c:numCache>
            </c:numRef>
          </c:xVal>
          <c:yVal>
            <c:numRef>
              <c:f>Munka1!$G$4:$G$12</c:f>
              <c:numCache>
                <c:formatCode>0.0\°</c:formatCode>
                <c:ptCount val="9"/>
                <c:pt idx="0">
                  <c:v>20.590051490284985</c:v>
                </c:pt>
                <c:pt idx="1">
                  <c:v>13.336354736638732</c:v>
                </c:pt>
                <c:pt idx="2">
                  <c:v>8.383193734570451</c:v>
                </c:pt>
                <c:pt idx="3">
                  <c:v>4.6318370414485024</c:v>
                </c:pt>
                <c:pt idx="4">
                  <c:v>0</c:v>
                </c:pt>
                <c:pt idx="5">
                  <c:v>-4.5999999999999996</c:v>
                </c:pt>
                <c:pt idx="6">
                  <c:v>-8.4</c:v>
                </c:pt>
                <c:pt idx="7">
                  <c:v>-13.3</c:v>
                </c:pt>
                <c:pt idx="8">
                  <c:v>-20.2</c:v>
                </c:pt>
              </c:numCache>
            </c:numRef>
          </c:yVal>
          <c:smooth val="0"/>
          <c:extLst>
            <c:ext xmlns:c16="http://schemas.microsoft.com/office/drawing/2014/chart" uri="{C3380CC4-5D6E-409C-BE32-E72D297353CC}">
              <c16:uniqueId val="{00000001-A5FB-4CA5-98DA-7F4616016E51}"/>
            </c:ext>
          </c:extLst>
        </c:ser>
        <c:dLbls>
          <c:showLegendKey val="0"/>
          <c:showVal val="0"/>
          <c:showCatName val="0"/>
          <c:showSerName val="0"/>
          <c:showPercent val="0"/>
          <c:showBubbleSize val="0"/>
        </c:dLbls>
        <c:axId val="551642032"/>
        <c:axId val="551640720"/>
      </c:scatterChart>
      <c:valAx>
        <c:axId val="55164203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hu-HU"/>
                  <a:t>Bal kormányzott kerék szöge</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hu-HU"/>
            </a:p>
          </c:txPr>
        </c:title>
        <c:numFmt formatCode="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hu-HU"/>
          </a:p>
        </c:txPr>
        <c:crossAx val="551640720"/>
        <c:crosses val="autoZero"/>
        <c:crossBetween val="midCat"/>
      </c:valAx>
      <c:valAx>
        <c:axId val="551640720"/>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hu-HU"/>
                  <a:t>Jobb kormányzott kerk szöge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hu-HU"/>
            </a:p>
          </c:txPr>
        </c:title>
        <c:numFmt formatCode="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hu-HU"/>
          </a:p>
        </c:txPr>
        <c:crossAx val="551642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hu-HU"/>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hu-H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001</b:Tag>
    <b:SourceType>DocumentFromInternetSite</b:SourceType>
    <b:Guid>{59FACC7C-FDDE-4BE0-A17A-D540AF0B1B95}</b:Guid>
    <b:Title>Rendőrség Szolgálunk és Védünk</b:Title>
    <b:Year>2019.</b:Year>
    <b:Month>július</b:Month>
    <b:YearAccessed>2020.</b:YearAccessed>
    <b:MonthAccessed>december</b:MonthAccessed>
    <b:DayAccessed>19.</b:DayAccessed>
    <b:URL>http://www.police.hu/sites/default/files/Kozlekedesrendeszet%20SK%202019.%2007.pdf</b:URL>
    <b:Day>01.</b:Day>
    <b:LCID>en-US</b:LCID>
    <b:RefOrder>1</b:RefOrder>
  </b:Source>
  <b:Source>
    <b:Tag>002</b:Tag>
    <b:SourceType>JournalArticle</b:SourceType>
    <b:Guid>{00B2BEE0-C6C4-4776-B29B-E6A421958758}</b:Guid>
    <b:Title>Lidar for Self-Driving Cars</b:Title>
    <b:Author>
      <b:Author>
        <b:NameList>
          <b:Person>
            <b:Last>Hecht</b:Last>
            <b:First>Jeff</b:First>
          </b:Person>
        </b:NameList>
      </b:Author>
    </b:Author>
    <b:Year>2018.</b:Year>
    <b:JournalName>Optics and Photonics News</b:JournalName>
    <b:Pages>26-33.</b:Pages>
    <b:Volume>29.</b:Volume>
    <b:Issue>1.</b:Issue>
    <b:LCID>en-US</b:LCID>
    <b:RefOrder>2</b:RefOrder>
  </b:Source>
  <b:Source>
    <b:Tag>003</b:Tag>
    <b:SourceType>JournalArticle</b:SourceType>
    <b:Guid>{8E9F0DFF-F37B-40A3-9FE4-E4A24A8CE651}</b:Guid>
    <b:Author>
      <b:Author>
        <b:NameList>
          <b:Person>
            <b:Last>Neuberger</b:Last>
            <b:First>Hajnalka</b:First>
          </b:Person>
          <b:Person>
            <b:Last>Barsi</b:Last>
            <b:First>Árpád</b:First>
          </b:Person>
          <b:Person>
            <b:Last>Juhász</b:Last>
            <b:First>Attila</b:First>
          </b:Person>
        </b:NameList>
      </b:Author>
    </b:Author>
    <b:Title>LiDAR-alapú felszínborítottság-vizsgálat</b:Title>
    <b:Year>2015.</b:Year>
    <b:JournalName>Geodesy and Cartography</b:JournalName>
    <b:Pages>15-19.</b:Pages>
    <b:Volume>67.</b:Volume>
    <b:Issue>9-10.</b:Issue>
    <b:LCID>en-US</b:LCID>
    <b:RefOrder>3</b:RefOrder>
  </b:Source>
  <b:Source>
    <b:Tag>004</b:Tag>
    <b:SourceType>InternetSite</b:SourceType>
    <b:Guid>{EF6CE465-2796-4CC3-9A66-1423045BB7AA}</b:Guid>
    <b:Author>
      <b:Author>
        <b:Corporate>National Geographic</b:Corporate>
        <b:NameList>
          <b:Person>
            <b:Last>Clynes</b:Last>
            <b:First>Tom</b:First>
          </b:Person>
        </b:NameList>
      </b:Author>
    </b:Author>
    <b:Title>National Geographic</b:Title>
    <b:YearAccessed>2020.</b:YearAccessed>
    <b:MonthAccessed>december</b:MonthAccessed>
    <b:DayAccessed>19.</b:DayAccessed>
    <b:URL>https://www.nationalgeographic.com/news/2018/02/maya-laser-lidar-guatemala-pacunam/</b:URL>
    <b:Year>2018.</b:Year>
    <b:Month>február</b:Month>
    <b:Day>01.</b:Day>
    <b:LCID>en-US</b:LCID>
    <b:RefOrder>4</b:RefOrder>
  </b:Source>
  <b:Source>
    <b:Tag>005</b:Tag>
    <b:SourceType>DocumentFromInternetSite</b:SourceType>
    <b:Guid>{F9A57D90-EBFB-4975-B0F9-98BB60923EE8}</b:Guid>
    <b:Title>Mapix Technologies</b:Title>
    <b:Year>2018.</b:Year>
    <b:YearAccessed>2020.</b:YearAccessed>
    <b:MonthAccessed>december</b:MonthAccessed>
    <b:DayAccessed>19.</b:DayAccessed>
    <b:URL>http://www.mapix.com/wp-content/uploads/2018/07/63-9229_Rev-H_Puck-_Datasheet_Web-1.pdf</b:URL>
    <b:Month>07.</b:Month>
    <b:LCID>en-US</b:LCID>
    <b:RefOrder>5</b:RefOrder>
  </b:Source>
  <b:Source>
    <b:Tag>006</b:Tag>
    <b:SourceType>InternetSite</b:SourceType>
    <b:Guid>{4305F8FA-7185-4338-9887-DA3DEAA6A5D2}</b:Guid>
    <b:Title>Ouster - Products</b:Title>
    <b:YearAccessed>2020.</b:YearAccessed>
    <b:MonthAccessed>december</b:MonthAccessed>
    <b:DayAccessed>19.</b:DayAccessed>
    <b:URL>https://ouster.com/products/os1-lidar-sensor/</b:URL>
    <b:LCID>en-US</b:LCID>
    <b:RefOrder>6</b:RefOrder>
  </b:Source>
  <b:Source>
    <b:Tag>008</b:Tag>
    <b:SourceType>ConferenceProceedings</b:SourceType>
    <b:Guid>{42049414-6993-47D6-83E1-DD081F8A3F99}</b:Guid>
    <b:Title>A Slope-robust Cascaded Ground Segmentation in 3D Point Cloud for Autonomous Vehicles</b:Title>
    <b:Year>2018.</b:Year>
    <b:Month>november</b:Month>
    <b:Author>
      <b:Author>
        <b:NameList>
          <b:Person>
            <b:Last>Patiphon</b:Last>
            <b:First>Narksri</b:First>
          </b:Person>
          <b:Person>
            <b:Last>Eijiro</b:Last>
            <b:First>Takeuchi</b:First>
          </b:Person>
          <b:Person>
            <b:Last>Yoshiki</b:Last>
            <b:First>Ninomiya</b:First>
          </b:Person>
          <b:Person>
            <b:Last>Y.</b:Last>
            <b:First>Morales</b:First>
          </b:Person>
          <b:Person>
            <b:Last>Naoki</b:Last>
            <b:First>Akai</b:First>
          </b:Person>
          <b:Person>
            <b:Last>Nobuo</b:Last>
            <b:First>Kawaguchi</b:First>
          </b:Person>
        </b:NameList>
      </b:Author>
    </b:Author>
    <b:JournalName>IEEE</b:JournalName>
    <b:City>21st International Conference on Intelligent Transportation Systems (ITSC) - Maui, HI, USA</b:City>
    <b:ConferenceName>IEEE</b:ConferenceName>
    <b:LCID>en-US</b:LCID>
    <b:RefOrder>8</b:RefOrder>
  </b:Source>
  <b:Source>
    <b:Tag>009</b:Tag>
    <b:SourceType>JournalArticle</b:SourceType>
    <b:Guid>{7943732E-0876-49EC-9A60-8D4866D72E60}</b:Guid>
    <b:Title>A Fast Ground Segmentation Method for 3D Point Cloud</b:Title>
    <b:Year>2017.</b:Year>
    <b:Author>
      <b:Author>
        <b:NameList>
          <b:Person>
            <b:Last>Phuong</b:Last>
            <b:First>Chu</b:First>
          </b:Person>
          <b:Person>
            <b:Last>Seoungjae</b:Last>
            <b:First>Cho</b:First>
          </b:Person>
          <b:Person>
            <b:Last>Sungdae</b:Last>
            <b:First>Sim</b:First>
          </b:Person>
          <b:Person>
            <b:Last>Kiho</b:Last>
            <b:First>Kwak</b:First>
          </b:Person>
          <b:Person>
            <b:Last>Kyungeun</b:Last>
            <b:First>Cho</b:First>
          </b:Person>
        </b:NameList>
      </b:Author>
    </b:Author>
    <b:JournalName>Journal of Information Processing Systems</b:JournalName>
    <b:Pages>491-499.</b:Pages>
    <b:Volume>13.</b:Volume>
    <b:Issue>3.</b:Issue>
    <b:LCID>en-US</b:LCID>
    <b:RefOrder>9</b:RefOrder>
  </b:Source>
  <b:Source>
    <b:Tag>010</b:Tag>
    <b:SourceType>ConferenceProceedings</b:SourceType>
    <b:Guid>{7CFE14B1-A8F5-41B9-921C-670511584151}</b:Guid>
    <b:Title>Ground estimation and point cloud segmentation using SpatioTemporal Conditional Random Field</b:Title>
    <b:Year>2017.</b:Year>
    <b:Month>június</b:Month>
    <b:Author>
      <b:Author>
        <b:NameList>
          <b:Person>
            <b:Last>Lukas</b:Last>
            <b:First>Rummelhard</b:First>
          </b:Person>
          <b:Person>
            <b:Last>Anshul</b:Last>
            <b:First>Paigwar</b:First>
          </b:Person>
          <b:Person>
            <b:Last>Amaury</b:Last>
            <b:First>Nègre</b:First>
          </b:Person>
          <b:Person>
            <b:Last>Christian</b:Last>
            <b:First>Laugier</b:First>
          </b:Person>
        </b:NameList>
      </b:Author>
    </b:Author>
    <b:JournalName>IEEE</b:JournalName>
    <b:City>Intelligent Vehicles Symposium (IV) - Los Angeles, CA, USA</b:City>
    <b:ConferenceName>IEEE</b:ConferenceName>
    <b:LCID>en-US</b:LCID>
    <b:RefOrder>10</b:RefOrder>
  </b:Source>
  <b:Source>
    <b:Tag>007</b:Tag>
    <b:SourceType>InternetSite</b:SourceType>
    <b:Guid>{70C4CEE4-4E6F-4219-8E52-44652CC7E6FC}</b:Guid>
    <b:Title>GitHub - Szenergy public resources</b:Title>
    <b:YearAccessed>2020.</b:YearAccessed>
    <b:MonthAccessed>december</b:MonthAccessed>
    <b:DayAccessed>19.</b:DayAccessed>
    <b:URL>https://github.com/szenergy/szenergy-public-resources/wiki</b:URL>
    <b:LCID>en-US</b:LCID>
    <b:RefOrder>7</b:RefOrder>
  </b:Source>
  <b:Source>
    <b:Tag>011</b:Tag>
    <b:SourceType>JournalArticle</b:SourceType>
    <b:Guid>{2A35B81D-945F-4088-8BF9-5E3F09C80F67}</b:Guid>
    <b:Title>A Precise and Robust Segmentation-Based Lidar</b:Title>
    <b:Year>2019.</b:Year>
    <b:Author>
      <b:Author>
        <b:NameList>
          <b:Person>
            <b:Last>Hang</b:Last>
            <b:First>Liu</b:First>
          </b:Person>
          <b:Person>
            <b:Last>Qin</b:Last>
            <b:First>Ye</b:First>
          </b:Person>
          <b:Person>
            <b:Last>Hairui</b:Last>
            <b:First>Wang</b:First>
          </b:Person>
          <b:Person>
            <b:Last>Liang</b:Last>
            <b:First>Chen</b:First>
          </b:Person>
          <b:Person>
            <b:Last>Jian</b:Last>
            <b:First>Yang</b:First>
          </b:Person>
        </b:NameList>
      </b:Author>
    </b:Author>
    <b:JournalName>Remote Sensing</b:JournalName>
    <b:Volume>11.</b:Volume>
    <b:Issue>11.</b:Issue>
    <b:Pages>1348.</b:Pages>
    <b:LCID>en-US</b:LCID>
    <b:RefOrder>11</b:RefOrder>
  </b:Source>
  <b:Source>
    <b:Tag>012</b:Tag>
    <b:SourceType>JournalArticle</b:SourceType>
    <b:Guid>{75EFBD76-C671-4DE9-B715-44AFE3A223DD}</b:Guid>
    <b:Title>Automatic ground points filtering of roadside LiDAR data using a channel-based filtering algorithm</b:Title>
    <b:JournalName>Optics &amp; Laser Technology</b:JournalName>
    <b:Year>2019.</b:Year>
    <b:Pages>374-383.</b:Pages>
    <b:Volume>115.</b:Volume>
    <b:Month>július</b:Month>
    <b:Author>
      <b:Author>
        <b:NameList>
          <b:Person>
            <b:Last>Jianqing</b:Last>
            <b:First>Wu</b:First>
          </b:Person>
          <b:Person>
            <b:Last>Yuan</b:Last>
            <b:First>Tian</b:First>
          </b:Person>
          <b:Person>
            <b:Last>Hao</b:Last>
            <b:First>Xu</b:First>
          </b:Person>
          <b:Person>
            <b:Last>Rui</b:Last>
            <b:First>Yue</b:First>
          </b:Person>
          <b:Person>
            <b:Last>Aobo</b:Last>
            <b:First>Wang</b:First>
          </b:Person>
          <b:Person>
            <b:Last>Xiuguang</b:Last>
            <b:First>Song</b:First>
          </b:Person>
        </b:NameList>
      </b:Author>
    </b:Author>
    <b:LCID>en-US</b:LCID>
    <b:RefOrder>12</b:RefOrder>
  </b:Source>
  <b:Source>
    <b:Tag>013</b:Tag>
    <b:SourceType>InternetSite</b:SourceType>
    <b:Guid>{34B810BB-CD43-49DB-B45E-BF595F9C96C1}</b:Guid>
    <b:Title>The Autoware Foundation - Ray ground classifier</b:Title>
    <b:YearAccessed>2020.</b:YearAccessed>
    <b:MonthAccessed>december</b:MonthAccessed>
    <b:DayAccessed>19.</b:DayAccessed>
    <b:URL>https://autowarefoundation.gitlab.io/autoware.auto/AutowareAuto/md_src_perception_filters_ray_ground_classifier_design_ray-ground-classifier-design.html</b:URL>
    <b:LCID>en-US</b:LCID>
    <b:RefOrder>13</b:RefOrder>
  </b:Source>
  <b:Source>
    <b:Tag>014</b:Tag>
    <b:SourceType>DocumentFromInternetSite</b:SourceType>
    <b:Guid>{87B671FA-C48F-4A5E-9687-8CB5B1755940}</b:Guid>
    <b:Title>GitHub - CPFL / Autoware-Manuals</b:Title>
    <b:YearAccessed>2020.</b:YearAccessed>
    <b:MonthAccessed>december</b:MonthAccessed>
    <b:DayAccessed>19.</b:DayAccessed>
    <b:URL>https://github.com/CPFL/Autoware-Manuals/blob/master/en/pdfs/ground_filter.pdf</b:URL>
    <b:LCID>en-US</b:LCID>
    <b:RefOrder>14</b:RefOrder>
  </b:Source>
  <b:Source>
    <b:Tag>015</b:Tag>
    <b:SourceType>InternetSite</b:SourceType>
    <b:Guid>{610A7BCC-7A8C-4917-8C2F-A4DCAC81DEE0}</b:Guid>
    <b:Title>Robot Operating System - About ROS</b:Title>
    <b:YearAccessed>2020.</b:YearAccessed>
    <b:MonthAccessed>december</b:MonthAccessed>
    <b:DayAccessed>19.</b:DayAccessed>
    <b:URL>https://www.ros.org/about-ros/</b:URL>
    <b:LCID>en-US</b:LCID>
    <b:RefOrder>15</b:RefOrder>
  </b:Source>
  <b:Source>
    <b:Tag>016</b:Tag>
    <b:SourceType>InternetSite</b:SourceType>
    <b:Guid>{62799723-67CE-438E-9ADE-9A3BE073B00B}</b:Guid>
    <b:Title>Robot Operating System - Core Components</b:Title>
    <b:YearAccessed>2020.</b:YearAccessed>
    <b:MonthAccessed>december</b:MonthAccessed>
    <b:DayAccessed>19.</b:DayAccessed>
    <b:URL>https://www.ros.org/core-components/</b:URL>
    <b:LCID>en-US</b:LCID>
    <b:RefOrder>16</b:RefOrder>
  </b:Source>
  <b:Source>
    <b:Tag>017</b:Tag>
    <b:SourceType>JournalArticle</b:SourceType>
    <b:Guid>{56DD91BD-06F9-4816-8075-D1BAF2684D90}</b:Guid>
    <b:Title>Robot operációs rendszer a "ROS 2.0" lehetőségeinek tükrében</b:Title>
    <b:Author>
      <b:Author>
        <b:NameList>
          <b:Person>
            <b:Last>Szögi</b:Last>
            <b:First>Gábor</b:First>
          </b:Person>
        </b:NameList>
      </b:Author>
    </b:Author>
    <b:Year>2017.</b:Year>
    <b:Month>március</b:Month>
    <b:Day>23.</b:Day>
    <b:City>XXII. Fiatal Műszakiak Tudományos Ülésszaka - Kolozsvár</b:City>
    <b:Pages>371-374.</b:Pages>
    <b:JournalName>Műszaki Tudományos Közlemények</b:JournalName>
    <b:Volume>7.</b:Volume>
    <b:LCID>en-US</b:LCID>
    <b:RefOrder>17</b:RefOrder>
  </b:Source>
  <b:Source>
    <b:Tag>018</b:Tag>
    <b:SourceType>InternetSite</b:SourceType>
    <b:Guid>{EB924A10-C930-4838-8935-618921F9225D}</b:Guid>
    <b:Title>Robot Operating System - roslaunch</b:Title>
    <b:YearAccessed>2020.</b:YearAccessed>
    <b:MonthAccessed>december</b:MonthAccessed>
    <b:DayAccessed>19.</b:DayAccessed>
    <b:URL>https://wiki.ros.org/roslaunch</b:URL>
    <b:LCID>en-US</b:LCID>
    <b:RefOrder>18</b:RefOrder>
  </b:Source>
  <b:Source>
    <b:Tag>019</b:Tag>
    <b:SourceType>InternetSite</b:SourceType>
    <b:Guid>{4DB9341A-C9CB-4543-B042-083BA866B601}</b:Guid>
    <b:Title>Robot Operating System - roscore</b:Title>
    <b:YearAccessed>2020.</b:YearAccessed>
    <b:MonthAccessed>december</b:MonthAccessed>
    <b:DayAccessed>19.</b:DayAccessed>
    <b:URL>https://wiki.ros.org/roscore</b:URL>
    <b:LCID>en-US</b:LCID>
    <b:RefOrder>19</b:RefOrder>
  </b:Source>
  <b:Source>
    <b:Tag>020</b:Tag>
    <b:SourceType>InternetSite</b:SourceType>
    <b:Guid>{72892B51-1E89-42A9-8E9C-6FCDC20AD15A}</b:Guid>
    <b:YearAccessed>2020.</b:YearAccessed>
    <b:MonthAccessed>december</b:MonthAccessed>
    <b:DayAccessed>19.</b:DayAccessed>
    <b:URL>https://docs.microsoft.com/en-us/windows/wsl/install-win10</b:URL>
    <b:Title>Microsoft - Windows Subsystem for Linux</b:Title>
    <b:LCID>en-US</b:LCID>
    <b:RefOrder>20</b:RefOrder>
  </b:Source>
  <b:Source>
    <b:Tag>021</b:Tag>
    <b:SourceType>InternetSite</b:SourceType>
    <b:Guid>{D4B31BE7-63D4-4B86-B9B1-46A926D1E9E9}</b:Guid>
    <b:Title>Robot Operating System - Ubuntu install of ROS Melodic</b:Title>
    <b:YearAccessed>2020.</b:YearAccessed>
    <b:MonthAccessed>december</b:MonthAccessed>
    <b:DayAccessed>19.</b:DayAccessed>
    <b:URL>https://wiki.ros.org/melodic/Installation/Ubuntu</b:URL>
    <b:LCID>en-US</b:LCID>
    <b:RefOrder>21</b:RefOrder>
  </b:Source>
  <b:Source>
    <b:Tag>022</b:Tag>
    <b:SourceType>InternetSite</b:SourceType>
    <b:Guid>{96A747C0-887C-4E7B-9DA0-2917E536F7B4}</b:Guid>
    <b:Title>ROS 2 Desing</b:Title>
    <b:YearAccessed>2020.</b:YearAccessed>
    <b:MonthAccessed>december</b:MonthAccessed>
    <b:DayAccessed>19.</b:DayAccessed>
    <b:URL>https://design.ros2.org/articles/why_ros2.html</b:URL>
    <b:LCID>en-US</b:LCID>
    <b:RefOrder>22</b:RefOrder>
  </b:Source>
  <b:Source>
    <b:Tag>023</b:Tag>
    <b:SourceType>InternetSite</b:SourceType>
    <b:Guid>{0685BBCF-2EA1-4FE7-9EC2-52A38C0C90AE}</b:Guid>
    <b:Title>ROS Index - ROS 2 Overview</b:Title>
    <b:YearAccessed>2020.</b:YearAccessed>
    <b:MonthAccessed>december</b:MonthAccessed>
    <b:DayAccessed>19.</b:DayAccessed>
    <b:URL>https://index.ros.org/doc/ros2/</b:URL>
    <b:LCID>en-US</b:LCID>
    <b:RefOrder>23</b:RefOrder>
  </b:Source>
  <b:Source>
    <b:Tag>024</b:Tag>
    <b:SourceType>InternetSite</b:SourceType>
    <b:Guid>{30C8D3CE-3BEB-426B-92A6-AB9ED360BD33}</b:Guid>
    <b:Title>GitHub - horverno / ros-gyakorlatok</b:Title>
    <b:YearAccessed>2020.</b:YearAccessed>
    <b:MonthAccessed>december</b:MonthAccessed>
    <b:DayAccessed>19.</b:DayAccessed>
    <b:URL>https://github.com/horverno/ros-gyakorlatok</b:URL>
    <b:LCID>en-US</b:LCID>
    <b:RefOrder>24</b:RefOrder>
  </b:Source>
  <b:Source>
    <b:Tag>025</b:Tag>
    <b:SourceType>JournalArticle</b:SourceType>
    <b:Guid>{641FD422-A2F7-4ED7-B7C4-DD992945076A}</b:Guid>
    <b:Title>Road-Segmentation-Based Curb Detection Method for Self-Driving via a 3D-LiDAR Sensor</b:Title>
    <b:JournalName>IEEE - Transactions on Intelligent Transportation Systems</b:JournalName>
    <b:Year>2018.</b:Year>
    <b:Pages>3981-3991.</b:Pages>
    <b:Volume>19.</b:Volume>
    <b:Issue>12.</b:Issue>
    <b:Month>december</b:Month>
    <b:Author>
      <b:Author>
        <b:NameList>
          <b:Person>
            <b:Last>Yihuan</b:Last>
            <b:First>Zhang</b:First>
          </b:Person>
          <b:Person>
            <b:Last>Jun</b:Last>
            <b:First>Wang</b:First>
          </b:Person>
          <b:Person>
            <b:Last>Xiaonian</b:Last>
            <b:First>Wang</b:First>
          </b:Person>
          <b:Person>
            <b:Last>Dolan</b:Last>
            <b:First>John</b:First>
          </b:Person>
        </b:NameList>
      </b:Author>
    </b:Author>
    <b:LCID>en-US</b:LCID>
    <b:RefOrder>25</b:RefOrder>
  </b:Source>
  <b:Source>
    <b:Tag>026</b:Tag>
    <b:SourceType>InternetSite</b:SourceType>
    <b:Guid>{C8D2F289-C8AD-4AF4-B306-B5E2898CF6C1}</b:Guid>
    <b:Title>Robot Operating System - How to Write Your First .cfg File</b:Title>
    <b:YearAccessed>2020.</b:YearAccessed>
    <b:MonthAccessed>december</b:MonthAccessed>
    <b:DayAccessed>19.</b:DayAccessed>
    <b:URL>http://wiki.ros.org/dynamic_reconfigure/Tutorials/HowToWriteYourFirstCfgFile</b:URL>
    <b:InternetSiteTitle>ROS</b:InternetSiteTitle>
    <b:LCID>en-US</b:LCID>
    <b:RefOrder>26</b:RefOrder>
  </b:Source>
  <b:Source>
    <b:Tag>027</b:Tag>
    <b:SourceType>InternetSite</b:SourceType>
    <b:Guid>{02CE541F-906A-47CF-ACAF-68F248030681}</b:Guid>
    <b:Title>Robot Operating System - rqt_reconfigure</b:Title>
    <b:YearAccessed>2020.</b:YearAccessed>
    <b:MonthAccessed>december</b:MonthAccessed>
    <b:DayAccessed>19.</b:DayAccessed>
    <b:URL>http://wiki.ros.org/rqt_reconfigure</b:URL>
    <b:InternetSiteTitle>ROS</b:InternetSiteTitle>
    <b:LCID>en-US</b:LCID>
    <b:RefOrder>27</b:RefOrder>
  </b:Source>
</b:Sources>
</file>

<file path=customXml/itemProps1.xml><?xml version="1.0" encoding="utf-8"?>
<ds:datastoreItem xmlns:ds="http://schemas.openxmlformats.org/officeDocument/2006/customXml" ds:itemID="{2679F6C7-2850-406E-91E9-57393C298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GIVK-IN_szakdolgozat_sablon.dotx</Template>
  <TotalTime>0</TotalTime>
  <Pages>63</Pages>
  <Words>16750</Words>
  <Characters>109549</Characters>
  <Application>Microsoft Office Word</Application>
  <DocSecurity>0</DocSecurity>
  <Lines>2148</Lines>
  <Paragraphs>902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VARGA Zoltan</dc:creator>
  <cp:keywords/>
  <cp:lastModifiedBy>VARGA Zoltan</cp:lastModifiedBy>
  <cp:revision>64</cp:revision>
  <cp:lastPrinted>1899-12-31T23:00:00Z</cp:lastPrinted>
  <dcterms:created xsi:type="dcterms:W3CDTF">2021-12-17T20:27:00Z</dcterms:created>
  <dcterms:modified xsi:type="dcterms:W3CDTF">2021-12-21T06:09:00Z</dcterms:modified>
</cp:coreProperties>
</file>